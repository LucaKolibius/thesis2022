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3B5E0" w14:textId="52000404" w:rsidR="003130CD" w:rsidRPr="009939EF" w:rsidRDefault="00A738E5" w:rsidP="006F51D5">
      <w:pPr>
        <w:jc w:val="center"/>
        <w:rPr>
          <w:rFonts w:ascii="Times New Roman" w:hAnsi="Times New Roman" w:cs="Times New Roman"/>
          <w:sz w:val="24"/>
          <w:szCs w:val="24"/>
        </w:rPr>
      </w:pPr>
      <w:r w:rsidRPr="009939EF">
        <w:rPr>
          <w:rFonts w:ascii="Times New Roman" w:hAnsi="Times New Roman" w:cs="Times New Roman"/>
          <w:sz w:val="24"/>
          <w:szCs w:val="24"/>
        </w:rPr>
        <w:t>The hippocampus as an indexing machine of episodic memory</w:t>
      </w:r>
    </w:p>
    <w:p w14:paraId="5054A52E" w14:textId="77777777" w:rsidR="006F51D5" w:rsidRDefault="006F51D5" w:rsidP="006F51D5">
      <w:pPr>
        <w:jc w:val="center"/>
        <w:rPr>
          <w:rFonts w:ascii="Times New Roman" w:hAnsi="Times New Roman" w:cs="Times New Roman"/>
          <w:sz w:val="24"/>
          <w:szCs w:val="24"/>
          <w:lang w:val="en-DE"/>
        </w:rPr>
      </w:pPr>
      <w:r>
        <w:rPr>
          <w:rFonts w:ascii="Times New Roman" w:hAnsi="Times New Roman" w:cs="Times New Roman"/>
          <w:sz w:val="24"/>
          <w:szCs w:val="24"/>
          <w:lang w:val="en-DE"/>
        </w:rPr>
        <w:t>By</w:t>
      </w:r>
    </w:p>
    <w:p w14:paraId="1819631F" w14:textId="2D9DA8D7" w:rsidR="00A738E5" w:rsidRDefault="00A738E5" w:rsidP="006F51D5">
      <w:pPr>
        <w:jc w:val="center"/>
        <w:rPr>
          <w:rFonts w:ascii="Times New Roman" w:hAnsi="Times New Roman" w:cs="Times New Roman"/>
          <w:sz w:val="24"/>
          <w:szCs w:val="24"/>
        </w:rPr>
      </w:pPr>
      <w:r w:rsidRPr="009939EF">
        <w:rPr>
          <w:rFonts w:ascii="Times New Roman" w:hAnsi="Times New Roman" w:cs="Times New Roman"/>
          <w:sz w:val="24"/>
          <w:szCs w:val="24"/>
        </w:rPr>
        <w:t>Luca Dominik Kolibius</w:t>
      </w:r>
    </w:p>
    <w:p w14:paraId="14630651" w14:textId="35F60C78" w:rsidR="006F51D5" w:rsidRDefault="006F51D5" w:rsidP="006F51D5">
      <w:pPr>
        <w:jc w:val="center"/>
        <w:rPr>
          <w:rFonts w:ascii="Times New Roman" w:hAnsi="Times New Roman" w:cs="Times New Roman"/>
          <w:sz w:val="24"/>
          <w:szCs w:val="24"/>
        </w:rPr>
      </w:pPr>
    </w:p>
    <w:p w14:paraId="3B493687" w14:textId="75EA2149" w:rsidR="006F51D5" w:rsidRDefault="006F51D5" w:rsidP="006F51D5">
      <w:pPr>
        <w:jc w:val="center"/>
        <w:rPr>
          <w:rFonts w:ascii="Times New Roman" w:hAnsi="Times New Roman" w:cs="Times New Roman"/>
          <w:sz w:val="24"/>
          <w:szCs w:val="24"/>
          <w:lang w:val="en-DE"/>
        </w:rPr>
      </w:pPr>
      <w:r>
        <w:rPr>
          <w:rFonts w:ascii="Times New Roman" w:hAnsi="Times New Roman" w:cs="Times New Roman"/>
          <w:sz w:val="24"/>
          <w:szCs w:val="24"/>
          <w:lang w:val="en-DE"/>
        </w:rPr>
        <w:t>A thesis submitted to the University of Glasgow</w:t>
      </w:r>
    </w:p>
    <w:p w14:paraId="320BE28F" w14:textId="13DD4DE1" w:rsidR="006F51D5" w:rsidRDefault="006F51D5" w:rsidP="006F51D5">
      <w:pPr>
        <w:jc w:val="center"/>
        <w:rPr>
          <w:rFonts w:ascii="Times New Roman" w:hAnsi="Times New Roman" w:cs="Times New Roman"/>
          <w:sz w:val="24"/>
          <w:szCs w:val="24"/>
          <w:lang w:val="en-DE"/>
        </w:rPr>
      </w:pPr>
      <w:r>
        <w:rPr>
          <w:rFonts w:ascii="Times New Roman" w:hAnsi="Times New Roman" w:cs="Times New Roman"/>
          <w:sz w:val="24"/>
          <w:szCs w:val="24"/>
          <w:lang w:val="en-DE"/>
        </w:rPr>
        <w:t>for the degree of</w:t>
      </w:r>
    </w:p>
    <w:p w14:paraId="1F778AF3" w14:textId="3B98E5C4" w:rsidR="006F51D5" w:rsidRDefault="006F51D5" w:rsidP="006F51D5">
      <w:pPr>
        <w:jc w:val="center"/>
        <w:rPr>
          <w:rFonts w:ascii="Times New Roman" w:hAnsi="Times New Roman" w:cs="Times New Roman"/>
          <w:sz w:val="24"/>
          <w:szCs w:val="24"/>
          <w:lang w:val="en-DE"/>
        </w:rPr>
      </w:pPr>
      <w:r>
        <w:rPr>
          <w:rFonts w:ascii="Times New Roman" w:hAnsi="Times New Roman" w:cs="Times New Roman"/>
          <w:sz w:val="24"/>
          <w:szCs w:val="24"/>
          <w:lang w:val="en-DE"/>
        </w:rPr>
        <w:t>Doctor of Philosophy (PhD)</w:t>
      </w:r>
    </w:p>
    <w:p w14:paraId="73B37188" w14:textId="46176CBC" w:rsidR="006F51D5" w:rsidRDefault="006F51D5" w:rsidP="006F51D5">
      <w:pPr>
        <w:jc w:val="center"/>
        <w:rPr>
          <w:rFonts w:ascii="Times New Roman" w:hAnsi="Times New Roman" w:cs="Times New Roman"/>
          <w:sz w:val="24"/>
          <w:szCs w:val="24"/>
          <w:lang w:val="en-DE"/>
        </w:rPr>
      </w:pPr>
    </w:p>
    <w:p w14:paraId="0BB34BBB" w14:textId="3B990D77" w:rsidR="006F51D5" w:rsidRPr="006F51D5" w:rsidRDefault="006F51D5" w:rsidP="006F51D5">
      <w:pPr>
        <w:jc w:val="center"/>
        <w:rPr>
          <w:rFonts w:ascii="Times New Roman" w:hAnsi="Times New Roman" w:cs="Times New Roman"/>
          <w:sz w:val="24"/>
          <w:szCs w:val="24"/>
          <w:lang w:val="en-DE"/>
        </w:rPr>
      </w:pPr>
      <w:r>
        <w:t>Submitted in fulfilment of the requirements for the Degree of Doctor of Philosophy</w:t>
      </w:r>
    </w:p>
    <w:p w14:paraId="214B9103" w14:textId="77777777" w:rsidR="006F51D5" w:rsidRDefault="006F51D5" w:rsidP="001E1470">
      <w:pPr>
        <w:pStyle w:val="Paragraph"/>
        <w:tabs>
          <w:tab w:val="left" w:pos="8130"/>
        </w:tabs>
        <w:spacing w:before="0" w:line="360" w:lineRule="auto"/>
        <w:ind w:firstLine="0"/>
        <w:jc w:val="both"/>
      </w:pPr>
    </w:p>
    <w:p w14:paraId="024DC673" w14:textId="77777777" w:rsidR="006F51D5" w:rsidRDefault="006F51D5" w:rsidP="001E1470">
      <w:pPr>
        <w:pStyle w:val="Paragraph"/>
        <w:tabs>
          <w:tab w:val="left" w:pos="8130"/>
        </w:tabs>
        <w:spacing w:before="0" w:line="360" w:lineRule="auto"/>
        <w:ind w:firstLine="0"/>
        <w:jc w:val="both"/>
      </w:pPr>
    </w:p>
    <w:p w14:paraId="5BD40B18" w14:textId="77777777" w:rsidR="006F51D5" w:rsidRDefault="006F51D5" w:rsidP="001E1470">
      <w:pPr>
        <w:pStyle w:val="Paragraph"/>
        <w:tabs>
          <w:tab w:val="left" w:pos="8130"/>
        </w:tabs>
        <w:spacing w:before="0" w:line="360" w:lineRule="auto"/>
        <w:ind w:firstLine="0"/>
        <w:jc w:val="both"/>
      </w:pPr>
    </w:p>
    <w:p w14:paraId="3F46A2B8" w14:textId="77777777" w:rsidR="006F51D5" w:rsidRDefault="006F51D5" w:rsidP="001E1470">
      <w:pPr>
        <w:pStyle w:val="Paragraph"/>
        <w:tabs>
          <w:tab w:val="left" w:pos="8130"/>
        </w:tabs>
        <w:spacing w:before="0" w:line="360" w:lineRule="auto"/>
        <w:ind w:firstLine="0"/>
        <w:jc w:val="both"/>
      </w:pPr>
    </w:p>
    <w:p w14:paraId="2AB200E1" w14:textId="70BA89D5" w:rsidR="00A738E5" w:rsidRPr="009939EF" w:rsidRDefault="00A738E5" w:rsidP="001E1470">
      <w:pPr>
        <w:pStyle w:val="Paragraph"/>
        <w:tabs>
          <w:tab w:val="left" w:pos="8130"/>
        </w:tabs>
        <w:spacing w:before="0" w:line="360" w:lineRule="auto"/>
        <w:ind w:firstLine="0"/>
        <w:jc w:val="both"/>
        <w:rPr>
          <w:bCs/>
          <w:vertAlign w:val="superscript"/>
        </w:rPr>
      </w:pPr>
      <w:r w:rsidRPr="009939EF">
        <w:t xml:space="preserve">Affiliations: </w:t>
      </w:r>
    </w:p>
    <w:p w14:paraId="5BC77846" w14:textId="2D582C8E" w:rsidR="00A738E5" w:rsidRPr="009939EF" w:rsidRDefault="00A738E5" w:rsidP="001E1470">
      <w:pPr>
        <w:pStyle w:val="Paragraph"/>
        <w:tabs>
          <w:tab w:val="left" w:pos="8130"/>
        </w:tabs>
        <w:spacing w:before="0" w:line="360" w:lineRule="auto"/>
        <w:ind w:firstLine="0"/>
        <w:jc w:val="both"/>
        <w:rPr>
          <w:bCs/>
          <w:lang w:val="en-GB"/>
        </w:rPr>
      </w:pPr>
      <w:r w:rsidRPr="009939EF">
        <w:rPr>
          <w:bCs/>
          <w:lang w:val="en-GB"/>
        </w:rPr>
        <w:t xml:space="preserve">Centre for Cognitive Neuroimaging, School of Neuroscience and Psychology, University of Glasgow; Glasgow, United Kingdom. </w:t>
      </w:r>
    </w:p>
    <w:p w14:paraId="0213A22D" w14:textId="51EE881D"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bCs/>
          <w:sz w:val="24"/>
          <w:szCs w:val="24"/>
        </w:rPr>
        <w:t>Centre for Human Brain Health, School of Psychology, University of Birmingham; Birmingham, United Kingdom</w:t>
      </w:r>
    </w:p>
    <w:p w14:paraId="41AD2AB6" w14:textId="708E1B01"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t>Supervisors: Simon Hanslmayr, Howard Bowman, Maria Wimber</w:t>
      </w:r>
    </w:p>
    <w:p w14:paraId="688EDE09" w14:textId="00A4DE25"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t xml:space="preserve">Email: </w:t>
      </w:r>
      <w:r w:rsidR="00B1671E">
        <w:rPr>
          <w:rFonts w:ascii="Times New Roman" w:hAnsi="Times New Roman" w:cs="Times New Roman"/>
          <w:sz w:val="24"/>
          <w:szCs w:val="24"/>
          <w:lang w:val="en-DE"/>
        </w:rPr>
        <w:t>l</w:t>
      </w:r>
      <w:r w:rsidRPr="009939EF">
        <w:rPr>
          <w:rFonts w:ascii="Times New Roman" w:hAnsi="Times New Roman" w:cs="Times New Roman"/>
          <w:sz w:val="24"/>
          <w:szCs w:val="24"/>
        </w:rPr>
        <w:t>uca.</w:t>
      </w:r>
      <w:r w:rsidR="00B1671E">
        <w:rPr>
          <w:rFonts w:ascii="Times New Roman" w:hAnsi="Times New Roman" w:cs="Times New Roman"/>
          <w:sz w:val="24"/>
          <w:szCs w:val="24"/>
          <w:lang w:val="en-DE"/>
        </w:rPr>
        <w:t>k</w:t>
      </w:r>
      <w:r w:rsidRPr="009939EF">
        <w:rPr>
          <w:rFonts w:ascii="Times New Roman" w:hAnsi="Times New Roman" w:cs="Times New Roman"/>
          <w:sz w:val="24"/>
          <w:szCs w:val="24"/>
        </w:rPr>
        <w:t>olibius@gmail.com</w:t>
      </w:r>
    </w:p>
    <w:p w14:paraId="40C682DC" w14:textId="0C3B7884" w:rsidR="00A738E5" w:rsidRPr="009939EF" w:rsidRDefault="00A738E5" w:rsidP="001E1470">
      <w:pPr>
        <w:rPr>
          <w:rFonts w:ascii="Times New Roman" w:hAnsi="Times New Roman" w:cs="Times New Roman"/>
          <w:sz w:val="24"/>
          <w:szCs w:val="24"/>
        </w:rPr>
      </w:pPr>
    </w:p>
    <w:p w14:paraId="608B0B2F" w14:textId="513902DC" w:rsidR="00F217DA" w:rsidRPr="009939EF" w:rsidRDefault="00F217DA" w:rsidP="001E1470">
      <w:pPr>
        <w:rPr>
          <w:rFonts w:ascii="Times New Roman" w:hAnsi="Times New Roman" w:cs="Times New Roman"/>
          <w:sz w:val="24"/>
          <w:szCs w:val="24"/>
        </w:rPr>
      </w:pPr>
    </w:p>
    <w:p w14:paraId="132F8445" w14:textId="77777777" w:rsidR="00F217DA" w:rsidRPr="009939EF" w:rsidRDefault="00F217DA" w:rsidP="001E1470">
      <w:pPr>
        <w:rPr>
          <w:rFonts w:ascii="Times New Roman" w:hAnsi="Times New Roman" w:cs="Times New Roman"/>
          <w:sz w:val="24"/>
          <w:szCs w:val="24"/>
        </w:rPr>
      </w:pPr>
    </w:p>
    <w:p w14:paraId="35BD0B7E" w14:textId="23B4C24E"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br w:type="page"/>
      </w:r>
    </w:p>
    <w:p w14:paraId="17E253DC" w14:textId="3998C035" w:rsidR="00A738E5" w:rsidRPr="009939EF" w:rsidRDefault="00A738E5" w:rsidP="001E1470">
      <w:pPr>
        <w:pStyle w:val="Acknowledgement"/>
        <w:spacing w:before="0" w:line="360" w:lineRule="auto"/>
      </w:pPr>
      <w:r w:rsidRPr="009939EF">
        <w:rPr>
          <w:b/>
        </w:rPr>
        <w:lastRenderedPageBreak/>
        <w:t>Acknowledgements:</w:t>
      </w:r>
      <w:bookmarkStart w:id="0" w:name="_Hlk75775008"/>
    </w:p>
    <w:p w14:paraId="08B4F755" w14:textId="77777777" w:rsidR="00A738E5" w:rsidRPr="009939EF" w:rsidRDefault="00A738E5" w:rsidP="001E1470">
      <w:pPr>
        <w:pStyle w:val="Acknowledgement"/>
        <w:spacing w:before="0" w:line="360" w:lineRule="auto"/>
      </w:pPr>
      <w:r w:rsidRPr="009939EF">
        <w:t>Thank you to my fiancé María del Rosario Gonzalez Ruiz for being the person she is. Someone with the kindest of hearts and ambition that inspires. I love you.</w:t>
      </w:r>
    </w:p>
    <w:p w14:paraId="78CF08FD" w14:textId="695384DA" w:rsidR="00A738E5" w:rsidRPr="009939EF" w:rsidRDefault="00A738E5" w:rsidP="001E1470">
      <w:pPr>
        <w:pStyle w:val="Acknowledgement"/>
        <w:spacing w:before="0" w:line="360" w:lineRule="auto"/>
      </w:pPr>
      <w:r w:rsidRPr="009939EF">
        <w:t xml:space="preserve">Thank you to my parents Verena and Michael Kolibius. Thank you for always supporting me. I know that you will always be there when I need you. </w:t>
      </w:r>
    </w:p>
    <w:p w14:paraId="449FAF2F" w14:textId="5E8CADB6" w:rsidR="005C0E62" w:rsidRDefault="005C0E62" w:rsidP="001E1470">
      <w:pPr>
        <w:pStyle w:val="Acknowledgement"/>
        <w:spacing w:before="0" w:line="360" w:lineRule="auto"/>
        <w:rPr>
          <w:lang w:val="en-GB"/>
        </w:rPr>
      </w:pPr>
    </w:p>
    <w:p w14:paraId="1F7A599B" w14:textId="77777777" w:rsidR="005C0E62" w:rsidRPr="001D55EE" w:rsidRDefault="005C0E62" w:rsidP="005C0E62">
      <w:pPr>
        <w:rPr>
          <w:rFonts w:eastAsia="Times New Roman" w:cs="Times New Roman"/>
        </w:rPr>
      </w:pPr>
      <w:r w:rsidRPr="001D55EE">
        <w:rPr>
          <w:rFonts w:eastAsia="Times New Roman" w:cs="Times New Roman"/>
        </w:rPr>
        <w:t>The manuscript in front of you is the culmination of over four years of work. Naturally, there are many people that supported me over these years and who I wish to thank.</w:t>
      </w:r>
    </w:p>
    <w:p w14:paraId="33CC4C14" w14:textId="77777777" w:rsidR="005C0E62" w:rsidRPr="001D55EE" w:rsidRDefault="005C0E62" w:rsidP="005C0E62">
      <w:pPr>
        <w:rPr>
          <w:rFonts w:eastAsia="Times New Roman" w:cs="Times New Roman"/>
        </w:rPr>
      </w:pPr>
      <w:r w:rsidRPr="001D55EE">
        <w:rPr>
          <w:rFonts w:eastAsia="Times New Roman" w:cs="Times New Roman"/>
        </w:rPr>
        <w:t>First, I would like to thank my wife María who has been an incredible support over the years. Through the dark Scottish winter months you have been my ray of sunlight. I do not know a single person as strong as you and I am grateful to have you by my side.</w:t>
      </w:r>
    </w:p>
    <w:p w14:paraId="3F8F5AA8" w14:textId="77777777" w:rsidR="005C0E62" w:rsidRPr="001D55EE" w:rsidRDefault="005C0E62" w:rsidP="005C0E62">
      <w:pPr>
        <w:rPr>
          <w:rFonts w:eastAsia="Times New Roman" w:cs="Times New Roman"/>
        </w:rPr>
      </w:pPr>
      <w:r w:rsidRPr="001D55EE">
        <w:rPr>
          <w:rFonts w:eastAsia="Times New Roman" w:cs="Times New Roman"/>
        </w:rPr>
        <w:t>I thank my family, especially my parents Verena and Michael Kolibius for their unwavering support over my entire life and for being a permanent reference point in an otherwise chaotic world. I could not have done this without you. One day I hope to be such a good parent to my children.</w:t>
      </w:r>
    </w:p>
    <w:p w14:paraId="7995AC21" w14:textId="77777777" w:rsidR="005C0E62" w:rsidRPr="001D55EE" w:rsidRDefault="005C0E62" w:rsidP="005C0E62">
      <w:pPr>
        <w:rPr>
          <w:rFonts w:eastAsia="Times New Roman" w:cs="Times New Roman"/>
        </w:rPr>
      </w:pPr>
      <w:r w:rsidRPr="001D55EE">
        <w:rPr>
          <w:rFonts w:eastAsia="Times New Roman" w:cs="Times New Roman"/>
        </w:rPr>
        <w:t>At the very beginning of my PhD Simon Hanslmayr and Bernhard Staresina invited me to a meeting discussing which dataset should be used to investigate “Index Neurons”. I was unrecoverably lost which found its peak when Bernhard understood some implications before Simon finished his sentence. That was the only time I doubted myself.</w:t>
      </w:r>
    </w:p>
    <w:p w14:paraId="7DF96AAA" w14:textId="77777777" w:rsidR="005C0E62" w:rsidRPr="001D55EE" w:rsidRDefault="005C0E62" w:rsidP="005C0E62">
      <w:pPr>
        <w:rPr>
          <w:rFonts w:eastAsia="Times New Roman" w:cs="Times New Roman"/>
        </w:rPr>
      </w:pPr>
      <w:r w:rsidRPr="001D55EE">
        <w:rPr>
          <w:rFonts w:eastAsia="Times New Roman" w:cs="Times New Roman"/>
        </w:rPr>
        <w:t xml:space="preserve">I soon recovered my excitement for research although often stumbled on unseen ground. I am very grateful to Simon, my </w:t>
      </w:r>
      <w:r w:rsidRPr="001D55EE">
        <w:rPr>
          <w:rFonts w:eastAsia="Times New Roman" w:cs="Times New Roman"/>
          <w:i/>
          <w:iCs/>
        </w:rPr>
        <w:t>Doktorvater</w:t>
      </w:r>
      <w:r w:rsidRPr="001D55EE">
        <w:rPr>
          <w:rFonts w:eastAsia="Times New Roman" w:cs="Times New Roman"/>
        </w:rPr>
        <w:t xml:space="preserve"> for his guidance and his trust in me even when I was hard stuck on a particular problem for weeks or head over heels down a rabbit hole. For me, Simon embodies coolness and a keen mind in equal parts. I would also like to thank my second supervisor Howard Bowman. I find your intuitive grasp on mathematics inspiring and thoroughly enjoy our long conversations about neuroscience and all other things.</w:t>
      </w:r>
    </w:p>
    <w:p w14:paraId="647E058D" w14:textId="42DF237A" w:rsidR="005C0E62" w:rsidRDefault="005C0E62" w:rsidP="005C0E62">
      <w:pPr>
        <w:rPr>
          <w:rFonts w:eastAsia="Times New Roman" w:cs="Times New Roman"/>
        </w:rPr>
      </w:pPr>
      <w:r w:rsidRPr="001D55EE">
        <w:rPr>
          <w:rFonts w:eastAsia="Times New Roman" w:cs="Times New Roman"/>
        </w:rPr>
        <w:t xml:space="preserve">I thank the sharp minds that have accompanied me in this journey and had so many valuable conversations, especially Sander van Bree, Mircea van der Plas, Marit Petzka, Chris </w:t>
      </w:r>
      <w:r w:rsidR="00A76A1C">
        <w:rPr>
          <w:rFonts w:eastAsia="Times New Roman" w:cs="Times New Roman"/>
          <w:lang w:val="en-DE"/>
        </w:rPr>
        <w:t>P</w:t>
      </w:r>
      <w:r w:rsidR="00A76A1C" w:rsidRPr="00A76A1C">
        <w:rPr>
          <w:rFonts w:eastAsia="Times New Roman" w:cs="Times New Roman"/>
        </w:rPr>
        <w:t>ostzich</w:t>
      </w:r>
      <w:r w:rsidRPr="001D55EE">
        <w:rPr>
          <w:rFonts w:eastAsia="Times New Roman" w:cs="Times New Roman"/>
        </w:rPr>
        <w:t>. Thank you for listening to my premature ecstatic outbursts on ideas that are often little more than conjecture (but sometimes turn out to be useful!).</w:t>
      </w:r>
    </w:p>
    <w:p w14:paraId="7EAC2407" w14:textId="5175DCD6" w:rsidR="002C7FAD" w:rsidRPr="002C7FAD" w:rsidRDefault="002C7FAD" w:rsidP="002C7FAD">
      <w:pPr>
        <w:rPr>
          <w:lang w:val="en-DE"/>
        </w:rPr>
      </w:pPr>
      <w:r w:rsidRPr="002C7FAD">
        <w:t>Finally, I wish to thank all the patients who have participated in our studies. Without you, this work would have never been possible.</w:t>
      </w:r>
    </w:p>
    <w:p w14:paraId="6E3DC052" w14:textId="77777777" w:rsidR="002C7FAD" w:rsidRDefault="002C7FAD" w:rsidP="002C7FAD">
      <w:pPr>
        <w:pStyle w:val="Acknowledgement"/>
        <w:rPr>
          <w:b/>
        </w:rPr>
      </w:pPr>
    </w:p>
    <w:p w14:paraId="0560C529" w14:textId="77777777" w:rsidR="002C7FAD" w:rsidRPr="001D55EE" w:rsidRDefault="002C7FAD" w:rsidP="005C0E62">
      <w:pPr>
        <w:rPr>
          <w:rFonts w:eastAsia="Times New Roman" w:cs="Times New Roman"/>
        </w:rPr>
      </w:pPr>
    </w:p>
    <w:p w14:paraId="55F119EC" w14:textId="77777777" w:rsidR="005C0E62" w:rsidRPr="009939EF" w:rsidRDefault="005C0E62" w:rsidP="001E1470">
      <w:pPr>
        <w:pStyle w:val="Acknowledgement"/>
        <w:spacing w:before="0" w:line="360" w:lineRule="auto"/>
        <w:rPr>
          <w:lang w:val="en-GB"/>
        </w:rPr>
      </w:pPr>
    </w:p>
    <w:bookmarkEnd w:id="0"/>
    <w:p w14:paraId="6FE78034" w14:textId="77777777"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br w:type="page"/>
      </w:r>
    </w:p>
    <w:p w14:paraId="4BBEB6CA" w14:textId="0A2CF7A7" w:rsidR="00A738E5" w:rsidRPr="009939EF" w:rsidRDefault="00A738E5" w:rsidP="001E1470">
      <w:pPr>
        <w:pStyle w:val="SMHeading"/>
        <w:spacing w:before="0" w:after="0" w:line="360" w:lineRule="auto"/>
      </w:pPr>
      <w:r w:rsidRPr="009939EF">
        <w:lastRenderedPageBreak/>
        <w:t>Table of content</w:t>
      </w:r>
    </w:p>
    <w:p w14:paraId="7A257D88" w14:textId="77777777"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br w:type="page"/>
      </w:r>
    </w:p>
    <w:p w14:paraId="6146CF27" w14:textId="36D1BA66" w:rsidR="00F217DA" w:rsidRPr="002C7FAD" w:rsidRDefault="00A738E5" w:rsidP="001E1470">
      <w:pPr>
        <w:pStyle w:val="SMHeading"/>
        <w:spacing w:before="0" w:after="0" w:line="360" w:lineRule="auto"/>
        <w:rPr>
          <w:highlight w:val="yellow"/>
        </w:rPr>
      </w:pPr>
      <w:bookmarkStart w:id="1" w:name="_Hlk80020090"/>
      <w:r w:rsidRPr="002C7FAD">
        <w:rPr>
          <w:highlight w:val="yellow"/>
        </w:rPr>
        <w:lastRenderedPageBreak/>
        <w:t>General Introduction</w:t>
      </w:r>
    </w:p>
    <w:p w14:paraId="26E8BD70" w14:textId="77777777" w:rsidR="00F217DA" w:rsidRPr="002C7FAD" w:rsidRDefault="00F217DA" w:rsidP="001E1470">
      <w:pPr>
        <w:pStyle w:val="SMHeading"/>
        <w:spacing w:before="0" w:after="0" w:line="360" w:lineRule="auto"/>
        <w:rPr>
          <w:highlight w:val="yellow"/>
        </w:rPr>
      </w:pPr>
    </w:p>
    <w:p w14:paraId="3B4DCD36" w14:textId="0306E97C" w:rsidR="00F217DA" w:rsidRPr="002C7FAD" w:rsidRDefault="00F217DA" w:rsidP="001E1470">
      <w:pPr>
        <w:rPr>
          <w:rFonts w:ascii="Times New Roman" w:hAnsi="Times New Roman" w:cs="Times New Roman"/>
          <w:sz w:val="24"/>
          <w:szCs w:val="24"/>
          <w:highlight w:val="yellow"/>
        </w:rPr>
      </w:pPr>
      <w:r w:rsidRPr="002C7FAD">
        <w:rPr>
          <w:rFonts w:ascii="Times New Roman" w:hAnsi="Times New Roman" w:cs="Times New Roman"/>
          <w:sz w:val="24"/>
          <w:szCs w:val="24"/>
          <w:highlight w:val="yellow"/>
        </w:rPr>
        <w:t>The purpose of this work: finding the single neuron underpinnings of episodic memories in humans (do we have an ESN code independent of CN?)</w:t>
      </w:r>
    </w:p>
    <w:p w14:paraId="52FE560D" w14:textId="77777777" w:rsidR="001E1470" w:rsidRPr="002C7FAD" w:rsidRDefault="001E1470" w:rsidP="001E1470">
      <w:pPr>
        <w:rPr>
          <w:rFonts w:ascii="Times New Roman" w:hAnsi="Times New Roman" w:cs="Times New Roman"/>
          <w:sz w:val="24"/>
          <w:szCs w:val="24"/>
          <w:highlight w:val="yellow"/>
        </w:rPr>
      </w:pPr>
    </w:p>
    <w:p w14:paraId="60C488A5" w14:textId="77777777" w:rsidR="001E1470" w:rsidRPr="002C7FAD" w:rsidRDefault="001E1470" w:rsidP="001E1470">
      <w:pPr>
        <w:pStyle w:val="Heading1"/>
        <w:spacing w:before="0" w:line="360" w:lineRule="auto"/>
        <w:rPr>
          <w:highlight w:val="yellow"/>
          <w:lang w:val="en-DE"/>
        </w:rPr>
      </w:pPr>
      <w:r w:rsidRPr="002C7FAD">
        <w:rPr>
          <w:highlight w:val="yellow"/>
          <w:lang w:val="en-DE"/>
        </w:rPr>
        <w:t>Abstract</w:t>
      </w:r>
    </w:p>
    <w:p w14:paraId="6EBB121B" w14:textId="65D77956" w:rsidR="001E1470" w:rsidRDefault="001E1470" w:rsidP="00B1671E">
      <w:pPr>
        <w:rPr>
          <w:lang w:val="en-DE"/>
        </w:rPr>
      </w:pPr>
      <w:r w:rsidRPr="002C7FAD">
        <w:rPr>
          <w:highlight w:val="yellow"/>
          <w:lang w:val="en-DE"/>
        </w:rPr>
        <w:t xml:space="preserve">I will begin at the beginning; briefly touch upon the different forms of memory, we here are interested in episodic memory; discuss how epilepsy allows us to drill holes in peoples brain and what electrodes we use now, and will use in the future; I will continue to describe what kind of signal we record with these wires: the local field potential and the action potentials of neurons; I will talk about the hippocampus as a central brain structure involved in memory processing, how information flows into and out of the structure and introduce a prominent theory how cortical representations are coded in the hippocampus for later retrieval (called the Indexing Theory); there are different theories that propose different roles to the hippocampus and the </w:t>
      </w:r>
      <w:r w:rsidR="001E267F" w:rsidRPr="002C7FAD">
        <w:rPr>
          <w:highlight w:val="yellow"/>
          <w:lang w:val="en-DE"/>
        </w:rPr>
        <w:t>neo</w:t>
      </w:r>
      <w:r w:rsidRPr="002C7FAD">
        <w:rPr>
          <w:highlight w:val="yellow"/>
          <w:lang w:val="en-DE"/>
        </w:rPr>
        <w:t>cortex over time, so I shall describe them here (maybe better before the indexing theory?); in rodents a memory trace is referred to as the “engram” and I will briefly outline research relevant research that can inform how index neurons might be allocated; lastly I will describe the most common type of neuron in the human brain: the concept neuron. Maybe I should also mention the other types?</w:t>
      </w:r>
    </w:p>
    <w:p w14:paraId="19B292CB" w14:textId="77777777" w:rsidR="001E1470" w:rsidRDefault="001E1470" w:rsidP="001E1470">
      <w:pPr>
        <w:rPr>
          <w:rFonts w:eastAsiaTheme="majorEastAsia" w:cstheme="majorBidi"/>
          <w:sz w:val="32"/>
          <w:szCs w:val="32"/>
          <w:lang w:val="en-DE"/>
        </w:rPr>
      </w:pPr>
      <w:r>
        <w:rPr>
          <w:lang w:val="en-DE"/>
        </w:rPr>
        <w:br w:type="page"/>
      </w:r>
    </w:p>
    <w:p w14:paraId="72B62852" w14:textId="1AC97585" w:rsidR="001E1470" w:rsidRPr="001379EB" w:rsidRDefault="001E1470" w:rsidP="00B1671E">
      <w:pPr>
        <w:pStyle w:val="SMHeading"/>
      </w:pPr>
      <w:r w:rsidRPr="001379EB">
        <w:lastRenderedPageBreak/>
        <w:t>The shocking origin of neuroscience</w:t>
      </w:r>
    </w:p>
    <w:p w14:paraId="19A632DC" w14:textId="77777777" w:rsidR="00D60A7C" w:rsidRDefault="001E1470" w:rsidP="001E1470">
      <w:commentRangeStart w:id="2"/>
      <w:r w:rsidRPr="001379EB">
        <w:t>If</w:t>
      </w:r>
      <w:commentRangeEnd w:id="2"/>
      <w:r w:rsidRPr="001379EB">
        <w:rPr>
          <w:rStyle w:val="CommentReference"/>
        </w:rPr>
        <w:commentReference w:id="2"/>
      </w:r>
      <w:r w:rsidRPr="001379EB">
        <w:t xml:space="preserve"> one were to set out in search for the earliest scientific breakthrough that led to this work an educated guess would land on Luigi Galvani. The legacy of the Italian polymath is grounded in his discovery that the muscles of frogs twitch when electrically stimulated </w:t>
      </w:r>
    </w:p>
    <w:p w14:paraId="5135C2EE" w14:textId="700C57B2" w:rsidR="001E1470" w:rsidRPr="001379EB" w:rsidRDefault="00D60A7C" w:rsidP="001E1470">
      <w:r>
        <w:rPr>
          <w:lang w:val="en-DE"/>
        </w:rPr>
        <w:fldChar w:fldCharType="begin"/>
      </w:r>
      <w:r w:rsidR="00F05E1D">
        <w:rPr>
          <w:lang w:val="en-DE"/>
        </w:rPr>
        <w:instrText xml:space="preserve"> ADDIN EN.CITE &lt;EndNote&gt;&lt;Cite&gt;&lt;Author&gt;Galvani&lt;/Author&gt;&lt;Year&gt;1791&lt;/Year&gt;&lt;RecNum&gt;77&lt;/RecNum&gt;&lt;DisplayText&gt;(Galvani, 1791)&lt;/DisplayText&gt;&lt;record&gt;&lt;rec-number&gt;77&lt;/rec-number&gt;&lt;foreign-keys&gt;&lt;key app="EN" db-id="pvpx5wazhrvsd3e0ff3perwwwvrdppa005a2" timestamp="1674925116"&gt;77&lt;/key&gt;&lt;/foreign-keys&gt;&lt;ref-type name="Journal Article"&gt;17&lt;/ref-type&gt;&lt;contributors&gt;&lt;authors&gt;&lt;author&gt;Galvani,, Luigi&lt;/author&gt;&lt;/authors&gt;&lt;/contributors&gt;&lt;titles&gt;&lt;title&gt;De viribus electricitatis in motu musculari commentarius&lt;/title&gt;&lt;/titles&gt;&lt;pages&gt;363-418&lt;/pages&gt;&lt;volume&gt;7&lt;/volume&gt;&lt;dates&gt;&lt;year&gt;1791&lt;/year&gt;&lt;/dates&gt;&lt;urls&gt;&lt;/urls&gt;&lt;/record&gt;&lt;/Cite&gt;&lt;/EndNote&gt;</w:instrText>
      </w:r>
      <w:r>
        <w:rPr>
          <w:lang w:val="en-DE"/>
        </w:rPr>
        <w:fldChar w:fldCharType="separate"/>
      </w:r>
      <w:r w:rsidR="00F05E1D">
        <w:rPr>
          <w:noProof/>
          <w:lang w:val="en-DE"/>
        </w:rPr>
        <w:t>(Galvani, 1791)</w:t>
      </w:r>
      <w:r>
        <w:rPr>
          <w:lang w:val="en-DE"/>
        </w:rPr>
        <w:fldChar w:fldCharType="end"/>
      </w:r>
      <w:r>
        <w:rPr>
          <w:lang w:val="en-DE"/>
        </w:rPr>
        <w:t xml:space="preserve">. </w:t>
      </w:r>
      <w:r w:rsidR="001E1470" w:rsidRPr="001379EB">
        <w:t xml:space="preserve">He thereby refuted the contemporary belief that animal spirits inside hollow nerves drive movement and sensation. Although he was wrong in attributing the muscle twitches to an innate force he called “animal electricity”, he still managed to demonstrate the electrical nature of nerve impulses, thereby laying the foundation of electrophysiology and modern neuroscience </w:t>
      </w:r>
      <w:r>
        <w:fldChar w:fldCharType="begin"/>
      </w:r>
      <w:r w:rsidR="00F05E1D">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fldChar w:fldCharType="separate"/>
      </w:r>
      <w:r w:rsidR="00F05E1D">
        <w:rPr>
          <w:noProof/>
        </w:rPr>
        <w:t>(Piccolino, 1998)</w:t>
      </w:r>
      <w:r>
        <w:fldChar w:fldCharType="end"/>
      </w:r>
    </w:p>
    <w:p w14:paraId="16840918" w14:textId="0FE2523C" w:rsidR="001E1470" w:rsidRPr="001379EB" w:rsidRDefault="001E1470" w:rsidP="001E1470">
      <w:r w:rsidRPr="001379EB">
        <w:t xml:space="preserve">The impact of Galvani's work was so immense that it has been likened to the French Revolution </w:t>
      </w:r>
      <w:r w:rsidR="00F05E1D">
        <w:fldChar w:fldCharType="begin"/>
      </w:r>
      <w:r w:rsidR="00F05E1D">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fldChar w:fldCharType="separate"/>
      </w:r>
      <w:r w:rsidR="00F05E1D">
        <w:rPr>
          <w:noProof/>
        </w:rPr>
        <w:t>(Piccolino, 1998)</w:t>
      </w:r>
      <w:r w:rsidR="00F05E1D">
        <w:fldChar w:fldCharType="end"/>
      </w:r>
      <w:r w:rsidRPr="001379EB">
        <w:t xml:space="preserve">. It ultimately led Alessandro Volta to invent the electrical battery and inspired Mary Shelley to write the classic horror story </w:t>
      </w:r>
      <w:r w:rsidRPr="001379EB">
        <w:rPr>
          <w:i/>
          <w:iCs/>
        </w:rPr>
        <w:t>Frankenstein</w:t>
      </w:r>
      <w:r w:rsidR="00F05E1D">
        <w:rPr>
          <w:lang w:val="en-DE"/>
        </w:rPr>
        <w:t xml:space="preserve"> </w:t>
      </w:r>
      <w:r w:rsidR="00F05E1D">
        <w:rPr>
          <w:lang w:val="en-DE"/>
        </w:rPr>
        <w:fldChar w:fldCharType="begin"/>
      </w:r>
      <w:r w:rsidR="00F05E1D">
        <w:rPr>
          <w:lang w:val="en-DE"/>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Pr>
          <w:lang w:val="en-DE"/>
        </w:rPr>
        <w:fldChar w:fldCharType="separate"/>
      </w:r>
      <w:r w:rsidR="00F05E1D">
        <w:rPr>
          <w:noProof/>
          <w:lang w:val="en-DE"/>
        </w:rPr>
        <w:t>(Piccolino, 1998)</w:t>
      </w:r>
      <w:r w:rsidR="00F05E1D">
        <w:rPr>
          <w:lang w:val="en-DE"/>
        </w:rPr>
        <w:fldChar w:fldCharType="end"/>
      </w:r>
      <w:r w:rsidRPr="001379EB">
        <w:t xml:space="preserve">. Galvani's name survives until today in the verb </w:t>
      </w:r>
      <w:r w:rsidRPr="001379EB">
        <w:rPr>
          <w:i/>
          <w:iCs/>
        </w:rPr>
        <w:t>galvanize</w:t>
      </w:r>
      <w:r w:rsidRPr="001379EB">
        <w:t xml:space="preserve"> and still has a place in popular culture through songs such as Galvanize (curiously by The Chemical Brothers).</w:t>
      </w:r>
    </w:p>
    <w:p w14:paraId="07171C91" w14:textId="3DF56903" w:rsidR="00F85D26" w:rsidRPr="00F85D26" w:rsidRDefault="00F85D26" w:rsidP="00F85D26">
      <w:r w:rsidRPr="00F85D26">
        <w:t xml:space="preserve">An equally reasonable choice would be Ramón y Cajal, who in the late 1880s discovered that the central nervous system is made up of separate interconnected neurons </w:t>
      </w:r>
      <w:r w:rsidR="00C555D2">
        <w:fldChar w:fldCharType="begin"/>
      </w:r>
      <w:r w:rsidR="00C555D2">
        <w:instrText xml:space="preserve"> ADDIN EN.CITE &lt;EndNote&gt;&lt;Cite&gt;&lt;Author&gt;Ramón y Cajal&lt;/Author&gt;&lt;Year&gt;1888&lt;/Year&gt;&lt;RecNum&gt;212&lt;/RecNum&gt;&lt;DisplayText&gt;(Ramón y Cajal, 1888)&lt;/DisplayText&gt;&lt;record&gt;&lt;rec-number&gt;212&lt;/rec-number&gt;&lt;foreign-keys&gt;&lt;key app="EN" db-id="pvpx5wazhrvsd3e0ff3perwwwvrdppa005a2" timestamp="1675135431"&gt;212&lt;/key&gt;&lt;/foreign-keys&gt;&lt;ref-type name="Journal Article"&gt;17&lt;/ref-type&gt;&lt;contributors&gt;&lt;authors&gt;&lt;author&gt;Ramón y Cajal, S.&lt;/author&gt;&lt;/authors&gt;&lt;/contributors&gt;&lt;titles&gt;&lt;title&gt;Estructura de los centros nerviosos de las aves.&lt;/title&gt;&lt;secondary-title&gt;Revista trimestral de histología normal y patológica&lt;/secondary-title&gt;&lt;/titles&gt;&lt;periodical&gt;&lt;full-title&gt;Revista trimestral de histología normal y patológica&lt;/full-title&gt;&lt;/periodical&gt;&lt;pages&gt;1-10&lt;/pages&gt;&lt;volume&gt;1&lt;/volume&gt;&lt;dates&gt;&lt;year&gt;1888&lt;/year&gt;&lt;/dates&gt;&lt;urls&gt;&lt;/urls&gt;&lt;/record&gt;&lt;/Cite&gt;&lt;/EndNote&gt;</w:instrText>
      </w:r>
      <w:r w:rsidR="00C555D2">
        <w:fldChar w:fldCharType="separate"/>
      </w:r>
      <w:r w:rsidR="00C555D2">
        <w:rPr>
          <w:noProof/>
        </w:rPr>
        <w:t>(Ramón y Cajal, 1888)</w:t>
      </w:r>
      <w:r w:rsidR="00C555D2">
        <w:fldChar w:fldCharType="end"/>
      </w:r>
      <w:r w:rsidRPr="00F85D26">
        <w:t xml:space="preserve">. He later suggested that their ability to form new connections may explain learning </w:t>
      </w:r>
      <w:r w:rsidR="00C555D2">
        <w:fldChar w:fldCharType="begin"/>
      </w:r>
      <w:r w:rsidR="00C555D2">
        <w:instrText xml:space="preserve"> ADDIN EN.CITE &lt;EndNote&gt;&lt;Cite&gt;&lt;Author&gt;Ramón y Cajal&lt;/Author&gt;&lt;Year&gt;1894&lt;/Year&gt;&lt;RecNum&gt;213&lt;/RecNum&gt;&lt;DisplayText&gt;(Ramón y Cajal, 1894)&lt;/DisplayText&gt;&lt;record&gt;&lt;rec-number&gt;213&lt;/rec-number&gt;&lt;foreign-keys&gt;&lt;key app="EN" db-id="pvpx5wazhrvsd3e0ff3perwwwvrdppa005a2" timestamp="1675135486"&gt;213&lt;/key&gt;&lt;/foreign-keys&gt;&lt;ref-type name="Journal Article"&gt;17&lt;/ref-type&gt;&lt;contributors&gt;&lt;authors&gt;&lt;author&gt;Ramón y Cajal, S.&lt;/author&gt;&lt;/authors&gt;&lt;/contributors&gt;&lt;titles&gt;&lt;title&gt;The Croonian Lecture. La fine structure des centres nerveux.&lt;/title&gt;&lt;secondary-title&gt;Proceedings of the Royal Society B: Biological Sciences&lt;/secondary-title&gt;&lt;/titles&gt;&lt;periodical&gt;&lt;full-title&gt;Proceedings of the Royal Society B: Biological Sciences&lt;/full-title&gt;&lt;/periodical&gt;&lt;pages&gt;444-468&lt;/pages&gt;&lt;volume&gt;55&lt;/volume&gt;&lt;dates&gt;&lt;year&gt;1894&lt;/year&gt;&lt;/dates&gt;&lt;urls&gt;&lt;/urls&gt;&lt;/record&gt;&lt;/Cite&gt;&lt;/EndNote&gt;</w:instrText>
      </w:r>
      <w:r w:rsidR="00C555D2">
        <w:fldChar w:fldCharType="separate"/>
      </w:r>
      <w:r w:rsidR="00C555D2">
        <w:rPr>
          <w:noProof/>
        </w:rPr>
        <w:t>(Ramón y Cajal, 1894)</w:t>
      </w:r>
      <w:r w:rsidR="00C555D2">
        <w:fldChar w:fldCharType="end"/>
      </w:r>
      <w:r w:rsidRPr="00F85D26">
        <w:t>.</w:t>
      </w:r>
      <w:r>
        <w:rPr>
          <w:lang w:val="en-DE"/>
        </w:rPr>
        <w:t xml:space="preserve"> </w:t>
      </w:r>
      <w:r w:rsidRPr="00F85D26">
        <w:t xml:space="preserve">About 60 years later, Donald Hebb proposed a principle according to which the connections of two neurons are strengthened if one neuron repeatedly </w:t>
      </w:r>
      <w:r w:rsidRPr="00F85D26">
        <w:t>excites</w:t>
      </w:r>
      <w:r w:rsidRPr="00F85D26">
        <w:t xml:space="preserve"> the other neuron </w:t>
      </w:r>
      <w:r w:rsidR="00C555D2">
        <w:fldChar w:fldCharType="begin"/>
      </w:r>
      <w:r w:rsidR="00C555D2">
        <w:instrText xml:space="preserve"> ADDIN EN.CITE &lt;EndNote&gt;&lt;Cite&gt;&lt;Author&gt;Hebb&lt;/Author&gt;&lt;Year&gt;1949&lt;/Year&gt;&lt;RecNum&gt;211&lt;/RecNum&gt;&lt;DisplayText&gt;(Hebb, 1949)&lt;/DisplayText&gt;&lt;record&gt;&lt;rec-number&gt;211&lt;/rec-number&gt;&lt;foreign-keys&gt;&lt;key app="EN" db-id="pvpx5wazhrvsd3e0ff3perwwwvrdppa005a2" timestamp="1675135270"&gt;211&lt;/key&gt;&lt;/foreign-keys&gt;&lt;ref-type name="Book"&gt;6&lt;/ref-type&gt;&lt;contributors&gt;&lt;authors&gt;&lt;author&gt;Hebb, D. O.&lt;/author&gt;&lt;/authors&gt;&lt;/contributors&gt;&lt;titles&gt;&lt;title&gt;The Organization of behavior: A Neuropsychological Theory&lt;/title&gt;&lt;/titles&gt;&lt;dates&gt;&lt;year&gt;1949&lt;/year&gt;&lt;/dates&gt;&lt;pub-location&gt;New York&lt;/pub-location&gt;&lt;publisher&gt;Wiley and Sonds&lt;/publisher&gt;&lt;urls&gt;&lt;/urls&gt;&lt;/record&gt;&lt;/Cite&gt;&lt;/EndNote&gt;</w:instrText>
      </w:r>
      <w:r w:rsidR="00C555D2">
        <w:fldChar w:fldCharType="separate"/>
      </w:r>
      <w:r w:rsidR="00C555D2">
        <w:rPr>
          <w:noProof/>
        </w:rPr>
        <w:t>(Hebb, 1949)</w:t>
      </w:r>
      <w:r w:rsidR="00C555D2">
        <w:fldChar w:fldCharType="end"/>
      </w:r>
      <w:r w:rsidRPr="00F85D26">
        <w:t>. This led to the popular paraphrase "Neurons that fire together, wire together" which was coined not by Hebb</w:t>
      </w:r>
      <w:r w:rsidR="001443CF">
        <w:rPr>
          <w:lang w:val="en-DE"/>
        </w:rPr>
        <w:t xml:space="preserve"> himself</w:t>
      </w:r>
      <w:r w:rsidRPr="00F85D26">
        <w:t xml:space="preserve">, but by Shatz </w:t>
      </w:r>
      <w:r w:rsidR="00C555D2">
        <w:fldChar w:fldCharType="begin"/>
      </w:r>
      <w:r w:rsidR="00C555D2">
        <w:instrText xml:space="preserve"> ADDIN EN.CITE &lt;EndNote&gt;&lt;Cite&gt;&lt;Author&gt;Shatz&lt;/Author&gt;&lt;Year&gt;1992&lt;/Year&gt;&lt;RecNum&gt;210&lt;/RecNum&gt;&lt;DisplayText&gt;(Shatz, 1992)&lt;/DisplayText&gt;&lt;record&gt;&lt;rec-number&gt;210&lt;/rec-number&gt;&lt;foreign-keys&gt;&lt;key app="EN" db-id="pvpx5wazhrvsd3e0ff3perwwwvrdppa005a2" timestamp="1675135157"&gt;210&lt;/key&gt;&lt;/foreign-keys&gt;&lt;ref-type name="Journal Article"&gt;17&lt;/ref-type&gt;&lt;contributors&gt;&lt;authors&gt;&lt;author&gt;Shatz, C. J.&lt;/author&gt;&lt;/authors&gt;&lt;/contributors&gt;&lt;auth-address&gt;University of California, Berkeley.&lt;/auth-address&gt;&lt;titles&gt;&lt;title&gt;The developing brain&lt;/title&gt;&lt;secondary-title&gt;Sci Am&lt;/secondary-title&gt;&lt;/titles&gt;&lt;periodical&gt;&lt;full-title&gt;Sci Am&lt;/full-title&gt;&lt;/periodical&gt;&lt;pages&gt;60-7&lt;/pages&gt;&lt;volume&gt;267&lt;/volume&gt;&lt;number&gt;3&lt;/number&gt;&lt;keywords&gt;&lt;keyword&gt;Animals&lt;/keyword&gt;&lt;keyword&gt;Brain/embryology/*growth &amp;amp; development/physiology&lt;/keyword&gt;&lt;keyword&gt;Humans&lt;/keyword&gt;&lt;keyword&gt;Neurons/physiology&lt;/keyword&gt;&lt;keyword&gt;Vision, Ocular/physiology&lt;/keyword&gt;&lt;keyword&gt;Visual Pathways/embryology/*growth &amp;amp; development/physiology&lt;/keyword&gt;&lt;keyword&gt;Visual Perception/*physiology&lt;/keyword&gt;&lt;/keywords&gt;&lt;dates&gt;&lt;year&gt;1992&lt;/year&gt;&lt;pub-dates&gt;&lt;date&gt;Sep&lt;/date&gt;&lt;/pub-dates&gt;&lt;/dates&gt;&lt;isbn&gt;0036-8733 (Print)&amp;#xD;0036-8733 (Linking)&lt;/isbn&gt;&lt;accession-num&gt;1502524&lt;/accession-num&gt;&lt;urls&gt;&lt;related-urls&gt;&lt;url&gt;https://www.ncbi.nlm.nih.gov/pubmed/1502524&lt;/url&gt;&lt;/related-urls&gt;&lt;/urls&gt;&lt;electronic-resource-num&gt;10.1038/scientificamerican0992-60&lt;/electronic-resource-num&gt;&lt;remote-database-name&gt;Medline&lt;/remote-database-name&gt;&lt;remote-database-provider&gt;NLM&lt;/remote-database-provider&gt;&lt;/record&gt;&lt;/Cite&gt;&lt;/EndNote&gt;</w:instrText>
      </w:r>
      <w:r w:rsidR="00C555D2">
        <w:fldChar w:fldCharType="separate"/>
      </w:r>
      <w:r w:rsidR="00C555D2">
        <w:rPr>
          <w:noProof/>
        </w:rPr>
        <w:t>(Shatz, 1992)</w:t>
      </w:r>
      <w:r w:rsidR="00C555D2">
        <w:fldChar w:fldCharType="end"/>
      </w:r>
      <w:r w:rsidRPr="00F85D26">
        <w:t>.</w:t>
      </w:r>
    </w:p>
    <w:p w14:paraId="3A44A096" w14:textId="50F282FE" w:rsidR="001E1470" w:rsidRPr="001379EB" w:rsidRDefault="001E1470" w:rsidP="00B1671E">
      <w:pPr>
        <w:pStyle w:val="SMHeading"/>
      </w:pPr>
      <w:commentRangeStart w:id="3"/>
      <w:r w:rsidRPr="001379EB">
        <w:t>A walk down memory lane</w:t>
      </w:r>
      <w:commentRangeEnd w:id="3"/>
      <w:r>
        <w:rPr>
          <w:rStyle w:val="CommentReference"/>
          <w:rFonts w:asciiTheme="minorHAnsi" w:eastAsiaTheme="minorHAnsi" w:hAnsiTheme="minorHAnsi" w:cstheme="minorBidi"/>
        </w:rPr>
        <w:commentReference w:id="3"/>
      </w:r>
    </w:p>
    <w:p w14:paraId="75D1784D" w14:textId="77777777" w:rsidR="001E1470" w:rsidRPr="00187288" w:rsidRDefault="001E1470" w:rsidP="001E1470">
      <w:pPr>
        <w:rPr>
          <w:rFonts w:eastAsia="Times New Roman" w:cs="Times New Roman"/>
        </w:rPr>
      </w:pPr>
      <w:r w:rsidRPr="00187288">
        <w:rPr>
          <w:rFonts w:eastAsia="Times New Roman" w:cs="Times New Roman"/>
        </w:rPr>
        <w:t xml:space="preserve">We experience the world around us filtered through the lens of our experiences. Without memories we could not hold on to these experiences locking us perpetually in the </w:t>
      </w:r>
      <w:commentRangeStart w:id="4"/>
      <w:commentRangeStart w:id="5"/>
      <w:r w:rsidRPr="00187288">
        <w:rPr>
          <w:rFonts w:eastAsia="Times New Roman" w:cs="Times New Roman"/>
        </w:rPr>
        <w:t>present</w:t>
      </w:r>
      <w:commentRangeEnd w:id="4"/>
      <w:r w:rsidR="00001ECB">
        <w:rPr>
          <w:rStyle w:val="CommentReference"/>
          <w:rFonts w:ascii="Times New Roman" w:eastAsia="Times New Roman" w:hAnsi="Times New Roman" w:cs="Times New Roman"/>
          <w:lang w:val="en-US"/>
        </w:rPr>
        <w:commentReference w:id="4"/>
      </w:r>
      <w:commentRangeEnd w:id="5"/>
      <w:r w:rsidR="0056503B">
        <w:rPr>
          <w:rStyle w:val="CommentReference"/>
          <w:rFonts w:ascii="Times New Roman" w:eastAsia="Times New Roman" w:hAnsi="Times New Roman" w:cs="Times New Roman"/>
          <w:lang w:val="en-US"/>
        </w:rPr>
        <w:commentReference w:id="5"/>
      </w:r>
      <w:r w:rsidRPr="00187288">
        <w:rPr>
          <w:rFonts w:eastAsia="Times New Roman" w:cs="Times New Roman"/>
        </w:rPr>
        <w:t>. It follows that memories are at the core of what makes us humans.</w:t>
      </w:r>
    </w:p>
    <w:p w14:paraId="00010BB3" w14:textId="7048A8CA" w:rsidR="001E1470" w:rsidRPr="00187288" w:rsidRDefault="001E1470" w:rsidP="001E1470">
      <w:pPr>
        <w:rPr>
          <w:rFonts w:eastAsia="Times New Roman" w:cs="Times New Roman"/>
        </w:rPr>
      </w:pPr>
      <w:r w:rsidRPr="00187288">
        <w:rPr>
          <w:rFonts w:eastAsia="Times New Roman" w:cs="Times New Roman"/>
        </w:rPr>
        <w:t>Episodic memor</w:t>
      </w:r>
      <w:r w:rsidRPr="001379EB">
        <w:rPr>
          <w:rFonts w:eastAsia="Times New Roman" w:cs="Times New Roman"/>
        </w:rPr>
        <w:t>y</w:t>
      </w:r>
      <w:r>
        <w:rPr>
          <w:rFonts w:eastAsia="Times New Roman" w:cs="Times New Roman"/>
          <w:lang w:val="en-DE"/>
        </w:rPr>
        <w:t>, a term coined by</w:t>
      </w:r>
      <w:r w:rsidR="00F05E1D">
        <w:rPr>
          <w:rFonts w:eastAsia="Times New Roman" w:cs="Times New Roman"/>
          <w:lang w:val="en-DE"/>
        </w:rPr>
        <w:t xml:space="preserve"> </w:t>
      </w:r>
      <w:r>
        <w:rPr>
          <w:rFonts w:eastAsia="Times New Roman" w:cs="Times New Roman"/>
          <w:lang w:val="en-DE"/>
        </w:rPr>
        <w:t xml:space="preserve">Endel Tulving in 1972 </w:t>
      </w:r>
      <w:r w:rsidR="00F05E1D">
        <w:rPr>
          <w:rFonts w:eastAsia="Times New Roman" w:cs="Times New Roman"/>
          <w:lang w:val="en-DE"/>
        </w:rPr>
        <w:fldChar w:fldCharType="begin"/>
      </w:r>
      <w:r w:rsidR="00F05E1D">
        <w:rPr>
          <w:rFonts w:eastAsia="Times New Roman" w:cs="Times New Roman"/>
          <w:lang w:val="en-DE"/>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F05E1D">
        <w:rPr>
          <w:rFonts w:eastAsia="Times New Roman" w:cs="Times New Roman"/>
          <w:lang w:val="en-DE"/>
        </w:rPr>
        <w:fldChar w:fldCharType="separate"/>
      </w:r>
      <w:r w:rsidR="00F05E1D">
        <w:rPr>
          <w:rFonts w:eastAsia="Times New Roman" w:cs="Times New Roman"/>
          <w:noProof/>
          <w:lang w:val="en-DE"/>
        </w:rPr>
        <w:t>(Tulving, 1972)</w:t>
      </w:r>
      <w:r w:rsidR="00F05E1D">
        <w:rPr>
          <w:rFonts w:eastAsia="Times New Roman" w:cs="Times New Roman"/>
          <w:lang w:val="en-DE"/>
        </w:rPr>
        <w:fldChar w:fldCharType="end"/>
      </w:r>
      <w:r>
        <w:rPr>
          <w:rFonts w:eastAsia="Times New Roman" w:cs="Times New Roman"/>
          <w:lang w:val="en-DE"/>
        </w:rPr>
        <w:t xml:space="preserve">, </w:t>
      </w:r>
      <w:r w:rsidRPr="00187288">
        <w:rPr>
          <w:rFonts w:eastAsia="Times New Roman" w:cs="Times New Roman"/>
        </w:rPr>
        <w:t xml:space="preserve">is the ability to </w:t>
      </w:r>
      <w:r w:rsidRPr="001379EB">
        <w:rPr>
          <w:rFonts w:eastAsia="Times New Roman" w:cs="Times New Roman"/>
        </w:rPr>
        <w:t xml:space="preserve">encode </w:t>
      </w:r>
      <w:r w:rsidRPr="00187288">
        <w:rPr>
          <w:rFonts w:eastAsia="Times New Roman" w:cs="Times New Roman"/>
        </w:rPr>
        <w:t>and later recollect experiences that contain a what, where and when. They are rich in detail, integrating information from multiple modalities, they are encoded automatically, require no repetitions, and can last an entire life</w:t>
      </w:r>
      <w:r w:rsidRPr="001379EB">
        <w:rPr>
          <w:rFonts w:eastAsia="Times New Roman" w:cs="Times New Roman"/>
        </w:rPr>
        <w:t xml:space="preserve"> </w:t>
      </w:r>
      <w:r w:rsidR="0071417D">
        <w:rPr>
          <w:rFonts w:eastAsia="Times New Roman" w:cs="Times New Roman"/>
        </w:rPr>
        <w:fldChar w:fldCharType="begin"/>
      </w:r>
      <w:r w:rsidR="0044094E">
        <w:rPr>
          <w:rFonts w:eastAsia="Times New Roman" w:cs="Times New Roman"/>
        </w:rPr>
        <w:instrText xml:space="preserve"> ADDIN EN.CITE &lt;EndNote&gt;&lt;Cite&gt;&lt;Author&gt;Tulving&lt;/Author&gt;&lt;Year&gt;2002&lt;/Year&gt;&lt;RecNum&gt;66&lt;/RecNum&gt;&lt;DisplayText&gt;(Teyler &amp;amp; Rudy, 2007; 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71417D">
        <w:rPr>
          <w:rFonts w:eastAsia="Times New Roman" w:cs="Times New Roman"/>
        </w:rPr>
        <w:fldChar w:fldCharType="separate"/>
      </w:r>
      <w:r w:rsidR="0071417D">
        <w:rPr>
          <w:rFonts w:eastAsia="Times New Roman" w:cs="Times New Roman"/>
          <w:noProof/>
        </w:rPr>
        <w:t>(Teyler &amp; Rudy, 2007; Tulving, 2002)</w:t>
      </w:r>
      <w:r w:rsidR="0071417D">
        <w:rPr>
          <w:rFonts w:eastAsia="Times New Roman" w:cs="Times New Roman"/>
        </w:rPr>
        <w:fldChar w:fldCharType="end"/>
      </w:r>
      <w:r w:rsidR="0071417D">
        <w:rPr>
          <w:rFonts w:eastAsia="Times New Roman" w:cs="Times New Roman"/>
          <w:lang w:val="en-DE"/>
        </w:rPr>
        <w:t xml:space="preserve">. </w:t>
      </w:r>
      <w:r w:rsidRPr="001379EB">
        <w:rPr>
          <w:rFonts w:eastAsia="Times New Roman" w:cs="Times New Roman"/>
        </w:rPr>
        <w:t>By remembering these episodic memories, it is as if we were mentally transported back to that time, re-experiencing them anew</w:t>
      </w:r>
      <w:r w:rsidR="0071417D">
        <w:rPr>
          <w:rFonts w:eastAsia="Times New Roman" w:cs="Times New Roman"/>
          <w:lang w:val="en-DE"/>
        </w:rPr>
        <w:t xml:space="preserve"> </w:t>
      </w:r>
      <w:r w:rsidR="0071417D">
        <w:rPr>
          <w:rFonts w:eastAsia="Times New Roman" w:cs="Times New Roman"/>
          <w:lang w:val="en-DE"/>
        </w:rPr>
        <w:fldChar w:fldCharType="begin"/>
      </w:r>
      <w:r w:rsidR="0044094E">
        <w:rPr>
          <w:rFonts w:eastAsia="Times New Roman" w:cs="Times New Roman"/>
          <w:lang w:val="en-DE"/>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0071417D">
        <w:rPr>
          <w:rFonts w:eastAsia="Times New Roman" w:cs="Times New Roman"/>
          <w:lang w:val="en-DE"/>
        </w:rPr>
        <w:fldChar w:fldCharType="separate"/>
      </w:r>
      <w:r w:rsidR="0071417D">
        <w:rPr>
          <w:rFonts w:eastAsia="Times New Roman" w:cs="Times New Roman"/>
          <w:noProof/>
          <w:lang w:val="en-DE"/>
        </w:rPr>
        <w:t>(Tulving, 2002)</w:t>
      </w:r>
      <w:r w:rsidR="0071417D">
        <w:rPr>
          <w:rFonts w:eastAsia="Times New Roman" w:cs="Times New Roman"/>
          <w:lang w:val="en-DE"/>
        </w:rPr>
        <w:fldChar w:fldCharType="end"/>
      </w:r>
      <w:r w:rsidRPr="001379EB">
        <w:rPr>
          <w:rFonts w:eastAsia="Times New Roman" w:cs="Times New Roman"/>
        </w:rPr>
        <w:t>.</w:t>
      </w:r>
    </w:p>
    <w:p w14:paraId="432A90E4" w14:textId="77777777" w:rsidR="001E1470" w:rsidRPr="008B4BE8" w:rsidRDefault="001E1470" w:rsidP="001E1470">
      <w:pPr>
        <w:rPr>
          <w:rFonts w:eastAsia="Times New Roman" w:cs="Times New Roman"/>
          <w:lang w:val="en-DE"/>
        </w:rPr>
      </w:pPr>
      <w:r w:rsidRPr="00187288">
        <w:rPr>
          <w:rFonts w:eastAsia="Times New Roman" w:cs="Times New Roman"/>
        </w:rPr>
        <w:t xml:space="preserve">An example for an episodic memory is when I was sitting in a small coffee shop in Sevilla in the company of my loved one. The sun had not yet reached its peak and was pleasantly warm. A mild breeze carried over the smell of freshly brewed coffee and bits of conversations from other patrons. It was a satisfying way to start the day, my body still exhilarated from the workout we just finished. The waiter brought over two coffees. On the way back to the kitchen he hesitated, turned on his heel and walked back to our table. </w:t>
      </w:r>
      <w:commentRangeStart w:id="6"/>
      <w:commentRangeStart w:id="7"/>
      <w:r w:rsidRPr="00187288">
        <w:rPr>
          <w:rFonts w:eastAsia="Times New Roman" w:cs="Times New Roman"/>
        </w:rPr>
        <w:lastRenderedPageBreak/>
        <w:t>"Your PhD thesis was a fantastic read"</w:t>
      </w:r>
      <w:r w:rsidRPr="001379EB">
        <w:rPr>
          <w:rFonts w:eastAsia="Times New Roman" w:cs="Times New Roman"/>
        </w:rPr>
        <w:t>,</w:t>
      </w:r>
      <w:r w:rsidRPr="00187288">
        <w:rPr>
          <w:rFonts w:eastAsia="Times New Roman" w:cs="Times New Roman"/>
        </w:rPr>
        <w:t xml:space="preserve"> he said with a slight Spanish accent, adding "but why was your example for episodic memories so long?".</w:t>
      </w:r>
      <w:commentRangeEnd w:id="6"/>
      <w:r>
        <w:rPr>
          <w:rStyle w:val="CommentReference"/>
        </w:rPr>
        <w:commentReference w:id="6"/>
      </w:r>
      <w:commentRangeEnd w:id="7"/>
      <w:r>
        <w:rPr>
          <w:rStyle w:val="CommentReference"/>
        </w:rPr>
        <w:commentReference w:id="7"/>
      </w:r>
      <w:r>
        <w:rPr>
          <w:rFonts w:eastAsia="Times New Roman" w:cs="Times New Roman"/>
          <w:lang w:val="en-DE"/>
        </w:rPr>
        <w:t xml:space="preserve"> </w:t>
      </w:r>
    </w:p>
    <w:p w14:paraId="530563E1" w14:textId="59714E45" w:rsidR="001E1470" w:rsidRPr="00187288" w:rsidRDefault="001E1470" w:rsidP="001E1470">
      <w:pPr>
        <w:rPr>
          <w:rFonts w:eastAsia="Times New Roman" w:cs="Times New Roman"/>
        </w:rPr>
      </w:pPr>
      <w:r w:rsidRPr="00187288">
        <w:rPr>
          <w:rFonts w:eastAsia="Times New Roman" w:cs="Times New Roman"/>
        </w:rPr>
        <w:t>Semantic memories on the other hand refer to factual knowledge and understanding of concepts (such as knowing that the very real coffee shop in the above story was called "La Nueva Peseta"</w:t>
      </w:r>
      <w:r w:rsidRPr="001379EB">
        <w:rPr>
          <w:rFonts w:eastAsia="Times New Roman" w:cs="Times New Roman"/>
        </w:rPr>
        <w:t xml:space="preserve">; </w:t>
      </w:r>
      <w:r w:rsidR="00C849F7">
        <w:rPr>
          <w:rFonts w:eastAsia="Times New Roman" w:cs="Times New Roman"/>
        </w:rPr>
        <w:fldChar w:fldCharType="begin"/>
      </w:r>
      <w:r w:rsidR="00C849F7">
        <w:rPr>
          <w:rFonts w:eastAsia="Times New Roman" w:cs="Times New Roman"/>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Pr>
          <w:rFonts w:eastAsia="Times New Roman" w:cs="Times New Roman"/>
        </w:rPr>
        <w:fldChar w:fldCharType="separate"/>
      </w:r>
      <w:r w:rsidR="00C849F7">
        <w:rPr>
          <w:rFonts w:eastAsia="Times New Roman" w:cs="Times New Roman"/>
          <w:noProof/>
        </w:rPr>
        <w:t>(Squire, 1987)</w:t>
      </w:r>
      <w:r w:rsidR="00C849F7">
        <w:rPr>
          <w:rFonts w:eastAsia="Times New Roman" w:cs="Times New Roman"/>
        </w:rPr>
        <w:fldChar w:fldCharType="end"/>
      </w:r>
      <w:r w:rsidRPr="00187288">
        <w:rPr>
          <w:rFonts w:eastAsia="Times New Roman" w:cs="Times New Roman"/>
        </w:rPr>
        <w:t xml:space="preserve">). </w:t>
      </w:r>
      <w:r w:rsidRPr="00CE2D8B">
        <w:rPr>
          <w:rFonts w:eastAsia="Times New Roman" w:cs="Times New Roman"/>
        </w:rPr>
        <w:t xml:space="preserve">Together with episodic memories they belong to the subgroup of declarative memories </w:t>
      </w:r>
      <w:r w:rsidR="00C849F7">
        <w:rPr>
          <w:rFonts w:eastAsia="Times New Roman" w:cs="Times New Roman"/>
        </w:rPr>
        <w:fldChar w:fldCharType="begin"/>
      </w:r>
      <w:r w:rsidR="00C849F7">
        <w:rPr>
          <w:rFonts w:eastAsia="Times New Roman" w:cs="Times New Roman"/>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Pr>
          <w:rFonts w:eastAsia="Times New Roman" w:cs="Times New Roman"/>
        </w:rPr>
        <w:fldChar w:fldCharType="separate"/>
      </w:r>
      <w:r w:rsidR="00C849F7">
        <w:rPr>
          <w:rFonts w:eastAsia="Times New Roman" w:cs="Times New Roman"/>
          <w:noProof/>
        </w:rPr>
        <w:t>(Squire, 1987)</w:t>
      </w:r>
      <w:r w:rsidR="00C849F7">
        <w:rPr>
          <w:rFonts w:eastAsia="Times New Roman" w:cs="Times New Roman"/>
        </w:rPr>
        <w:fldChar w:fldCharType="end"/>
      </w:r>
      <w:r w:rsidRPr="00CE2D8B">
        <w:rPr>
          <w:rFonts w:eastAsia="Times New Roman" w:cs="Times New Roman"/>
        </w:rPr>
        <w:t>. Declarative memories, sometimes also called explicit memories, can be expressed (i.e., declared) overtly and form the basis for con</w:t>
      </w:r>
      <w:r>
        <w:rPr>
          <w:rFonts w:eastAsia="Times New Roman" w:cs="Times New Roman"/>
          <w:lang w:val="en-DE"/>
        </w:rPr>
        <w:t>s</w:t>
      </w:r>
      <w:r w:rsidRPr="00CE2D8B">
        <w:rPr>
          <w:rFonts w:eastAsia="Times New Roman" w:cs="Times New Roman"/>
        </w:rPr>
        <w:t xml:space="preserve">cious </w:t>
      </w:r>
      <w:commentRangeStart w:id="8"/>
      <w:r w:rsidRPr="00CE2D8B">
        <w:rPr>
          <w:rFonts w:eastAsia="Times New Roman" w:cs="Times New Roman"/>
        </w:rPr>
        <w:t>recollection</w:t>
      </w:r>
      <w:commentRangeEnd w:id="8"/>
      <w:r w:rsidR="00EB6C6A">
        <w:rPr>
          <w:rStyle w:val="CommentReference"/>
          <w:rFonts w:ascii="Times New Roman" w:eastAsia="Times New Roman" w:hAnsi="Times New Roman" w:cs="Times New Roman"/>
          <w:lang w:val="en-US"/>
        </w:rPr>
        <w:commentReference w:id="8"/>
      </w:r>
      <w:r w:rsidRPr="00CE2D8B">
        <w:rPr>
          <w:rFonts w:eastAsia="Times New Roman" w:cs="Times New Roman"/>
        </w:rPr>
        <w:t xml:space="preserve"> </w:t>
      </w:r>
      <w:commentRangeStart w:id="9"/>
      <w:r w:rsidR="00EB6C6A">
        <w:rPr>
          <w:rFonts w:eastAsia="Times New Roman" w:cs="Times New Roman"/>
        </w:rPr>
        <w:fldChar w:fldCharType="begin"/>
      </w:r>
      <w:r w:rsidR="00EB6C6A">
        <w:rPr>
          <w:rFonts w:eastAsia="Times New Roman" w:cs="Times New Roman"/>
        </w:rPr>
        <w:instrText xml:space="preserve"> ADDIN EN.CITE &lt;EndNote&gt;&lt;Cite&gt;&lt;Author&gt;Squire&lt;/Author&gt;&lt;Year&gt;1987&lt;/Year&gt;&lt;RecNum&gt;78&lt;/RecNum&gt;&lt;DisplayText&gt;(Squire, 1987, 1992)&lt;/DisplayText&gt;&lt;record&gt;&lt;rec-number&gt;78&lt;/rec-number&gt;&lt;foreign-keys&gt;&lt;key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Press&lt;/publisher&gt;&lt;urls&gt;&lt;/urls&gt;&lt;/record&gt;&lt;/Cite&gt;&lt;Cite&gt;&lt;Author&gt;Squire&lt;/Author&gt;&lt;Year&gt;1992&lt;/Year&gt;&lt;RecNum&gt;24&lt;/RecNum&gt;&lt;record&gt;&lt;rec-number&gt;24&lt;/rec-number&gt;&lt;foreign-keys&gt;&lt;key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Pr>
          <w:rFonts w:eastAsia="Times New Roman" w:cs="Times New Roman"/>
        </w:rPr>
        <w:fldChar w:fldCharType="separate"/>
      </w:r>
      <w:r w:rsidR="00EB6C6A">
        <w:rPr>
          <w:rFonts w:eastAsia="Times New Roman" w:cs="Times New Roman"/>
          <w:noProof/>
        </w:rPr>
        <w:t>(Squire, 1987, 1992)</w:t>
      </w:r>
      <w:r w:rsidR="00EB6C6A">
        <w:rPr>
          <w:rFonts w:eastAsia="Times New Roman" w:cs="Times New Roman"/>
        </w:rPr>
        <w:fldChar w:fldCharType="end"/>
      </w:r>
      <w:commentRangeEnd w:id="9"/>
      <w:r w:rsidR="00EB6C6A">
        <w:rPr>
          <w:rStyle w:val="CommentReference"/>
          <w:rFonts w:ascii="Times New Roman" w:eastAsia="Times New Roman" w:hAnsi="Times New Roman" w:cs="Times New Roman"/>
          <w:lang w:val="en-US"/>
        </w:rPr>
        <w:commentReference w:id="9"/>
      </w:r>
      <w:commentRangeStart w:id="10"/>
      <w:commentRangeEnd w:id="10"/>
      <w:r w:rsidR="00EB6C6A">
        <w:rPr>
          <w:rStyle w:val="CommentReference"/>
          <w:rFonts w:ascii="Times New Roman" w:eastAsia="Times New Roman" w:hAnsi="Times New Roman" w:cs="Times New Roman"/>
          <w:lang w:val="en-US"/>
        </w:rPr>
        <w:commentReference w:id="10"/>
      </w:r>
      <w:r w:rsidR="00EB6C6A">
        <w:rPr>
          <w:rFonts w:eastAsia="Times New Roman" w:cs="Times New Roman"/>
          <w:lang w:val="en-DE"/>
        </w:rPr>
        <w:t xml:space="preserve">. </w:t>
      </w:r>
      <w:r w:rsidRPr="001064F3">
        <w:rPr>
          <w:rFonts w:eastAsia="Times New Roman" w:cs="Times New Roman"/>
        </w:rPr>
        <w:t xml:space="preserve">In reality the line separating </w:t>
      </w:r>
      <w:r>
        <w:rPr>
          <w:rFonts w:eastAsia="Times New Roman" w:cs="Times New Roman"/>
          <w:lang w:val="en-DE"/>
        </w:rPr>
        <w:t>s</w:t>
      </w:r>
      <w:r w:rsidRPr="001064F3">
        <w:rPr>
          <w:rFonts w:eastAsia="Times New Roman" w:cs="Times New Roman"/>
        </w:rPr>
        <w:t>emantic and episodic memories can get blurry. For example, if you were asked how old you were when you received your childhood pet, the retrieved memory would have semantic (your age) and episodic aspects (the experience itself).</w:t>
      </w:r>
      <w:r>
        <w:rPr>
          <w:rFonts w:eastAsia="Times New Roman" w:cs="Times New Roman"/>
          <w:lang w:val="en-DE"/>
        </w:rPr>
        <w:t xml:space="preserve"> </w:t>
      </w:r>
    </w:p>
    <w:p w14:paraId="10D58968" w14:textId="71387469" w:rsidR="001E1470" w:rsidRPr="00187288" w:rsidRDefault="001E1470" w:rsidP="001E1470">
      <w:pPr>
        <w:rPr>
          <w:rFonts w:eastAsia="Times New Roman" w:cs="Times New Roman"/>
        </w:rPr>
      </w:pPr>
      <w:r w:rsidRPr="00187288">
        <w:rPr>
          <w:rFonts w:eastAsia="Times New Roman" w:cs="Times New Roman"/>
        </w:rPr>
        <w:t>Declarative memories can in turn be distinguished from non-declarative memories</w:t>
      </w:r>
      <w:r w:rsidRPr="001379EB">
        <w:rPr>
          <w:rFonts w:eastAsia="Times New Roman" w:cs="Times New Roman"/>
        </w:rPr>
        <w:t xml:space="preserve"> </w:t>
      </w:r>
      <w:r w:rsidR="00EB6C6A">
        <w:rPr>
          <w:rFonts w:eastAsia="Times New Roman" w:cs="Times New Roman"/>
        </w:rPr>
        <w:fldChar w:fldCharType="begin"/>
      </w:r>
      <w:r w:rsidR="00EB6C6A">
        <w:rPr>
          <w:rFonts w:eastAsia="Times New Roman" w:cs="Times New Roman"/>
        </w:rPr>
        <w:instrText xml:space="preserve"> ADDIN EN.CITE &lt;EndNote&gt;&lt;Cite&gt;&lt;Author&gt;Squire&lt;/Author&gt;&lt;Year&gt;1992&lt;/Year&gt;&lt;RecNum&gt;63&lt;/RecNum&gt;&lt;DisplayText&gt;(Squire, 1992)&lt;/DisplayText&gt;&lt;record&gt;&lt;rec-number&gt;63&lt;/rec-number&gt;&lt;foreign-keys&gt;&lt;key app="EN" db-id="pvpx5wazhrvsd3e0ff3perwwwvrdppa005a2" timestamp="1643993705"&gt;63&lt;/key&gt;&lt;/foreign-keys&gt;&lt;ref-type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Pr>
          <w:rFonts w:eastAsia="Times New Roman" w:cs="Times New Roman"/>
        </w:rPr>
        <w:fldChar w:fldCharType="separate"/>
      </w:r>
      <w:r w:rsidR="00EB6C6A">
        <w:rPr>
          <w:rFonts w:eastAsia="Times New Roman" w:cs="Times New Roman"/>
          <w:noProof/>
        </w:rPr>
        <w:t>(Squire, 1992)</w:t>
      </w:r>
      <w:r w:rsidR="00EB6C6A">
        <w:rPr>
          <w:rFonts w:eastAsia="Times New Roman" w:cs="Times New Roman"/>
        </w:rPr>
        <w:fldChar w:fldCharType="end"/>
      </w:r>
      <w:r w:rsidRPr="00187288">
        <w:rPr>
          <w:rFonts w:eastAsia="Times New Roman" w:cs="Times New Roman"/>
        </w:rPr>
        <w:t>. This category contains procedural memory (e.g., knowing how to make a coffee) and priming, which refers to the phenomena that exposure to a stimulus influences the behaviour or response to a later stimulus (e.g., judging someone’s character as "warmer" after holding a warm coffee;</w:t>
      </w:r>
      <w:r w:rsidR="00EB6C6A">
        <w:rPr>
          <w:rFonts w:eastAsia="Times New Roman" w:cs="Times New Roman"/>
          <w:lang w:val="en-DE"/>
        </w:rPr>
        <w:t xml:space="preserve"> </w:t>
      </w:r>
      <w:r w:rsidR="00EB6C6A">
        <w:rPr>
          <w:rFonts w:eastAsia="Times New Roman" w:cs="Times New Roman"/>
          <w:lang w:val="en-DE"/>
        </w:rPr>
        <w:fldChar w:fldCharType="begin"/>
      </w:r>
      <w:r w:rsidR="00EB6C6A">
        <w:rPr>
          <w:rFonts w:eastAsia="Times New Roman" w:cs="Times New Roman"/>
          <w:lang w:val="en-DE"/>
        </w:rPr>
        <w:instrText xml:space="preserve"> ADDIN EN.CITE &lt;EndNote&gt;&lt;Cite&gt;&lt;Author&gt;Williams&lt;/Author&gt;&lt;Year&gt;2008&lt;/Year&gt;&lt;RecNum&gt;80&lt;/RecNum&gt;&lt;DisplayText&gt;(Williams &amp;amp; Bargh, 2008)&lt;/DisplayText&gt;&lt;record&gt;&lt;rec-number&gt;80&lt;/rec-number&gt;&lt;foreign-keys&gt;&lt;key app="EN" db-id="pvpx5wazhrvsd3e0ff3perwwwvrdppa005a2" timestamp="1674927752"&gt;80&lt;/key&gt;&lt;/foreign-keys&gt;&lt;ref-type name="Journal Article"&gt;17&lt;/ref-type&gt;&lt;contributors&gt;&lt;authors&gt;&lt;author&gt;Williams, L. E.&lt;/author&gt;&lt;author&gt;Bargh, J. A.&lt;/author&gt;&lt;/authors&gt;&lt;/contributors&gt;&lt;auth-address&gt;Leeds School of Business, University of Colorado at Boulder, UCB 419, Boulder, CO, 80309-0419, USA. lawrence.williams@colorado.edu&lt;/auth-address&gt;&lt;titles&gt;&lt;title&gt;Experiencing physical warmth promotes interpersonal warmth&lt;/title&gt;&lt;secondary-title&gt;Science&lt;/secondary-title&gt;&lt;/titles&gt;&lt;periodical&gt;&lt;full-title&gt;science&lt;/full-title&gt;&lt;/periodical&gt;&lt;pages&gt;606-7&lt;/pages&gt;&lt;volume&gt;322&lt;/volume&gt;&lt;number&gt;5901&lt;/number&gt;&lt;keywords&gt;&lt;keyword&gt;Adolescent&lt;/keyword&gt;&lt;keyword&gt;Adult&lt;/keyword&gt;&lt;keyword&gt;Cerebral Cortex/physiology&lt;/keyword&gt;&lt;keyword&gt;Cold Temperature&lt;/keyword&gt;&lt;keyword&gt;Emotions&lt;/keyword&gt;&lt;keyword&gt;Female&lt;/keyword&gt;&lt;keyword&gt;Hot Temperature&lt;/keyword&gt;&lt;keyword&gt;Humans&lt;/keyword&gt;&lt;keyword&gt;*Interpersonal Relations&lt;/keyword&gt;&lt;keyword&gt;Judgment&lt;/keyword&gt;&lt;keyword&gt;Male&lt;/keyword&gt;&lt;keyword&gt;Personality&lt;/keyword&gt;&lt;keyword&gt;Social Behavior&lt;/keyword&gt;&lt;keyword&gt;*Social Perception&lt;/keyword&gt;&lt;keyword&gt;*Thermosensing&lt;/keyword&gt;&lt;keyword&gt;*Trust&lt;/keyword&gt;&lt;/keywords&gt;&lt;dates&gt;&lt;year&gt;2008&lt;/year&gt;&lt;pub-dates&gt;&lt;date&gt;Oct 24&lt;/date&gt;&lt;/pub-dates&gt;&lt;/dates&gt;&lt;isbn&gt;1095-9203 (Electronic)&amp;#xD;0036-8075 (Print)&amp;#xD;0036-8075 (Linking)&lt;/isbn&gt;&lt;accession-num&gt;18948544&lt;/accession-num&gt;&lt;urls&gt;&lt;related-urls&gt;&lt;url&gt;https://www.ncbi.nlm.nih.gov/pubmed/18948544&lt;/url&gt;&lt;/related-urls&gt;&lt;/urls&gt;&lt;custom2&gt;PMC2737341&lt;/custom2&gt;&lt;electronic-resource-num&gt;10.1126/science.1162548&lt;/electronic-resource-num&gt;&lt;remote-database-name&gt;Medline&lt;/remote-database-name&gt;&lt;remote-database-provider&gt;NLM&lt;/remote-database-provider&gt;&lt;/record&gt;&lt;/Cite&gt;&lt;/EndNote&gt;</w:instrText>
      </w:r>
      <w:r w:rsidR="00EB6C6A">
        <w:rPr>
          <w:rFonts w:eastAsia="Times New Roman" w:cs="Times New Roman"/>
          <w:lang w:val="en-DE"/>
        </w:rPr>
        <w:fldChar w:fldCharType="separate"/>
      </w:r>
      <w:r w:rsidR="00EB6C6A">
        <w:rPr>
          <w:rFonts w:eastAsia="Times New Roman" w:cs="Times New Roman"/>
          <w:noProof/>
          <w:lang w:val="en-DE"/>
        </w:rPr>
        <w:t>(Williams &amp; Bargh, 2008)</w:t>
      </w:r>
      <w:r w:rsidR="00EB6C6A">
        <w:rPr>
          <w:rFonts w:eastAsia="Times New Roman" w:cs="Times New Roman"/>
          <w:lang w:val="en-DE"/>
        </w:rPr>
        <w:fldChar w:fldCharType="end"/>
      </w:r>
      <w:r w:rsidRPr="00187288">
        <w:rPr>
          <w:rFonts w:eastAsia="Times New Roman" w:cs="Times New Roman"/>
        </w:rPr>
        <w:t>). These memories do not require conscious perception which is why they are also referred to as implicit memories</w:t>
      </w:r>
      <w:r w:rsidR="00EB6C6A">
        <w:rPr>
          <w:rFonts w:eastAsia="Times New Roman" w:cs="Times New Roman"/>
          <w:lang w:val="en-DE"/>
        </w:rPr>
        <w:t xml:space="preserve"> </w:t>
      </w:r>
      <w:r w:rsidR="00EB6C6A">
        <w:rPr>
          <w:rFonts w:eastAsia="Times New Roman" w:cs="Times New Roman"/>
        </w:rPr>
        <w:fldChar w:fldCharType="begin"/>
      </w:r>
      <w:r w:rsidR="00EB6C6A">
        <w:rPr>
          <w:rFonts w:eastAsia="Times New Roman" w:cs="Times New Roman"/>
        </w:rPr>
        <w:instrText xml:space="preserve"> ADDIN EN.CITE &lt;EndNote&gt;&lt;Cite&gt;&lt;Author&gt;Squire&lt;/Author&gt;&lt;Year&gt;1992&lt;/Year&gt;&lt;RecNum&gt;24&lt;/RecNum&gt;&lt;DisplayText&gt;(Squire, 1992)&lt;/DisplayText&gt;&lt;record&gt;&lt;rec-number&gt;24&lt;/rec-number&gt;&lt;foreign-keys&gt;&lt;key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Pr>
          <w:rFonts w:eastAsia="Times New Roman" w:cs="Times New Roman"/>
        </w:rPr>
        <w:fldChar w:fldCharType="separate"/>
      </w:r>
      <w:r w:rsidR="00EB6C6A">
        <w:rPr>
          <w:rFonts w:eastAsia="Times New Roman" w:cs="Times New Roman"/>
          <w:noProof/>
        </w:rPr>
        <w:t>(Squire, 1992)</w:t>
      </w:r>
      <w:r w:rsidR="00EB6C6A">
        <w:rPr>
          <w:rFonts w:eastAsia="Times New Roman" w:cs="Times New Roman"/>
        </w:rPr>
        <w:fldChar w:fldCharType="end"/>
      </w:r>
      <w:r w:rsidRPr="00187288">
        <w:rPr>
          <w:rFonts w:eastAsia="Times New Roman" w:cs="Times New Roman"/>
        </w:rPr>
        <w:t>.</w:t>
      </w:r>
    </w:p>
    <w:p w14:paraId="6B050603" w14:textId="77777777" w:rsidR="001E1470" w:rsidRPr="001379EB" w:rsidRDefault="001E1470" w:rsidP="001E1470">
      <w:pPr>
        <w:rPr>
          <w:rFonts w:eastAsia="Times New Roman" w:cs="Times New Roman"/>
        </w:rPr>
      </w:pPr>
    </w:p>
    <w:p w14:paraId="019D22D1" w14:textId="7A4E00AD" w:rsidR="002A7603" w:rsidRPr="00000D96" w:rsidRDefault="00000D96" w:rsidP="00B1671E">
      <w:pPr>
        <w:pStyle w:val="SMHeading"/>
        <w:rPr>
          <w:rFonts w:asciiTheme="majorHAnsi" w:eastAsiaTheme="majorEastAsia" w:hAnsiTheme="majorHAnsi" w:cstheme="majorBidi"/>
          <w:sz w:val="32"/>
          <w:szCs w:val="32"/>
        </w:rPr>
      </w:pPr>
      <w:r>
        <w:t>Intracranial electrophysiological recordings in epilepsy patients</w:t>
      </w:r>
    </w:p>
    <w:p w14:paraId="7E6DE065" w14:textId="044D66D3" w:rsidR="001E1470" w:rsidRPr="004A2D49" w:rsidRDefault="004A2D49" w:rsidP="001E1470">
      <w:pPr>
        <w:rPr>
          <w:rFonts w:ascii="Times New Roman" w:hAnsi="Times New Roman" w:cs="Times New Roman"/>
          <w:sz w:val="24"/>
          <w:szCs w:val="24"/>
        </w:rPr>
      </w:pPr>
      <w:r w:rsidRPr="00D87195">
        <w:rPr>
          <w:rFonts w:ascii="Times New Roman" w:hAnsi="Times New Roman" w:cs="Times New Roman"/>
          <w:sz w:val="24"/>
          <w:szCs w:val="24"/>
        </w:rPr>
        <w:t xml:space="preserve">Roughly 1% of the population </w:t>
      </w:r>
      <w:commentRangeStart w:id="11"/>
      <w:commentRangeStart w:id="12"/>
      <w:r w:rsidRPr="00D87195">
        <w:rPr>
          <w:rFonts w:ascii="Times New Roman" w:hAnsi="Times New Roman" w:cs="Times New Roman"/>
          <w:sz w:val="24"/>
          <w:szCs w:val="24"/>
        </w:rPr>
        <w:t xml:space="preserve">suffers </w:t>
      </w:r>
      <w:commentRangeEnd w:id="11"/>
      <w:r w:rsidRPr="00D87195">
        <w:rPr>
          <w:rStyle w:val="CommentReference"/>
          <w:rFonts w:ascii="Times New Roman" w:hAnsi="Times New Roman" w:cs="Times New Roman"/>
          <w:sz w:val="24"/>
          <w:szCs w:val="24"/>
        </w:rPr>
        <w:commentReference w:id="11"/>
      </w:r>
      <w:commentRangeEnd w:id="12"/>
      <w:r w:rsidRPr="00D87195">
        <w:rPr>
          <w:rStyle w:val="CommentReference"/>
          <w:rFonts w:ascii="Times New Roman" w:hAnsi="Times New Roman" w:cs="Times New Roman"/>
          <w:sz w:val="24"/>
          <w:szCs w:val="24"/>
        </w:rPr>
        <w:commentReference w:id="12"/>
      </w:r>
      <w:r w:rsidRPr="00D87195">
        <w:rPr>
          <w:rFonts w:ascii="Times New Roman" w:hAnsi="Times New Roman" w:cs="Times New Roman"/>
          <w:sz w:val="24"/>
          <w:szCs w:val="24"/>
        </w:rPr>
        <w:t xml:space="preserve">from epilepsy, and in one-third of these cases treatment and medication provide no remedy from seizures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&lt;EndNote&gt;&lt;Cite&gt;&lt;Author&gt;Kwan&lt;/Author&gt;&lt;Year&gt;2011&lt;/Year&gt;&lt;RecNum&gt;81&lt;/RecNum&gt;&lt;DisplayText&gt;(Kwan et al., 2011)&lt;/DisplayText&gt;&lt;record&gt;&lt;rec-number&gt;81&lt;/rec-number&gt;&lt;foreign-keys&gt;&lt;key app="EN" db-id="pvpx5wazhrvsd3e0ff3perwwwvrdppa005a2" timestamp="1674927986"&gt;81&lt;/key&gt;&lt;/foreign-keys&gt;&lt;ref-type name="Journal Article"&gt;17&lt;/ref-type&gt;&lt;contributors&gt;&lt;authors&gt;&lt;author&gt;Kwan, P.&lt;/author&gt;&lt;author&gt;Schachter, S. C.&lt;/author&gt;&lt;author&gt;Brodie, M. J.&lt;/author&gt;&lt;/authors&gt;&lt;/contributors&gt;&lt;auth-address&gt;Division of Neurology, Department of Medicine and Therapeutics, the Chinese University of Hong Kong and Prince of Wales Hospital, Hong Kong, China. patrickkwan@cuhk.edu.hk&lt;/auth-address&gt;&lt;titles&gt;&lt;title&gt;Drug-resistant epilepsy&lt;/title&gt;&lt;secondary-title&gt;N Engl J Med&lt;/secondary-title&gt;&lt;/titles&gt;&lt;periodical&gt;&lt;full-title&gt;N Engl J Med&lt;/full-title&gt;&lt;/periodical&gt;&lt;pages&gt;919-26&lt;/pages&gt;&lt;volume&gt;365&lt;/volume&gt;&lt;number&gt;10&lt;/number&gt;&lt;keywords&gt;&lt;keyword&gt;Anticonvulsants/pharmacology/*therapeutic use&lt;/keyword&gt;&lt;keyword&gt;Complementary Therapies&lt;/keyword&gt;&lt;keyword&gt;*Drug Resistance&lt;/keyword&gt;&lt;keyword&gt;Drug Therapy, Combination&lt;/keyword&gt;&lt;keyword&gt;Epilepsy/*drug therapy&lt;/keyword&gt;&lt;keyword&gt;Humans&lt;/keyword&gt;&lt;keyword&gt;Risk Factors&lt;/keyword&gt;&lt;/keywords&gt;&lt;dates&gt;&lt;year&gt;2011&lt;/year&gt;&lt;pub-dates&gt;&lt;date&gt;Sep 8&lt;/date&gt;&lt;/pub-dates&gt;&lt;/dates&gt;&lt;isbn&gt;1533-4406 (Electronic)&amp;#xD;0028-4793 (Linking)&lt;/isbn&gt;&lt;accession-num&gt;21899452&lt;/accession-num&gt;&lt;urls&gt;&lt;related-urls&gt;&lt;url&gt;https://www.ncbi.nlm.nih.gov/pubmed/21899452&lt;/url&gt;&lt;/related-urls&gt;&lt;/urls&gt;&lt;electronic-resource-num&gt;10.1056/NEJMra1004418&lt;/electronic-resource-num&gt;&lt;remote-database-name&gt;Medline&lt;/remote-database-name&gt;&lt;remote-database-provider&gt;NLM&lt;/remote-database-provider&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(Kwan et al., 2011)</w:t>
      </w:r>
      <w:r>
        <w:rPr>
          <w:rFonts w:ascii="Times New Roman" w:hAnsi="Times New Roman" w:cs="Times New Roman"/>
          <w:sz w:val="24"/>
          <w:szCs w:val="24"/>
        </w:rPr>
        <w:fldChar w:fldCharType="end"/>
      </w:r>
      <w:r w:rsidR="002A7603">
        <w:rPr>
          <w:rFonts w:ascii="Times New Roman" w:hAnsi="Times New Roman" w:cs="Times New Roman"/>
          <w:sz w:val="24"/>
          <w:szCs w:val="24"/>
          <w:lang w:val="en-DE"/>
        </w:rPr>
        <w:t>.</w:t>
      </w:r>
      <w:r w:rsidRPr="00D87195">
        <w:rPr>
          <w:rFonts w:ascii="Times New Roman" w:hAnsi="Times New Roman" w:cs="Times New Roman"/>
          <w:sz w:val="24"/>
          <w:szCs w:val="24"/>
        </w:rPr>
        <w:t xml:space="preserve"> If the seizure onset is focal, i.e., spatially confined it is sometimes possible to resect the epileptic tissue which effectively cures the patient</w:t>
      </w:r>
      <w:r>
        <w:rPr>
          <w:rFonts w:ascii="Times New Roman" w:hAnsi="Times New Roman" w:cs="Times New Roman"/>
          <w:sz w:val="24"/>
          <w:szCs w:val="24"/>
          <w:lang w:val="en-DE"/>
        </w:rPr>
        <w:t xml:space="preserve"> </w:t>
      </w:r>
      <w:r>
        <w:rPr>
          <w:rFonts w:ascii="Times New Roman" w:hAnsi="Times New Roman" w:cs="Times New Roman"/>
          <w:sz w:val="24"/>
          <w:szCs w:val="24"/>
          <w:lang w:val="en-DE"/>
        </w:rPr>
        <w:fldChar w:fldCharType="begin"/>
      </w:r>
      <w:r>
        <w:rPr>
          <w:rFonts w:ascii="Times New Roman" w:hAnsi="Times New Roman" w:cs="Times New Roman"/>
          <w:sz w:val="24"/>
          <w:szCs w:val="24"/>
          <w:lang w:val="en-DE"/>
        </w:rPr>
        <w:instrText xml:space="preserve"> ADDIN EN.CITE &lt;EndNote&gt;&lt;Cite&gt;&lt;Author&gt;Engel&lt;/Author&gt;&lt;Year&gt;1996&lt;/Year&gt;&lt;RecNum&gt;82&lt;/RecNum&gt;&lt;DisplayText&gt;(Engel, 1996)&lt;/DisplayText&gt;&lt;record&gt;&lt;rec-number&gt;82&lt;/rec-number&gt;&lt;foreign-keys&gt;&lt;key app="EN" db-id="pvpx5wazhrvsd3e0ff3perwwwvrdppa005a2" timestamp="1674928004"&gt;82&lt;/key&gt;&lt;/foreign-keys&gt;&lt;ref-type name="Journal Article"&gt;17&lt;/ref-type&gt;&lt;contributors&gt;&lt;authors&gt;&lt;author&gt;Engel, J., Jr.&lt;/author&gt;&lt;/authors&gt;&lt;/contributors&gt;&lt;auth-address&gt;Department of Neurology and Neurobiology, UCLA School of Medicine, Los Angeles, CA, USA.&lt;/auth-address&gt;&lt;titles&gt;&lt;title&gt;Surgery for seizures&lt;/title&gt;&lt;secondary-title&gt;N Engl J Med&lt;/secondary-title&gt;&lt;/titles&gt;&lt;periodical&gt;&lt;full-title&gt;N Engl J Med&lt;/full-title&gt;&lt;/periodical&gt;&lt;pages&gt;647-52&lt;/pages&gt;&lt;volume&gt;334&lt;/volume&gt;&lt;number&gt;10&lt;/number&gt;&lt;keywords&gt;&lt;keyword&gt;Electroencephalography&lt;/keyword&gt;&lt;keyword&gt;Epilepsy/diagnosis/*surgery&lt;/keyword&gt;&lt;keyword&gt;Forecasting&lt;/keyword&gt;&lt;keyword&gt;Humans&lt;/keyword&gt;&lt;keyword&gt;Preoperative Care&lt;/keyword&gt;&lt;keyword&gt;Surgical Procedures, Operative/trends&lt;/keyword&gt;&lt;keyword&gt;Treatment Outcome&lt;/keyword&gt;&lt;/keywords&gt;&lt;dates&gt;&lt;year&gt;1996&lt;/year&gt;&lt;pub-dates&gt;&lt;date&gt;Mar 7&lt;/date&gt;&lt;/pub-dates&gt;&lt;/dates&gt;&lt;isbn&gt;0028-4793 (Print)&amp;#xD;0028-4793 (Linking)&lt;/isbn&gt;&lt;accession-num&gt;8592530&lt;/accession-num&gt;&lt;urls&gt;&lt;related-urls&gt;&lt;url&gt;https://www.ncbi.nlm.nih.gov/pubmed/8592530&lt;/url&gt;&lt;/related-urls&gt;&lt;/urls&gt;&lt;electronic-resource-num&gt;10.1056/NEJM199603073341008&lt;/electronic-resource-num&gt;&lt;remote-database-name&gt;Medline&lt;/remote-database-name&gt;&lt;remote-database-provider&gt;NLM&lt;/remote-database-provider&gt;&lt;/record&gt;&lt;/Cite&gt;&lt;/EndNote&gt;</w:instrText>
      </w:r>
      <w:r>
        <w:rPr>
          <w:rFonts w:ascii="Times New Roman" w:hAnsi="Times New Roman" w:cs="Times New Roman"/>
          <w:sz w:val="24"/>
          <w:szCs w:val="24"/>
          <w:lang w:val="en-DE"/>
        </w:rPr>
        <w:fldChar w:fldCharType="separate"/>
      </w:r>
      <w:r>
        <w:rPr>
          <w:rFonts w:ascii="Times New Roman" w:hAnsi="Times New Roman" w:cs="Times New Roman"/>
          <w:noProof/>
          <w:sz w:val="24"/>
          <w:szCs w:val="24"/>
          <w:lang w:val="en-DE"/>
        </w:rPr>
        <w:t>(Engel, 1996)</w:t>
      </w:r>
      <w:r>
        <w:rPr>
          <w:rFonts w:ascii="Times New Roman" w:hAnsi="Times New Roman" w:cs="Times New Roman"/>
          <w:sz w:val="24"/>
          <w:szCs w:val="24"/>
          <w:lang w:val="en-DE"/>
        </w:rPr>
        <w:fldChar w:fldCharType="end"/>
      </w:r>
      <w:r w:rsidRPr="00D87195">
        <w:rPr>
          <w:rFonts w:ascii="Times New Roman" w:hAnsi="Times New Roman" w:cs="Times New Roman"/>
          <w:sz w:val="24"/>
          <w:szCs w:val="24"/>
        </w:rPr>
        <w:t xml:space="preserve">. </w:t>
      </w:r>
    </w:p>
    <w:p w14:paraId="360330D0" w14:textId="77777777" w:rsidR="004A2D49" w:rsidRDefault="001E1470" w:rsidP="004A2D49">
      <w:pPr>
        <w:ind w:firstLine="720"/>
        <w:rPr>
          <w:rFonts w:ascii="Times New Roman" w:eastAsia="Times New Roman" w:hAnsi="Times New Roman" w:cs="Times New Roman"/>
          <w:sz w:val="24"/>
          <w:szCs w:val="24"/>
          <w:lang w:val="en-DE"/>
        </w:rPr>
      </w:pPr>
      <w:r w:rsidRPr="008B4BE8">
        <w:rPr>
          <w:rFonts w:ascii="Times New Roman" w:hAnsi="Times New Roman" w:cs="Times New Roman"/>
          <w:sz w:val="24"/>
          <w:szCs w:val="24"/>
        </w:rPr>
        <w:t xml:space="preserve">Henry Molaison, also known as Patient H.M., was the most </w:t>
      </w:r>
      <w:r>
        <w:rPr>
          <w:rFonts w:ascii="Times New Roman" w:hAnsi="Times New Roman" w:cs="Times New Roman"/>
          <w:sz w:val="24"/>
          <w:szCs w:val="24"/>
          <w:lang w:val="en-DE"/>
        </w:rPr>
        <w:t>prominent</w:t>
      </w:r>
      <w:r w:rsidRPr="008B4BE8">
        <w:rPr>
          <w:rFonts w:ascii="Times New Roman" w:hAnsi="Times New Roman" w:cs="Times New Roman"/>
          <w:sz w:val="24"/>
          <w:szCs w:val="24"/>
        </w:rPr>
        <w:t xml:space="preserve"> epilepsy patient. He underwent a resection of both hippocampi and large parts of his MTL, which led to a seizure-free life</w:t>
      </w:r>
      <w:r w:rsidR="00F2539C">
        <w:rPr>
          <w:rFonts w:ascii="Times New Roman" w:hAnsi="Times New Roman" w:cs="Times New Roman"/>
          <w:sz w:val="24"/>
          <w:szCs w:val="24"/>
          <w:lang w:val="en-DE"/>
        </w:rPr>
        <w:t xml:space="preserve"> </w:t>
      </w:r>
      <w:r w:rsidR="00F2539C">
        <w:rPr>
          <w:rFonts w:ascii="Times New Roman" w:hAnsi="Times New Roman" w:cs="Times New Roman"/>
          <w:sz w:val="24"/>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Pr>
          <w:rFonts w:ascii="Times New Roman" w:hAnsi="Times New Roman" w:cs="Times New Roman"/>
          <w:sz w:val="24"/>
          <w:szCs w:val="24"/>
        </w:rPr>
        <w:instrText xml:space="preserve"> ADDIN EN.CITE </w:instrText>
      </w:r>
      <w:r w:rsidR="00F2539C">
        <w:rPr>
          <w:rFonts w:ascii="Times New Roman" w:hAnsi="Times New Roman" w:cs="Times New Roman"/>
          <w:sz w:val="24"/>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Pr>
          <w:rFonts w:ascii="Times New Roman" w:hAnsi="Times New Roman" w:cs="Times New Roman"/>
          <w:sz w:val="24"/>
          <w:szCs w:val="24"/>
        </w:rPr>
        <w:instrText xml:space="preserve"> ADDIN EN.CITE.DATA </w:instrText>
      </w:r>
      <w:r w:rsidR="00F2539C">
        <w:rPr>
          <w:rFonts w:ascii="Times New Roman" w:hAnsi="Times New Roman" w:cs="Times New Roman"/>
          <w:sz w:val="24"/>
          <w:szCs w:val="24"/>
        </w:rPr>
      </w:r>
      <w:r w:rsidR="00F2539C">
        <w:rPr>
          <w:rFonts w:ascii="Times New Roman" w:hAnsi="Times New Roman" w:cs="Times New Roman"/>
          <w:sz w:val="24"/>
          <w:szCs w:val="24"/>
        </w:rPr>
        <w:fldChar w:fldCharType="end"/>
      </w:r>
      <w:r w:rsidR="00F2539C">
        <w:rPr>
          <w:rFonts w:ascii="Times New Roman" w:hAnsi="Times New Roman" w:cs="Times New Roman"/>
          <w:sz w:val="24"/>
          <w:szCs w:val="24"/>
        </w:rPr>
      </w:r>
      <w:r w:rsidR="00F2539C">
        <w:rPr>
          <w:rFonts w:ascii="Times New Roman" w:hAnsi="Times New Roman" w:cs="Times New Roman"/>
          <w:sz w:val="24"/>
          <w:szCs w:val="24"/>
        </w:rPr>
        <w:fldChar w:fldCharType="separate"/>
      </w:r>
      <w:r w:rsidR="00F2539C">
        <w:rPr>
          <w:rFonts w:ascii="Times New Roman" w:hAnsi="Times New Roman" w:cs="Times New Roman"/>
          <w:noProof/>
          <w:sz w:val="24"/>
          <w:szCs w:val="24"/>
        </w:rPr>
        <w:t>(Corkin, 1984; Scoville &amp; Milner, 1957; Squire, 2009)</w:t>
      </w:r>
      <w:r w:rsidR="00F2539C">
        <w:rPr>
          <w:rFonts w:ascii="Times New Roman" w:hAnsi="Times New Roman" w:cs="Times New Roman"/>
          <w:sz w:val="24"/>
          <w:szCs w:val="24"/>
        </w:rPr>
        <w:fldChar w:fldCharType="end"/>
      </w:r>
      <w:r w:rsidRPr="008B4BE8">
        <w:rPr>
          <w:rFonts w:ascii="Times New Roman" w:hAnsi="Times New Roman" w:cs="Times New Roman"/>
          <w:sz w:val="24"/>
          <w:szCs w:val="24"/>
        </w:rPr>
        <w:t>. As a side effect of the surgery, he developed a graded retrograde amnesia and a complete anterograde amnesia, meaning that he retained some distant memories,</w:t>
      </w:r>
      <w:r w:rsidRPr="008B4BE8">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but could neither remember recent memories nor create new ones </w:t>
      </w:r>
      <w:r w:rsidR="00F2539C">
        <w:rPr>
          <w:rFonts w:ascii="Times New Roman" w:hAnsi="Times New Roman" w:cs="Times New Roman"/>
          <w:sz w:val="24"/>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Pr>
          <w:rFonts w:ascii="Times New Roman" w:hAnsi="Times New Roman" w:cs="Times New Roman"/>
          <w:sz w:val="24"/>
          <w:szCs w:val="24"/>
        </w:rPr>
        <w:instrText xml:space="preserve"> ADDIN EN.CITE </w:instrText>
      </w:r>
      <w:r w:rsidR="00DA5079">
        <w:rPr>
          <w:rFonts w:ascii="Times New Roman" w:hAnsi="Times New Roman" w:cs="Times New Roman"/>
          <w:sz w:val="24"/>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Pr>
          <w:rFonts w:ascii="Times New Roman" w:hAnsi="Times New Roman" w:cs="Times New Roman"/>
          <w:sz w:val="24"/>
          <w:szCs w:val="24"/>
        </w:rPr>
        <w:instrText xml:space="preserve"> ADDIN EN.CITE.DATA </w:instrText>
      </w:r>
      <w:r w:rsidR="00DA5079">
        <w:rPr>
          <w:rFonts w:ascii="Times New Roman" w:hAnsi="Times New Roman" w:cs="Times New Roman"/>
          <w:sz w:val="24"/>
          <w:szCs w:val="24"/>
        </w:rPr>
      </w:r>
      <w:r w:rsidR="00DA5079">
        <w:rPr>
          <w:rFonts w:ascii="Times New Roman" w:hAnsi="Times New Roman" w:cs="Times New Roman"/>
          <w:sz w:val="24"/>
          <w:szCs w:val="24"/>
        </w:rPr>
        <w:fldChar w:fldCharType="end"/>
      </w:r>
      <w:r w:rsidR="00F2539C">
        <w:rPr>
          <w:rFonts w:ascii="Times New Roman" w:hAnsi="Times New Roman" w:cs="Times New Roman"/>
          <w:sz w:val="24"/>
          <w:szCs w:val="24"/>
        </w:rPr>
      </w:r>
      <w:r w:rsidR="00F2539C">
        <w:rPr>
          <w:rFonts w:ascii="Times New Roman" w:hAnsi="Times New Roman" w:cs="Times New Roman"/>
          <w:sz w:val="24"/>
          <w:szCs w:val="24"/>
        </w:rPr>
        <w:fldChar w:fldCharType="separate"/>
      </w:r>
      <w:r w:rsidR="00DA5079">
        <w:rPr>
          <w:rFonts w:ascii="Times New Roman" w:hAnsi="Times New Roman" w:cs="Times New Roman"/>
          <w:noProof/>
          <w:sz w:val="24"/>
          <w:szCs w:val="24"/>
        </w:rPr>
        <w:t>(Corkin, 1984; Scoville &amp; Milner, 1957; Squire, 2009)</w:t>
      </w:r>
      <w:r w:rsidR="00F2539C">
        <w:rPr>
          <w:rFonts w:ascii="Times New Roman" w:hAnsi="Times New Roman" w:cs="Times New Roman"/>
          <w:sz w:val="24"/>
          <w:szCs w:val="24"/>
        </w:rPr>
        <w:fldChar w:fldCharType="end"/>
      </w:r>
      <w:r w:rsidRPr="008B4BE8">
        <w:rPr>
          <w:rFonts w:ascii="Times New Roman" w:hAnsi="Times New Roman" w:cs="Times New Roman"/>
          <w:sz w:val="24"/>
          <w:szCs w:val="24"/>
        </w:rPr>
        <w:t xml:space="preserve">. This inspired a new wave of research implicating the hippocampus and neighbouring structures in episodic memory processing </w:t>
      </w:r>
      <w:r w:rsidR="00F2539C">
        <w:rPr>
          <w:rFonts w:ascii="Times New Roman" w:hAnsi="Times New Roman" w:cs="Times New Roman"/>
          <w:sz w:val="24"/>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Pr>
          <w:rFonts w:ascii="Times New Roman" w:hAnsi="Times New Roman" w:cs="Times New Roman"/>
          <w:sz w:val="24"/>
          <w:szCs w:val="24"/>
        </w:rPr>
        <w:instrText xml:space="preserve"> ADDIN EN.CITE </w:instrText>
      </w:r>
      <w:r w:rsidR="00F2539C">
        <w:rPr>
          <w:rFonts w:ascii="Times New Roman" w:hAnsi="Times New Roman" w:cs="Times New Roman"/>
          <w:sz w:val="24"/>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Pr>
          <w:rFonts w:ascii="Times New Roman" w:hAnsi="Times New Roman" w:cs="Times New Roman"/>
          <w:sz w:val="24"/>
          <w:szCs w:val="24"/>
        </w:rPr>
        <w:instrText xml:space="preserve"> ADDIN EN.CITE.DATA </w:instrText>
      </w:r>
      <w:r w:rsidR="00F2539C">
        <w:rPr>
          <w:rFonts w:ascii="Times New Roman" w:hAnsi="Times New Roman" w:cs="Times New Roman"/>
          <w:sz w:val="24"/>
          <w:szCs w:val="24"/>
        </w:rPr>
      </w:r>
      <w:r w:rsidR="00F2539C">
        <w:rPr>
          <w:rFonts w:ascii="Times New Roman" w:hAnsi="Times New Roman" w:cs="Times New Roman"/>
          <w:sz w:val="24"/>
          <w:szCs w:val="24"/>
        </w:rPr>
        <w:fldChar w:fldCharType="end"/>
      </w:r>
      <w:r w:rsidR="00F2539C">
        <w:rPr>
          <w:rFonts w:ascii="Times New Roman" w:hAnsi="Times New Roman" w:cs="Times New Roman"/>
          <w:sz w:val="24"/>
          <w:szCs w:val="24"/>
        </w:rPr>
      </w:r>
      <w:r w:rsidR="00F2539C">
        <w:rPr>
          <w:rFonts w:ascii="Times New Roman" w:hAnsi="Times New Roman" w:cs="Times New Roman"/>
          <w:sz w:val="24"/>
          <w:szCs w:val="24"/>
        </w:rPr>
        <w:fldChar w:fldCharType="separate"/>
      </w:r>
      <w:r w:rsidR="00F2539C">
        <w:rPr>
          <w:rFonts w:ascii="Times New Roman" w:hAnsi="Times New Roman" w:cs="Times New Roman"/>
          <w:noProof/>
          <w:sz w:val="24"/>
          <w:szCs w:val="24"/>
        </w:rPr>
        <w:t>(Corkin, 1984; Scoville &amp; Milner, 1957; Squire, 2009)</w:t>
      </w:r>
      <w:r w:rsidR="00F2539C">
        <w:rPr>
          <w:rFonts w:ascii="Times New Roman" w:hAnsi="Times New Roman" w:cs="Times New Roman"/>
          <w:sz w:val="24"/>
          <w:szCs w:val="24"/>
        </w:rPr>
        <w:fldChar w:fldCharType="end"/>
      </w:r>
      <w:r w:rsidRPr="008B4BE8">
        <w:rPr>
          <w:rFonts w:ascii="Times New Roman" w:hAnsi="Times New Roman" w:cs="Times New Roman"/>
          <w:sz w:val="24"/>
          <w:szCs w:val="24"/>
        </w:rPr>
        <w:t>.</w:t>
      </w:r>
      <w:r w:rsidRPr="008B4BE8">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Nowadays, an extensive battery of tests is administered prior to resection, with the aim to exclude as much healthy tissue as possible </w:t>
      </w:r>
      <w:r w:rsidR="00DA5079">
        <w:rPr>
          <w:rFonts w:ascii="Times New Roman" w:hAnsi="Times New Roman" w:cs="Times New Roman"/>
          <w:sz w:val="24"/>
          <w:szCs w:val="24"/>
        </w:rPr>
        <w:fldChar w:fldCharType="begin"/>
      </w:r>
      <w:r w:rsidR="00DA5079">
        <w:rPr>
          <w:rFonts w:ascii="Times New Roman" w:hAnsi="Times New Roman" w:cs="Times New Roman"/>
          <w:sz w:val="24"/>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Pr>
          <w:rFonts w:ascii="Times New Roman" w:hAnsi="Times New Roman" w:cs="Times New Roman"/>
          <w:sz w:val="24"/>
          <w:szCs w:val="24"/>
        </w:rPr>
        <w:fldChar w:fldCharType="separate"/>
      </w:r>
      <w:r w:rsidR="00DA5079">
        <w:rPr>
          <w:rFonts w:ascii="Times New Roman" w:hAnsi="Times New Roman" w:cs="Times New Roman"/>
          <w:noProof/>
          <w:sz w:val="24"/>
          <w:szCs w:val="24"/>
        </w:rPr>
        <w:t>(Parvizi &amp; Kastner, 2018)</w:t>
      </w:r>
      <w:r w:rsidR="00DA5079">
        <w:rPr>
          <w:rFonts w:ascii="Times New Roman" w:hAnsi="Times New Roman" w:cs="Times New Roman"/>
          <w:sz w:val="24"/>
          <w:szCs w:val="24"/>
        </w:rPr>
        <w:fldChar w:fldCharType="end"/>
      </w:r>
      <w:r w:rsidRPr="008B4BE8">
        <w:rPr>
          <w:rFonts w:ascii="Times New Roman" w:hAnsi="Times New Roman" w:cs="Times New Roman"/>
          <w:sz w:val="24"/>
          <w:szCs w:val="24"/>
        </w:rPr>
        <w:t xml:space="preserve">. One important procedure is the </w:t>
      </w:r>
      <w:commentRangeStart w:id="13"/>
      <w:r w:rsidRPr="008B4BE8">
        <w:rPr>
          <w:rFonts w:ascii="Times New Roman" w:hAnsi="Times New Roman" w:cs="Times New Roman"/>
          <w:sz w:val="24"/>
          <w:szCs w:val="24"/>
          <w:lang w:val="en-DE"/>
        </w:rPr>
        <w:t>intra</w:t>
      </w:r>
      <w:r w:rsidRPr="008B4BE8">
        <w:rPr>
          <w:rFonts w:ascii="Times New Roman" w:hAnsi="Times New Roman" w:cs="Times New Roman"/>
          <w:sz w:val="24"/>
          <w:szCs w:val="24"/>
        </w:rPr>
        <w:t xml:space="preserve">cranial </w:t>
      </w:r>
      <w:commentRangeEnd w:id="13"/>
      <w:r w:rsidRPr="008B4BE8">
        <w:rPr>
          <w:rStyle w:val="CommentReference"/>
          <w:rFonts w:ascii="Times New Roman" w:hAnsi="Times New Roman" w:cs="Times New Roman"/>
          <w:sz w:val="24"/>
          <w:szCs w:val="24"/>
        </w:rPr>
        <w:commentReference w:id="13"/>
      </w:r>
      <w:r w:rsidRPr="008B4BE8">
        <w:rPr>
          <w:rFonts w:ascii="Times New Roman" w:hAnsi="Times New Roman" w:cs="Times New Roman"/>
          <w:sz w:val="24"/>
          <w:szCs w:val="24"/>
        </w:rPr>
        <w:t xml:space="preserve">implantation of depth electrodes at suspected seizure onset zones, based on seizure characteristics, anatomical scans, and long-term surface EEG recordings </w:t>
      </w:r>
      <w:r w:rsidR="00DA5079">
        <w:rPr>
          <w:rFonts w:ascii="Times New Roman" w:hAnsi="Times New Roman" w:cs="Times New Roman"/>
          <w:sz w:val="24"/>
          <w:szCs w:val="24"/>
        </w:rPr>
        <w:fldChar w:fldCharType="begin"/>
      </w:r>
      <w:r w:rsidR="00DA5079">
        <w:rPr>
          <w:rFonts w:ascii="Times New Roman" w:hAnsi="Times New Roman" w:cs="Times New Roman"/>
          <w:sz w:val="24"/>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Pr>
          <w:rFonts w:ascii="Times New Roman" w:hAnsi="Times New Roman" w:cs="Times New Roman"/>
          <w:sz w:val="24"/>
          <w:szCs w:val="24"/>
        </w:rPr>
        <w:fldChar w:fldCharType="separate"/>
      </w:r>
      <w:r w:rsidR="00DA5079">
        <w:rPr>
          <w:rFonts w:ascii="Times New Roman" w:hAnsi="Times New Roman" w:cs="Times New Roman"/>
          <w:noProof/>
          <w:sz w:val="24"/>
          <w:szCs w:val="24"/>
        </w:rPr>
        <w:t>(Parvizi &amp; Kastner, 2018)</w:t>
      </w:r>
      <w:r w:rsidR="00DA5079">
        <w:rPr>
          <w:rFonts w:ascii="Times New Roman" w:hAnsi="Times New Roman" w:cs="Times New Roman"/>
          <w:sz w:val="24"/>
          <w:szCs w:val="24"/>
        </w:rPr>
        <w:fldChar w:fldCharType="end"/>
      </w:r>
      <w:r w:rsidRPr="008B4BE8">
        <w:rPr>
          <w:rFonts w:ascii="Times New Roman" w:hAnsi="Times New Roman" w:cs="Times New Roman"/>
          <w:sz w:val="24"/>
          <w:szCs w:val="24"/>
        </w:rPr>
        <w:t xml:space="preserve">. </w:t>
      </w:r>
      <w:r w:rsidRPr="008B4BE8">
        <w:rPr>
          <w:rFonts w:ascii="Times New Roman" w:eastAsia="Times New Roman" w:hAnsi="Times New Roman" w:cs="Times New Roman"/>
          <w:sz w:val="24"/>
          <w:szCs w:val="24"/>
        </w:rPr>
        <w:t xml:space="preserve">Once implanted these electrodes </w:t>
      </w:r>
      <w:r w:rsidRPr="008B4BE8">
        <w:rPr>
          <w:rFonts w:ascii="Times New Roman" w:eastAsia="Times New Roman" w:hAnsi="Times New Roman" w:cs="Times New Roman"/>
          <w:sz w:val="24"/>
          <w:szCs w:val="24"/>
        </w:rPr>
        <w:lastRenderedPageBreak/>
        <w:t>typically remain in place for 1-2 weeks to gain an understanding which brain regions are responsible for the generation of epileptic seizures and will later be resected</w:t>
      </w:r>
      <w:r w:rsidR="00DA5079">
        <w:rPr>
          <w:rFonts w:ascii="Times New Roman" w:eastAsia="Times New Roman" w:hAnsi="Times New Roman" w:cs="Times New Roman"/>
          <w:sz w:val="24"/>
          <w:szCs w:val="24"/>
          <w:lang w:val="en-DE"/>
        </w:rPr>
        <w:t xml:space="preserve"> </w:t>
      </w:r>
      <w:r w:rsidR="00DA5079">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Pr>
          <w:rFonts w:ascii="Times New Roman" w:eastAsia="Times New Roman" w:hAnsi="Times New Roman" w:cs="Times New Roman"/>
          <w:sz w:val="24"/>
          <w:szCs w:val="24"/>
          <w:lang w:val="en-DE"/>
        </w:rPr>
        <w:instrText xml:space="preserve"> ADDIN EN.CITE </w:instrText>
      </w:r>
      <w:r w:rsidR="00874E51">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Pr>
          <w:rFonts w:ascii="Times New Roman" w:eastAsia="Times New Roman" w:hAnsi="Times New Roman" w:cs="Times New Roman"/>
          <w:sz w:val="24"/>
          <w:szCs w:val="24"/>
          <w:lang w:val="en-DE"/>
        </w:rPr>
        <w:instrText xml:space="preserve"> ADDIN EN.CITE.DATA </w:instrText>
      </w:r>
      <w:r w:rsidR="00874E51">
        <w:rPr>
          <w:rFonts w:ascii="Times New Roman" w:eastAsia="Times New Roman" w:hAnsi="Times New Roman" w:cs="Times New Roman"/>
          <w:sz w:val="24"/>
          <w:szCs w:val="24"/>
          <w:lang w:val="en-DE"/>
        </w:rPr>
      </w:r>
      <w:r w:rsidR="00874E51">
        <w:rPr>
          <w:rFonts w:ascii="Times New Roman" w:eastAsia="Times New Roman" w:hAnsi="Times New Roman" w:cs="Times New Roman"/>
          <w:sz w:val="24"/>
          <w:szCs w:val="24"/>
          <w:lang w:val="en-DE"/>
        </w:rPr>
        <w:fldChar w:fldCharType="end"/>
      </w:r>
      <w:r w:rsidR="00DA5079">
        <w:rPr>
          <w:rFonts w:ascii="Times New Roman" w:eastAsia="Times New Roman" w:hAnsi="Times New Roman" w:cs="Times New Roman"/>
          <w:sz w:val="24"/>
          <w:szCs w:val="24"/>
          <w:lang w:val="en-DE"/>
        </w:rPr>
      </w:r>
      <w:r w:rsidR="00DA5079">
        <w:rPr>
          <w:rFonts w:ascii="Times New Roman" w:eastAsia="Times New Roman" w:hAnsi="Times New Roman" w:cs="Times New Roman"/>
          <w:sz w:val="24"/>
          <w:szCs w:val="24"/>
          <w:lang w:val="en-DE"/>
        </w:rPr>
        <w:fldChar w:fldCharType="separate"/>
      </w:r>
      <w:r w:rsidR="00874E51">
        <w:rPr>
          <w:rFonts w:ascii="Times New Roman" w:eastAsia="Times New Roman" w:hAnsi="Times New Roman" w:cs="Times New Roman"/>
          <w:noProof/>
          <w:sz w:val="24"/>
          <w:szCs w:val="24"/>
          <w:lang w:val="en-DE"/>
        </w:rPr>
        <w:t>(Parvizi &amp; Kastner, 2018; Quian Quiroga, 2019)</w:t>
      </w:r>
      <w:r w:rsidR="00DA5079">
        <w:rPr>
          <w:rFonts w:ascii="Times New Roman" w:eastAsia="Times New Roman" w:hAnsi="Times New Roman" w:cs="Times New Roman"/>
          <w:sz w:val="24"/>
          <w:szCs w:val="24"/>
          <w:lang w:val="en-DE"/>
        </w:rPr>
        <w:fldChar w:fldCharType="end"/>
      </w:r>
      <w:r w:rsidRPr="008B4BE8">
        <w:rPr>
          <w:rFonts w:ascii="Times New Roman" w:eastAsia="Times New Roman" w:hAnsi="Times New Roman" w:cs="Times New Roman"/>
          <w:sz w:val="24"/>
          <w:szCs w:val="24"/>
        </w:rPr>
        <w:t xml:space="preserve">. </w:t>
      </w:r>
      <w:r w:rsidRPr="008B4BE8">
        <w:rPr>
          <w:rFonts w:ascii="Times New Roman" w:hAnsi="Times New Roman" w:cs="Times New Roman"/>
          <w:sz w:val="24"/>
          <w:szCs w:val="24"/>
        </w:rPr>
        <w:t>While these electrodes are implanted, researchers perform experiments with willing patients granting insight into the neurophysiological underpinnings of various brain functions.</w:t>
      </w:r>
      <w:r w:rsidRPr="008B4BE8">
        <w:rPr>
          <w:rFonts w:ascii="Times New Roman" w:eastAsia="Times New Roman" w:hAnsi="Times New Roman" w:cs="Times New Roman"/>
          <w:sz w:val="24"/>
          <w:szCs w:val="24"/>
          <w:lang w:val="en-DE"/>
        </w:rPr>
        <w:t xml:space="preserve"> </w:t>
      </w:r>
    </w:p>
    <w:p w14:paraId="58467BB3" w14:textId="1C59A2D5" w:rsidR="001E1470" w:rsidRDefault="004A2D49" w:rsidP="004A2D49">
      <w:pPr>
        <w:ind w:firstLine="720"/>
        <w:rPr>
          <w:rFonts w:ascii="Times New Roman" w:eastAsia="Times New Roman" w:hAnsi="Times New Roman" w:cs="Times New Roman"/>
          <w:noProof/>
          <w:sz w:val="24"/>
          <w:szCs w:val="24"/>
          <w:lang w:val="en-DE"/>
        </w:rPr>
      </w:pPr>
      <w:r w:rsidRPr="008B4BE8">
        <w:rPr>
          <w:rFonts w:ascii="Times New Roman" w:eastAsia="Times New Roman" w:hAnsi="Times New Roman" w:cs="Times New Roman"/>
          <w:sz w:val="24"/>
          <w:szCs w:val="24"/>
        </w:rPr>
        <w:t xml:space="preserve">The clear advantage of intracranial electrophysiological recordings over traditionally used non-invasive methods is a spatially confined and well localized signal (vs. surface EEG or MEG) with a high temporal resolution (vs. fMRI)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(Quian Quiroga, 2019)</w:t>
      </w:r>
      <w:r>
        <w:rPr>
          <w:rFonts w:ascii="Times New Roman" w:eastAsia="Times New Roman" w:hAnsi="Times New Roman" w:cs="Times New Roman"/>
          <w:sz w:val="24"/>
          <w:szCs w:val="24"/>
        </w:rPr>
        <w:fldChar w:fldCharType="end"/>
      </w:r>
      <w:r w:rsidRPr="008B4BE8">
        <w:rPr>
          <w:rFonts w:ascii="Times New Roman" w:eastAsia="Times New Roman" w:hAnsi="Times New Roman" w:cs="Times New Roman"/>
          <w:sz w:val="24"/>
          <w:szCs w:val="24"/>
        </w:rPr>
        <w:t>. In contrast to invasive recordings in animals, humans can typically perform a task after minimal instructions and can provide comprehensible verbal feedback when prompted.</w:t>
      </w:r>
      <w:r>
        <w:rPr>
          <w:rFonts w:ascii="Times New Roman" w:eastAsia="Times New Roman" w:hAnsi="Times New Roman" w:cs="Times New Roman"/>
          <w:sz w:val="24"/>
          <w:szCs w:val="24"/>
          <w:lang w:val="en-DE"/>
        </w:rPr>
        <w:t xml:space="preserve"> </w:t>
      </w:r>
      <w:r w:rsidRPr="008B4BE8">
        <w:rPr>
          <w:rFonts w:ascii="Times New Roman" w:eastAsia="Times New Roman" w:hAnsi="Times New Roman" w:cs="Times New Roman"/>
          <w:sz w:val="24"/>
          <w:szCs w:val="24"/>
        </w:rPr>
        <w:t>A severe disadvantage of intracranial recordings is a relatively limited coverage of the brain compared to traditionally used brain recording methods. This downside is exacerbated by the fact that the spatial positions of the intracranial electrodes are determined by clinical need and not scientific experimentation</w:t>
      </w:r>
      <w:r>
        <w:rPr>
          <w:rFonts w:ascii="Times New Roman" w:eastAsia="Times New Roman" w:hAnsi="Times New Roman" w:cs="Times New Roman"/>
          <w:sz w:val="24"/>
          <w:szCs w:val="24"/>
          <w:lang w:val="en-DE"/>
        </w:rPr>
        <w:t xml:space="preserve"> </w:t>
      </w:r>
      <w:r>
        <w:rPr>
          <w:rFonts w:ascii="Times New Roman" w:eastAsia="Times New Roman" w:hAnsi="Times New Roman" w:cs="Times New Roman"/>
          <w:sz w:val="24"/>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 </w:instrText>
      </w:r>
      <w:r>
        <w:rPr>
          <w:rFonts w:ascii="Times New Roman" w:eastAsia="Times New Roman" w:hAnsi="Times New Roman" w:cs="Times New Roman"/>
          <w:sz w:val="24"/>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EN.CITE.DATA </w:instrText>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end"/>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separate"/>
      </w:r>
      <w:r>
        <w:rPr>
          <w:rFonts w:ascii="Times New Roman" w:eastAsia="Times New Roman" w:hAnsi="Times New Roman" w:cs="Times New Roman"/>
          <w:noProof/>
          <w:sz w:val="24"/>
          <w:szCs w:val="24"/>
          <w:lang w:val="en-DE"/>
        </w:rPr>
        <w:t>(Parvizi &amp; Kastner, 2018; Quian Quiroga, 2019)</w:t>
      </w:r>
      <w:r>
        <w:rPr>
          <w:rFonts w:ascii="Times New Roman" w:eastAsia="Times New Roman" w:hAnsi="Times New Roman" w:cs="Times New Roman"/>
          <w:sz w:val="24"/>
          <w:szCs w:val="24"/>
          <w:lang w:val="en-DE"/>
        </w:rPr>
        <w:fldChar w:fldCharType="end"/>
      </w:r>
      <w:r w:rsidRPr="008B4BE8">
        <w:rPr>
          <w:rFonts w:ascii="Times New Roman" w:eastAsia="Times New Roman" w:hAnsi="Times New Roman" w:cs="Times New Roman"/>
          <w:sz w:val="24"/>
          <w:szCs w:val="24"/>
        </w:rPr>
        <w:t>. Furthermore, access to epileptic patients that are willing to participate in scientific research is limited. Finally, even if these hurdles are overcome, it is important to ascertain that pathologic epileptic activity does not influence the obtained results</w:t>
      </w:r>
      <w:r>
        <w:rPr>
          <w:rFonts w:ascii="Times New Roman" w:eastAsia="Times New Roman" w:hAnsi="Times New Roman" w:cs="Times New Roman"/>
          <w:sz w:val="24"/>
          <w:szCs w:val="24"/>
          <w:lang w:val="en-DE"/>
        </w:rPr>
        <w:t xml:space="preserve"> </w:t>
      </w:r>
      <w:r>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 </w:instrText>
      </w:r>
      <w:r>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EN.CITE.DATA </w:instrText>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end"/>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separate"/>
      </w:r>
      <w:r>
        <w:rPr>
          <w:rFonts w:ascii="Times New Roman" w:eastAsia="Times New Roman" w:hAnsi="Times New Roman" w:cs="Times New Roman"/>
          <w:noProof/>
          <w:sz w:val="24"/>
          <w:szCs w:val="24"/>
          <w:lang w:val="en-DE"/>
        </w:rPr>
        <w:t>(Parvizi &amp; Kastner, 2018; Quian Quiroga, 2019)</w:t>
      </w:r>
      <w:r>
        <w:rPr>
          <w:rFonts w:ascii="Times New Roman" w:eastAsia="Times New Roman" w:hAnsi="Times New Roman" w:cs="Times New Roman"/>
          <w:sz w:val="24"/>
          <w:szCs w:val="24"/>
          <w:lang w:val="en-DE"/>
        </w:rPr>
        <w:fldChar w:fldCharType="end"/>
      </w:r>
      <w:r>
        <w:rPr>
          <w:rFonts w:ascii="Times New Roman" w:eastAsia="Times New Roman" w:hAnsi="Times New Roman" w:cs="Times New Roman"/>
          <w:noProof/>
          <w:sz w:val="24"/>
          <w:szCs w:val="24"/>
          <w:lang w:val="en-DE"/>
        </w:rPr>
        <w:t>.</w:t>
      </w:r>
    </w:p>
    <w:p w14:paraId="35C879F1" w14:textId="66FAE95A" w:rsidR="002A7603" w:rsidRDefault="002A7603" w:rsidP="004A2D49">
      <w:pPr>
        <w:ind w:firstLine="720"/>
        <w:rPr>
          <w:rFonts w:ascii="Times New Roman" w:eastAsia="Times New Roman" w:hAnsi="Times New Roman" w:cs="Times New Roman"/>
          <w:noProof/>
          <w:sz w:val="24"/>
          <w:szCs w:val="24"/>
          <w:lang w:val="en-DE"/>
        </w:rPr>
      </w:pPr>
    </w:p>
    <w:p w14:paraId="51D7AAC1" w14:textId="77777777" w:rsidR="002A7603" w:rsidRDefault="002A7603" w:rsidP="002A7603">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EN.CITE &lt;EndNote&gt;&lt;Cite AuthorYear="1"&gt;&lt;Author&gt;Ward&lt;/Author&gt;&lt;Year&gt;1955&lt;/Year&gt;&lt;RecNum&gt;83&lt;/RecNum&gt;&lt;DisplayText&gt;Ward and Thomas (1955)&lt;/DisplayText&gt;&lt;record&gt;&lt;rec-number&gt;83&lt;/rec-number&gt;&lt;foreign-keys&gt;&lt;key app="EN" db-id="pvpx5wazhrvsd3e0ff3perwwwvrdppa005a2" timestamp="1674928241"&gt;83&lt;/key&gt;&lt;/foreign-keys&gt;&lt;ref-type name="Journal Article"&gt;17&lt;/ref-type&gt;&lt;contributors&gt;&lt;authors&gt;&lt;author&gt;Ward, A. A.&lt;/author&gt;&lt;author&gt;Thomas, L. B.&lt;/author&gt;&lt;/authors&gt;&lt;/contributors&gt;&lt;titles&gt;&lt;title&gt;The electrical activity of single units in the cerebral cortex of man&lt;/title&gt;&lt;secondary-title&gt;Electroencephalogr Clin Neurophysiol&lt;/secondary-title&gt;&lt;/titles&gt;&lt;periodical&gt;&lt;full-title&gt;Electroencephalogr Clin Neurophysiol&lt;/full-title&gt;&lt;/periodical&gt;&lt;pages&gt;135-6&lt;/pages&gt;&lt;volume&gt;7&lt;/volume&gt;&lt;number&gt;1&lt;/number&gt;&lt;keywords&gt;&lt;keyword&gt;Cerebral Cortex/*physiology&lt;/keyword&gt;&lt;keyword&gt;*Electroencephalography&lt;/keyword&gt;&lt;keyword&gt;*Nervous System Physiological Phenomena&lt;/keyword&gt;&lt;keyword&gt;*Torso&lt;/keyword&gt;&lt;keyword&gt;*CEREBRAL CORTEX/physiology&lt;/keyword&gt;&lt;/keywords&gt;&lt;dates&gt;&lt;year&gt;1955&lt;/year&gt;&lt;pub-dates&gt;&lt;date&gt;Feb&lt;/date&gt;&lt;/pub-dates&gt;&lt;/dates&gt;&lt;isbn&gt;0013-4694 (Print)&amp;#xD;0013-4694 (Linking)&lt;/isbn&gt;&lt;accession-num&gt;14353028&lt;/accession-num&gt;&lt;urls&gt;&lt;related-urls&gt;&lt;url&gt;https://www.ncbi.nlm.nih.gov/pubmed/14353028&lt;/url&gt;&lt;/related-urls&gt;&lt;/urls&gt;&lt;electronic-resource-num&gt;10.1016/0013-4694(55)90067-5&lt;/electronic-resource-num&gt;&lt;remote-database-name&gt;Medline&lt;/remote-database-name&gt;&lt;remote-database-provider&gt;NLM&lt;/remote-database-provider&gt;&lt;/record&gt;&lt;/Cite&gt;&lt;/EndNote&gt;</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Ward and Thomas (1955)</w:t>
      </w:r>
      <w:r>
        <w:rPr>
          <w:rFonts w:ascii="Times New Roman" w:eastAsia="Times New Roman" w:hAnsi="Times New Roman" w:cs="Times New Roman"/>
          <w:sz w:val="24"/>
          <w:szCs w:val="24"/>
        </w:rPr>
        <w:fldChar w:fldCharType="end"/>
      </w:r>
      <w:r w:rsidRPr="00D87195">
        <w:rPr>
          <w:rFonts w:ascii="Times New Roman" w:eastAsia="Times New Roman" w:hAnsi="Times New Roman" w:cs="Times New Roman"/>
          <w:sz w:val="24"/>
          <w:szCs w:val="24"/>
        </w:rPr>
        <w:t xml:space="preserve"> were the first to successfully record human single neurons. They did so in the posterior temporal lobe using glass micropipettes while surgeons tried to localize the epileptic focus and repair a bone defect in the patient’s skull. </w:t>
      </w:r>
    </w:p>
    <w:p w14:paraId="0A43BECE" w14:textId="77777777" w:rsidR="002A7603" w:rsidRPr="004A2D49" w:rsidRDefault="002A7603" w:rsidP="004A2D49">
      <w:pPr>
        <w:ind w:firstLine="720"/>
        <w:rPr>
          <w:rFonts w:ascii="Times New Roman" w:eastAsia="Times New Roman" w:hAnsi="Times New Roman" w:cs="Times New Roman"/>
          <w:sz w:val="24"/>
          <w:szCs w:val="24"/>
        </w:rPr>
      </w:pPr>
    </w:p>
    <w:p w14:paraId="450C1480" w14:textId="0A477CB7" w:rsidR="00A13325" w:rsidRPr="00A13325" w:rsidRDefault="001E1470" w:rsidP="00A13325">
      <w:pPr>
        <w:ind w:firstLine="720"/>
        <w:rPr>
          <w:rFonts w:ascii="Times New Roman" w:hAnsi="Times New Roman" w:cs="Times New Roman"/>
          <w:sz w:val="24"/>
          <w:szCs w:val="24"/>
          <w:lang w:val="en-DE"/>
        </w:rPr>
      </w:pPr>
      <w:r w:rsidRPr="008B4BE8">
        <w:rPr>
          <w:rFonts w:ascii="Times New Roman" w:eastAsia="Times New Roman" w:hAnsi="Times New Roman" w:cs="Times New Roman"/>
          <w:sz w:val="24"/>
          <w:szCs w:val="24"/>
        </w:rPr>
        <w:t xml:space="preserve">The type of microwire electrodes that are still in use today </w:t>
      </w:r>
      <w:r w:rsidR="00772F16">
        <w:rPr>
          <w:rFonts w:ascii="Times New Roman" w:eastAsia="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Pr>
          <w:rFonts w:ascii="Times New Roman" w:eastAsia="Times New Roman" w:hAnsi="Times New Roman" w:cs="Times New Roman"/>
          <w:sz w:val="24"/>
          <w:szCs w:val="24"/>
        </w:rPr>
        <w:instrText xml:space="preserve"> ADDIN EN.CITE </w:instrText>
      </w:r>
      <w:r w:rsidR="00772F16">
        <w:rPr>
          <w:rFonts w:ascii="Times New Roman" w:eastAsia="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Pr>
          <w:rFonts w:ascii="Times New Roman" w:eastAsia="Times New Roman" w:hAnsi="Times New Roman" w:cs="Times New Roman"/>
          <w:sz w:val="24"/>
          <w:szCs w:val="24"/>
        </w:rPr>
        <w:instrText xml:space="preserve"> ADDIN EN.CITE.DATA </w:instrText>
      </w:r>
      <w:r w:rsidR="00772F16">
        <w:rPr>
          <w:rFonts w:ascii="Times New Roman" w:eastAsia="Times New Roman" w:hAnsi="Times New Roman" w:cs="Times New Roman"/>
          <w:sz w:val="24"/>
          <w:szCs w:val="24"/>
        </w:rPr>
      </w:r>
      <w:r w:rsidR="00772F16">
        <w:rPr>
          <w:rFonts w:ascii="Times New Roman" w:eastAsia="Times New Roman" w:hAnsi="Times New Roman" w:cs="Times New Roman"/>
          <w:sz w:val="24"/>
          <w:szCs w:val="24"/>
        </w:rPr>
        <w:fldChar w:fldCharType="end"/>
      </w:r>
      <w:r w:rsidR="00772F16">
        <w:rPr>
          <w:rFonts w:ascii="Times New Roman" w:eastAsia="Times New Roman" w:hAnsi="Times New Roman" w:cs="Times New Roman"/>
          <w:sz w:val="24"/>
          <w:szCs w:val="24"/>
        </w:rPr>
      </w:r>
      <w:r w:rsidR="00772F16">
        <w:rPr>
          <w:rFonts w:ascii="Times New Roman" w:eastAsia="Times New Roman" w:hAnsi="Times New Roman" w:cs="Times New Roman"/>
          <w:sz w:val="24"/>
          <w:szCs w:val="24"/>
        </w:rPr>
        <w:fldChar w:fldCharType="separate"/>
      </w:r>
      <w:r w:rsidR="00772F16">
        <w:rPr>
          <w:rFonts w:ascii="Times New Roman" w:eastAsia="Times New Roman" w:hAnsi="Times New Roman" w:cs="Times New Roman"/>
          <w:noProof/>
          <w:sz w:val="24"/>
          <w:szCs w:val="24"/>
        </w:rPr>
        <w:t>(Fried et al., 1999)</w:t>
      </w:r>
      <w:r w:rsidR="00772F16">
        <w:rPr>
          <w:rFonts w:ascii="Times New Roman" w:eastAsia="Times New Roman" w:hAnsi="Times New Roman" w:cs="Times New Roman"/>
          <w:sz w:val="24"/>
          <w:szCs w:val="24"/>
        </w:rPr>
        <w:fldChar w:fldCharType="end"/>
      </w:r>
      <w:r w:rsidR="00772F16">
        <w:rPr>
          <w:rFonts w:ascii="Times New Roman" w:eastAsia="Times New Roman" w:hAnsi="Times New Roman" w:cs="Times New Roman"/>
          <w:sz w:val="24"/>
          <w:szCs w:val="24"/>
          <w:lang w:val="en-DE"/>
        </w:rPr>
        <w:t xml:space="preserve"> </w:t>
      </w:r>
      <w:r w:rsidRPr="008B4BE8">
        <w:rPr>
          <w:rFonts w:ascii="Times New Roman" w:eastAsia="Times New Roman" w:hAnsi="Times New Roman" w:cs="Times New Roman"/>
          <w:sz w:val="24"/>
          <w:szCs w:val="24"/>
        </w:rPr>
        <w:t>have been described in the early 70s by Babb and colleagues</w:t>
      </w:r>
      <w:r w:rsidR="00772F16">
        <w:rPr>
          <w:rFonts w:ascii="Times New Roman" w:eastAsia="Times New Roman" w:hAnsi="Times New Roman" w:cs="Times New Roman"/>
          <w:sz w:val="24"/>
          <w:szCs w:val="24"/>
          <w:lang w:val="en-DE"/>
        </w:rPr>
        <w:t xml:space="preserve"> </w:t>
      </w:r>
      <w:r w:rsidR="00772F16">
        <w:rPr>
          <w:rFonts w:ascii="Times New Roman" w:eastAsia="Times New Roman" w:hAnsi="Times New Roman" w:cs="Times New Roman"/>
          <w:sz w:val="24"/>
          <w:szCs w:val="24"/>
          <w:lang w:val="en-DE"/>
        </w:rPr>
        <w:fldChar w:fldCharType="begin"/>
      </w:r>
      <w:r w:rsidR="00772F16">
        <w:rPr>
          <w:rFonts w:ascii="Times New Roman" w:eastAsia="Times New Roman" w:hAnsi="Times New Roman" w:cs="Times New Roman"/>
          <w:sz w:val="24"/>
          <w:szCs w:val="24"/>
          <w:lang w:val="en-DE"/>
        </w:rPr>
        <w:instrText xml:space="preserve"> ADDIN EN.CITE &lt;EndNote&gt;&lt;Cite&gt;&lt;Author&gt;Babb&lt;/Author&gt;&lt;Year&gt;1973&lt;/Year&gt;&lt;RecNum&gt;98&lt;/RecNum&gt;&lt;DisplayText&gt;(Babb et al., 1973)&lt;/DisplayText&gt;&lt;record&gt;&lt;rec-number&gt;98&lt;/rec-number&gt;&lt;foreign-keys&gt;&lt;key app="EN" db-id="pvpx5wazhrvsd3e0ff3perwwwvrdppa005a2" timestamp="1674936313"&gt;98&lt;/key&gt;&lt;/foreign-keys&gt;&lt;ref-type name="Journal Article"&gt;17&lt;/ref-type&gt;&lt;contributors&gt;&lt;authors&gt;&lt;author&gt;Babb, T. L.&lt;/author&gt;&lt;author&gt;Carr, E.&lt;/author&gt;&lt;author&gt;Crandall, P. H.&lt;/author&gt;&lt;/authors&gt;&lt;/contributors&gt;&lt;titles&gt;&lt;title&gt;Analysis of extracellular firing patterns of deep temporal lobe structures in man&lt;/title&gt;&lt;secondary-title&gt;Electroencephalogr Clin Neurophysiol&lt;/secondary-title&gt;&lt;/titles&gt;&lt;periodical&gt;&lt;full-title&gt;Electroencephalogr Clin Neurophysiol&lt;/full-title&gt;&lt;/periodical&gt;&lt;pages&gt;247-57&lt;/pages&gt;&lt;volume&gt;34&lt;/volume&gt;&lt;number&gt;3&lt;/number&gt;&lt;keywords&gt;&lt;keyword&gt;Amygdala/physiopathology&lt;/keyword&gt;&lt;keyword&gt;*Electroencephalography&lt;/keyword&gt;&lt;keyword&gt;Epilepsy, Temporal Lobe/*physiopathology&lt;/keyword&gt;&lt;keyword&gt;Functional Laterality&lt;/keyword&gt;&lt;keyword&gt;Hippocampus/physiopathology&lt;/keyword&gt;&lt;keyword&gt;Humans&lt;/keyword&gt;&lt;keyword&gt;Limbic System/*physiopathology&lt;/keyword&gt;&lt;keyword&gt;Methods&lt;/keyword&gt;&lt;keyword&gt;Microelectrodes&lt;/keyword&gt;&lt;keyword&gt;Neurons&lt;/keyword&gt;&lt;keyword&gt;Stereotaxic Techniques&lt;/keyword&gt;&lt;/keywords&gt;&lt;dates&gt;&lt;year&gt;1973&lt;/year&gt;&lt;pub-dates&gt;&lt;date&gt;Mar&lt;/date&gt;&lt;/pub-dates&gt;&lt;/dates&gt;&lt;isbn&gt;0013-4694 (Print)&amp;#xD;0013-4694 (Linking)&lt;/isbn&gt;&lt;accession-num&gt;4129612&lt;/accession-num&gt;&lt;urls&gt;&lt;related-urls&gt;&lt;url&gt;https://www.ncbi.nlm.nih.gov/pubmed/4129612&lt;/url&gt;&lt;/related-urls&gt;&lt;/urls&gt;&lt;electronic-resource-num&gt;10.1016/0013-4694(73)90252-6&lt;/electronic-resource-num&gt;&lt;remote-database-name&gt;Medline&lt;/remote-database-name&gt;&lt;remote-database-provider&gt;NLM&lt;/remote-database-provider&gt;&lt;/record&gt;&lt;/Cite&gt;&lt;/EndNote&gt;</w:instrText>
      </w:r>
      <w:r w:rsidR="00772F16">
        <w:rPr>
          <w:rFonts w:ascii="Times New Roman" w:eastAsia="Times New Roman" w:hAnsi="Times New Roman" w:cs="Times New Roman"/>
          <w:sz w:val="24"/>
          <w:szCs w:val="24"/>
          <w:lang w:val="en-DE"/>
        </w:rPr>
        <w:fldChar w:fldCharType="separate"/>
      </w:r>
      <w:r w:rsidR="00772F16">
        <w:rPr>
          <w:rFonts w:ascii="Times New Roman" w:eastAsia="Times New Roman" w:hAnsi="Times New Roman" w:cs="Times New Roman"/>
          <w:noProof/>
          <w:sz w:val="24"/>
          <w:szCs w:val="24"/>
          <w:lang w:val="en-DE"/>
        </w:rPr>
        <w:t>(Babb et al., 1973)</w:t>
      </w:r>
      <w:r w:rsidR="00772F16">
        <w:rPr>
          <w:rFonts w:ascii="Times New Roman" w:eastAsia="Times New Roman" w:hAnsi="Times New Roman" w:cs="Times New Roman"/>
          <w:sz w:val="24"/>
          <w:szCs w:val="24"/>
          <w:lang w:val="en-DE"/>
        </w:rPr>
        <w:fldChar w:fldCharType="end"/>
      </w:r>
      <w:r w:rsidRPr="008B4BE8">
        <w:rPr>
          <w:rFonts w:ascii="Times New Roman" w:eastAsia="Times New Roman" w:hAnsi="Times New Roman" w:cs="Times New Roman"/>
          <w:sz w:val="24"/>
          <w:szCs w:val="24"/>
        </w:rPr>
        <w:t xml:space="preserve">. </w:t>
      </w:r>
      <w:r w:rsidR="00772F16" w:rsidRPr="00772F16">
        <w:rPr>
          <w:rFonts w:ascii="Times New Roman" w:eastAsia="Times New Roman" w:hAnsi="Times New Roman" w:cs="Times New Roman"/>
          <w:sz w:val="24"/>
          <w:szCs w:val="24"/>
        </w:rPr>
        <w:t>These so-called Behnke-Fried electrodes are single-use intracranial depth electrodes that consist of a 1.3 mm hollow macroelectrode through which a bundle of eight high-impedance microelectrodes and one low-impedance microwire is inserted.</w:t>
      </w:r>
      <w:r w:rsidRPr="008B4BE8">
        <w:rPr>
          <w:rFonts w:ascii="Times New Roman" w:eastAsia="Times New Roman" w:hAnsi="Times New Roman" w:cs="Times New Roman"/>
          <w:sz w:val="24"/>
          <w:szCs w:val="24"/>
        </w:rPr>
        <w:t xml:space="preserve"> By default, the low-impedance wire is used as a reference for the high-impedance wires. Microwires have a width of </w:t>
      </w:r>
      <w:r w:rsidRPr="008B4BE8">
        <w:rPr>
          <w:rFonts w:ascii="Times New Roman" w:eastAsia="Times New Roman" w:hAnsi="Times New Roman" w:cs="Times New Roman"/>
          <w:sz w:val="24"/>
          <w:szCs w:val="24"/>
          <w:lang w:val="en-DE"/>
        </w:rPr>
        <w:t>~40</w:t>
      </w:r>
      <w:commentRangeStart w:id="14"/>
      <w:r w:rsidRPr="008B4BE8">
        <w:rPr>
          <w:rFonts w:ascii="Times New Roman" w:eastAsia="Times New Roman" w:hAnsi="Times New Roman" w:cs="Times New Roman"/>
          <w:sz w:val="24"/>
          <w:szCs w:val="24"/>
        </w:rPr>
        <w:t xml:space="preserve"> </w:t>
      </w:r>
      <w:commentRangeEnd w:id="14"/>
      <w:r w:rsidRPr="008B4BE8">
        <w:rPr>
          <w:rStyle w:val="CommentReference"/>
          <w:rFonts w:ascii="Times New Roman" w:hAnsi="Times New Roman" w:cs="Times New Roman"/>
          <w:sz w:val="24"/>
          <w:szCs w:val="24"/>
        </w:rPr>
        <w:commentReference w:id="14"/>
      </w:r>
      <w:r w:rsidRPr="008B4BE8">
        <w:rPr>
          <w:rFonts w:ascii="Times New Roman" w:eastAsia="Times New Roman" w:hAnsi="Times New Roman" w:cs="Times New Roman"/>
          <w:sz w:val="24"/>
          <w:szCs w:val="24"/>
        </w:rPr>
        <w:t>µm and radially protrude 4-5 mm past the end point of the macro depth electrode. They are made from platinum, which has a high impedance for lower frequencies and a low impedance for higher frequency bands. This allows the recordings of action potentials of multiple local single neurons superimposed on local field potentials.</w:t>
      </w:r>
      <w:r>
        <w:rPr>
          <w:rFonts w:ascii="Times New Roman" w:eastAsia="Times New Roman" w:hAnsi="Times New Roman" w:cs="Times New Roman"/>
          <w:sz w:val="24"/>
          <w:szCs w:val="24"/>
          <w:lang w:val="en-DE"/>
        </w:rPr>
        <w:t xml:space="preserve"> </w:t>
      </w:r>
      <w:r w:rsidRPr="008B4BE8">
        <w:rPr>
          <w:rFonts w:ascii="Times New Roman" w:eastAsia="Times New Roman" w:hAnsi="Times New Roman" w:cs="Times New Roman"/>
          <w:sz w:val="24"/>
          <w:szCs w:val="24"/>
        </w:rPr>
        <w:t>Each microwire bundle typically yields around a dozen separate neurons.</w:t>
      </w:r>
      <w:r w:rsidRPr="008B4BE8">
        <w:rPr>
          <w:rFonts w:ascii="Times New Roman" w:hAnsi="Times New Roman" w:cs="Times New Roman"/>
          <w:sz w:val="24"/>
          <w:szCs w:val="24"/>
        </w:rPr>
        <w:t xml:space="preserve"> Usually, fewer single neurons can be recorded at the end of the first recording week, which is likely due to gliosis at the microwire tip </w:t>
      </w:r>
      <w:r w:rsidR="003437DC">
        <w:rPr>
          <w:rFonts w:ascii="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Pr>
          <w:rFonts w:ascii="Times New Roman" w:hAnsi="Times New Roman" w:cs="Times New Roman"/>
          <w:sz w:val="24"/>
          <w:szCs w:val="24"/>
        </w:rPr>
        <w:instrText xml:space="preserve"> ADDIN EN.CITE </w:instrText>
      </w:r>
      <w:r w:rsidR="003437DC">
        <w:rPr>
          <w:rFonts w:ascii="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Pr>
          <w:rFonts w:ascii="Times New Roman" w:hAnsi="Times New Roman" w:cs="Times New Roman"/>
          <w:sz w:val="24"/>
          <w:szCs w:val="24"/>
        </w:rPr>
        <w:instrText xml:space="preserve"> ADDIN EN.CITE.DATA </w:instrText>
      </w:r>
      <w:r w:rsidR="003437DC">
        <w:rPr>
          <w:rFonts w:ascii="Times New Roman" w:hAnsi="Times New Roman" w:cs="Times New Roman"/>
          <w:sz w:val="24"/>
          <w:szCs w:val="24"/>
        </w:rPr>
      </w:r>
      <w:r w:rsidR="003437DC">
        <w:rPr>
          <w:rFonts w:ascii="Times New Roman" w:hAnsi="Times New Roman" w:cs="Times New Roman"/>
          <w:sz w:val="24"/>
          <w:szCs w:val="24"/>
        </w:rPr>
        <w:fldChar w:fldCharType="end"/>
      </w:r>
      <w:r w:rsidR="003437DC">
        <w:rPr>
          <w:rFonts w:ascii="Times New Roman" w:hAnsi="Times New Roman" w:cs="Times New Roman"/>
          <w:sz w:val="24"/>
          <w:szCs w:val="24"/>
        </w:rPr>
      </w:r>
      <w:r w:rsidR="003437DC">
        <w:rPr>
          <w:rFonts w:ascii="Times New Roman" w:hAnsi="Times New Roman" w:cs="Times New Roman"/>
          <w:sz w:val="24"/>
          <w:szCs w:val="24"/>
        </w:rPr>
        <w:fldChar w:fldCharType="separate"/>
      </w:r>
      <w:r w:rsidR="003437DC">
        <w:rPr>
          <w:rFonts w:ascii="Times New Roman" w:hAnsi="Times New Roman" w:cs="Times New Roman"/>
          <w:noProof/>
          <w:sz w:val="24"/>
          <w:szCs w:val="24"/>
        </w:rPr>
        <w:t>(Fried et al., 1999)</w:t>
      </w:r>
      <w:r w:rsidR="003437DC">
        <w:rPr>
          <w:rFonts w:ascii="Times New Roman" w:hAnsi="Times New Roman" w:cs="Times New Roman"/>
          <w:sz w:val="24"/>
          <w:szCs w:val="24"/>
        </w:rPr>
        <w:fldChar w:fldCharType="end"/>
      </w:r>
      <w:r w:rsidRPr="008B4BE8">
        <w:rPr>
          <w:rFonts w:ascii="Times New Roman" w:hAnsi="Times New Roman" w:cs="Times New Roman"/>
          <w:sz w:val="24"/>
          <w:szCs w:val="24"/>
        </w:rPr>
        <w:t>.</w:t>
      </w:r>
      <w:r>
        <w:rPr>
          <w:rFonts w:ascii="Times New Roman" w:hAnsi="Times New Roman" w:cs="Times New Roman"/>
          <w:sz w:val="24"/>
          <w:szCs w:val="24"/>
          <w:lang w:val="en-DE"/>
        </w:rPr>
        <w:t xml:space="preserve"> </w:t>
      </w:r>
    </w:p>
    <w:p w14:paraId="7640D048" w14:textId="145D83BB" w:rsidR="00A13325" w:rsidRDefault="00A13325" w:rsidP="001E1470">
      <w:pPr>
        <w:ind w:firstLine="720"/>
        <w:rPr>
          <w:rFonts w:ascii="Times New Roman" w:hAnsi="Times New Roman" w:cs="Times New Roman"/>
          <w:sz w:val="24"/>
          <w:szCs w:val="24"/>
        </w:rPr>
      </w:pPr>
      <w:r w:rsidRPr="00A13325">
        <w:rPr>
          <w:rFonts w:ascii="Times New Roman" w:hAnsi="Times New Roman" w:cs="Times New Roman"/>
          <w:sz w:val="24"/>
          <w:szCs w:val="24"/>
        </w:rPr>
        <w:lastRenderedPageBreak/>
        <w:t xml:space="preserve">Newer probes such as the Neuropixels 1.0 contain 384 channels across a 20 µm × 70 µm × 10 mm shank </w:t>
      </w:r>
      <w:r>
        <w:rPr>
          <w:rFonts w:ascii="Times New Roman" w:hAnsi="Times New Roman" w:cs="Times New Roman"/>
          <w:sz w:val="24"/>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(Dutta et al., 2019; Jun et al., 2017)</w:t>
      </w:r>
      <w:r>
        <w:rPr>
          <w:rFonts w:ascii="Times New Roman" w:hAnsi="Times New Roman" w:cs="Times New Roman"/>
          <w:sz w:val="24"/>
          <w:szCs w:val="24"/>
        </w:rPr>
        <w:fldChar w:fldCharType="end"/>
      </w:r>
      <w:r w:rsidRPr="00A13325">
        <w:rPr>
          <w:rFonts w:ascii="Times New Roman" w:hAnsi="Times New Roman" w:cs="Times New Roman"/>
          <w:sz w:val="24"/>
          <w:szCs w:val="24"/>
        </w:rPr>
        <w:t xml:space="preserve">. Apart from a higher </w:t>
      </w:r>
      <w:r w:rsidRPr="00A13325">
        <w:rPr>
          <w:rFonts w:ascii="Times New Roman" w:hAnsi="Times New Roman" w:cs="Times New Roman"/>
          <w:sz w:val="24"/>
          <w:szCs w:val="24"/>
        </w:rPr>
        <w:t>quantity</w:t>
      </w:r>
      <w:r w:rsidRPr="00A13325">
        <w:rPr>
          <w:rFonts w:ascii="Times New Roman" w:hAnsi="Times New Roman" w:cs="Times New Roman"/>
          <w:sz w:val="24"/>
          <w:szCs w:val="24"/>
        </w:rPr>
        <w:t xml:space="preserve"> of recorded neurons the rigid distance (20 µm) between neighbouring channels allow for a higher quality spike sorting as spikes are propagated across contacts. In comparison, local similarities between microwires cannot be used in conventionally used electrodes as they spread out in an unpredictable way during implantation.</w:t>
      </w:r>
    </w:p>
    <w:p w14:paraId="7B4A8E0A" w14:textId="7D2B9B5C" w:rsidR="001E1470" w:rsidRDefault="001E1470" w:rsidP="001E1470">
      <w:pPr>
        <w:ind w:firstLine="720"/>
        <w:rPr>
          <w:rFonts w:ascii="Times New Roman" w:hAnsi="Times New Roman" w:cs="Times New Roman"/>
          <w:sz w:val="24"/>
          <w:szCs w:val="24"/>
        </w:rPr>
      </w:pPr>
      <w:r w:rsidRPr="008B4BE8">
        <w:rPr>
          <w:rFonts w:ascii="Times New Roman" w:hAnsi="Times New Roman" w:cs="Times New Roman"/>
          <w:sz w:val="24"/>
          <w:szCs w:val="24"/>
        </w:rPr>
        <w:t xml:space="preserve">Using a Neuropixels probe Durand and colleagues </w:t>
      </w:r>
      <w:r w:rsidR="0053116C">
        <w:rPr>
          <w:rFonts w:ascii="Times New Roman" w:hAnsi="Times New Roman" w:cs="Times New Roman"/>
          <w:sz w:val="24"/>
          <w:szCs w:val="24"/>
        </w:rPr>
        <w:fldChar w:fldCharType="begin"/>
      </w:r>
      <w:r w:rsidR="0053116C">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Pr>
          <w:rFonts w:ascii="Times New Roman" w:hAnsi="Times New Roman" w:cs="Times New Roman"/>
          <w:sz w:val="24"/>
          <w:szCs w:val="24"/>
        </w:rPr>
        <w:fldChar w:fldCharType="separate"/>
      </w:r>
      <w:r w:rsidR="0053116C">
        <w:rPr>
          <w:rFonts w:ascii="Times New Roman" w:hAnsi="Times New Roman" w:cs="Times New Roman"/>
          <w:noProof/>
          <w:sz w:val="24"/>
          <w:szCs w:val="24"/>
        </w:rPr>
        <w:t>(Durand et al., 2022)</w:t>
      </w:r>
      <w:r w:rsidR="0053116C">
        <w:rPr>
          <w:rFonts w:ascii="Times New Roman" w:hAnsi="Times New Roman" w:cs="Times New Roman"/>
          <w:sz w:val="24"/>
          <w:szCs w:val="24"/>
        </w:rPr>
        <w:fldChar w:fldCharType="end"/>
      </w:r>
      <w:r w:rsidRPr="008B4BE8">
        <w:rPr>
          <w:rFonts w:ascii="Times New Roman" w:hAnsi="Times New Roman" w:cs="Times New Roman"/>
          <w:sz w:val="24"/>
          <w:szCs w:val="24"/>
        </w:rPr>
        <w:t xml:space="preserve"> recorded almost 600 neurons across 13 different brain regions using six different Neuropixels probes in a mouse. In the first reported use of this novel probe in humans, Paulk and colleagues recorded upwards of 300 cortical single neurons in two patients awaiting DBS implantation for movement disorder. However, in one epilepsy patient awaiting tissue resection, the probe in the lateral temporal lobe only recorded the activity of 29 neurons</w:t>
      </w:r>
      <w:r w:rsidR="0053116C">
        <w:rPr>
          <w:rFonts w:ascii="Times New Roman" w:hAnsi="Times New Roman" w:cs="Times New Roman"/>
          <w:sz w:val="24"/>
          <w:szCs w:val="24"/>
          <w:lang w:val="en-DE"/>
        </w:rPr>
        <w:t xml:space="preserve"> </w:t>
      </w:r>
      <w:r w:rsidR="0053116C">
        <w:rPr>
          <w:rFonts w:ascii="Times New Roman" w:hAnsi="Times New Roman" w:cs="Times New Roman"/>
          <w:sz w:val="24"/>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lang w:val="en-DE"/>
        </w:rPr>
        <w:instrText xml:space="preserve"> ADDIN EN.CITE </w:instrText>
      </w:r>
      <w:r w:rsidR="0053116C">
        <w:rPr>
          <w:rFonts w:ascii="Times New Roman" w:hAnsi="Times New Roman" w:cs="Times New Roman"/>
          <w:sz w:val="24"/>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lang w:val="en-DE"/>
        </w:rPr>
        <w:instrText xml:space="preserve"> ADDIN EN.CITE.DATA </w:instrText>
      </w:r>
      <w:r w:rsidR="0053116C">
        <w:rPr>
          <w:rFonts w:ascii="Times New Roman" w:hAnsi="Times New Roman" w:cs="Times New Roman"/>
          <w:sz w:val="24"/>
          <w:szCs w:val="24"/>
          <w:lang w:val="en-DE"/>
        </w:rPr>
      </w:r>
      <w:r w:rsidR="0053116C">
        <w:rPr>
          <w:rFonts w:ascii="Times New Roman" w:hAnsi="Times New Roman" w:cs="Times New Roman"/>
          <w:sz w:val="24"/>
          <w:szCs w:val="24"/>
          <w:lang w:val="en-DE"/>
        </w:rPr>
        <w:fldChar w:fldCharType="end"/>
      </w:r>
      <w:r w:rsidR="0053116C">
        <w:rPr>
          <w:rFonts w:ascii="Times New Roman" w:hAnsi="Times New Roman" w:cs="Times New Roman"/>
          <w:sz w:val="24"/>
          <w:szCs w:val="24"/>
          <w:lang w:val="en-DE"/>
        </w:rPr>
      </w:r>
      <w:r w:rsidR="0053116C">
        <w:rPr>
          <w:rFonts w:ascii="Times New Roman" w:hAnsi="Times New Roman" w:cs="Times New Roman"/>
          <w:sz w:val="24"/>
          <w:szCs w:val="24"/>
          <w:lang w:val="en-DE"/>
        </w:rPr>
        <w:fldChar w:fldCharType="separate"/>
      </w:r>
      <w:r w:rsidR="0053116C">
        <w:rPr>
          <w:rFonts w:ascii="Times New Roman" w:hAnsi="Times New Roman" w:cs="Times New Roman"/>
          <w:noProof/>
          <w:sz w:val="24"/>
          <w:szCs w:val="24"/>
          <w:lang w:val="en-DE"/>
        </w:rPr>
        <w:t>(Paulk et al., 2022)</w:t>
      </w:r>
      <w:r w:rsidR="0053116C">
        <w:rPr>
          <w:rFonts w:ascii="Times New Roman" w:hAnsi="Times New Roman" w:cs="Times New Roman"/>
          <w:sz w:val="24"/>
          <w:szCs w:val="24"/>
          <w:lang w:val="en-DE"/>
        </w:rPr>
        <w:fldChar w:fldCharType="end"/>
      </w:r>
      <w:r w:rsidRPr="008B4BE8">
        <w:rPr>
          <w:rFonts w:ascii="Times New Roman" w:hAnsi="Times New Roman" w:cs="Times New Roman"/>
          <w:sz w:val="24"/>
          <w:szCs w:val="24"/>
        </w:rPr>
        <w:t xml:space="preserve">. Of note, the entire recording was conducted within the confines of the operating room for just 15 minutes, so no experimental intervention was possible </w:t>
      </w:r>
      <w:r w:rsidR="0053116C">
        <w:rPr>
          <w:rFonts w:ascii="Times New Roman" w:hAnsi="Times New Roman" w:cs="Times New Roman"/>
          <w:sz w:val="24"/>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rPr>
        <w:instrText xml:space="preserve"> ADDIN EN.CITE </w:instrText>
      </w:r>
      <w:r w:rsidR="0053116C">
        <w:rPr>
          <w:rFonts w:ascii="Times New Roman" w:hAnsi="Times New Roman" w:cs="Times New Roman"/>
          <w:sz w:val="24"/>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rPr>
        <w:instrText xml:space="preserve"> ADDIN EN.CITE.DATA </w:instrText>
      </w:r>
      <w:r w:rsidR="0053116C">
        <w:rPr>
          <w:rFonts w:ascii="Times New Roman" w:hAnsi="Times New Roman" w:cs="Times New Roman"/>
          <w:sz w:val="24"/>
          <w:szCs w:val="24"/>
        </w:rPr>
      </w:r>
      <w:r w:rsidR="0053116C">
        <w:rPr>
          <w:rFonts w:ascii="Times New Roman" w:hAnsi="Times New Roman" w:cs="Times New Roman"/>
          <w:sz w:val="24"/>
          <w:szCs w:val="24"/>
        </w:rPr>
        <w:fldChar w:fldCharType="end"/>
      </w:r>
      <w:r w:rsidR="0053116C">
        <w:rPr>
          <w:rFonts w:ascii="Times New Roman" w:hAnsi="Times New Roman" w:cs="Times New Roman"/>
          <w:sz w:val="24"/>
          <w:szCs w:val="24"/>
        </w:rPr>
      </w:r>
      <w:r w:rsidR="0053116C">
        <w:rPr>
          <w:rFonts w:ascii="Times New Roman" w:hAnsi="Times New Roman" w:cs="Times New Roman"/>
          <w:sz w:val="24"/>
          <w:szCs w:val="24"/>
        </w:rPr>
        <w:fldChar w:fldCharType="separate"/>
      </w:r>
      <w:r w:rsidR="0053116C">
        <w:rPr>
          <w:rFonts w:ascii="Times New Roman" w:hAnsi="Times New Roman" w:cs="Times New Roman"/>
          <w:noProof/>
          <w:sz w:val="24"/>
          <w:szCs w:val="24"/>
        </w:rPr>
        <w:t>(Paulk et al., 2022)</w:t>
      </w:r>
      <w:r w:rsidR="0053116C">
        <w:rPr>
          <w:rFonts w:ascii="Times New Roman" w:hAnsi="Times New Roman" w:cs="Times New Roman"/>
          <w:sz w:val="24"/>
          <w:szCs w:val="24"/>
        </w:rPr>
        <w:fldChar w:fldCharType="end"/>
      </w:r>
      <w:r w:rsidR="0053116C">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Compared to commonly used electrodes in humans, the higher yield of neurons with newer probes will facilitate analyses of assemblies of neurons and their interactions with different brain regions </w:t>
      </w:r>
      <w:r w:rsidR="0053116C">
        <w:rPr>
          <w:rFonts w:ascii="Times New Roman" w:hAnsi="Times New Roman" w:cs="Times New Roman"/>
          <w:sz w:val="24"/>
          <w:szCs w:val="24"/>
        </w:rPr>
        <w:fldChar w:fldCharType="begin"/>
      </w:r>
      <w:r w:rsidR="0053116C">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Pr>
          <w:rFonts w:ascii="Times New Roman" w:hAnsi="Times New Roman" w:cs="Times New Roman"/>
          <w:sz w:val="24"/>
          <w:szCs w:val="24"/>
        </w:rPr>
        <w:fldChar w:fldCharType="separate"/>
      </w:r>
      <w:r w:rsidR="0053116C">
        <w:rPr>
          <w:rFonts w:ascii="Times New Roman" w:hAnsi="Times New Roman" w:cs="Times New Roman"/>
          <w:noProof/>
          <w:sz w:val="24"/>
          <w:szCs w:val="24"/>
        </w:rPr>
        <w:t>(Durand et al., 2022)</w:t>
      </w:r>
      <w:r w:rsidR="0053116C">
        <w:rPr>
          <w:rFonts w:ascii="Times New Roman" w:hAnsi="Times New Roman" w:cs="Times New Roman"/>
          <w:sz w:val="24"/>
          <w:szCs w:val="24"/>
        </w:rPr>
        <w:fldChar w:fldCharType="end"/>
      </w:r>
      <w:r w:rsidRPr="008B4BE8">
        <w:rPr>
          <w:rFonts w:ascii="Times New Roman" w:hAnsi="Times New Roman" w:cs="Times New Roman"/>
          <w:sz w:val="24"/>
          <w:szCs w:val="24"/>
        </w:rPr>
        <w:t>.</w:t>
      </w:r>
    </w:p>
    <w:p w14:paraId="0CF426A4" w14:textId="77777777" w:rsidR="001443CF" w:rsidRPr="008B4BE8" w:rsidRDefault="001443CF" w:rsidP="001E1470">
      <w:pPr>
        <w:ind w:firstLine="720"/>
        <w:rPr>
          <w:rFonts w:ascii="Times New Roman" w:hAnsi="Times New Roman" w:cs="Times New Roman"/>
          <w:sz w:val="24"/>
          <w:szCs w:val="24"/>
        </w:rPr>
      </w:pPr>
    </w:p>
    <w:p w14:paraId="5EAADB82" w14:textId="0D7B0BC4" w:rsidR="001E1470" w:rsidRDefault="001443CF" w:rsidP="001E1470">
      <w:pPr>
        <w:rPr>
          <w:rFonts w:eastAsia="Times New Roman" w:cs="Times New Roman"/>
        </w:rPr>
      </w:pPr>
      <w:r>
        <w:rPr>
          <w:noProof/>
        </w:rPr>
        <w:drawing>
          <wp:inline distT="0" distB="0" distL="0" distR="0" wp14:anchorId="59D3DC3F" wp14:editId="25C47790">
            <wp:extent cx="5578777" cy="185673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49" b="1776"/>
                    <a:stretch/>
                  </pic:blipFill>
                  <pic:spPr bwMode="auto">
                    <a:xfrm>
                      <a:off x="0" y="0"/>
                      <a:ext cx="5579110" cy="1856847"/>
                    </a:xfrm>
                    <a:prstGeom prst="rect">
                      <a:avLst/>
                    </a:prstGeom>
                    <a:noFill/>
                    <a:ln>
                      <a:noFill/>
                    </a:ln>
                    <a:extLst>
                      <a:ext uri="{53640926-AAD7-44D8-BBD7-CCE9431645EC}">
                        <a14:shadowObscured xmlns:a14="http://schemas.microsoft.com/office/drawing/2010/main"/>
                      </a:ext>
                    </a:extLst>
                  </pic:spPr>
                </pic:pic>
              </a:graphicData>
            </a:graphic>
          </wp:inline>
        </w:drawing>
      </w:r>
    </w:p>
    <w:p w14:paraId="447F1BCB" w14:textId="686FA4D4" w:rsidR="001443CF" w:rsidRPr="001443CF" w:rsidRDefault="001443CF" w:rsidP="001E1470">
      <w:pPr>
        <w:rPr>
          <w:rFonts w:eastAsia="Times New Roman" w:cs="Times New Roman"/>
          <w:lang w:val="en-DE"/>
        </w:rPr>
      </w:pPr>
      <w:r w:rsidRPr="001443CF">
        <w:rPr>
          <w:rFonts w:eastAsia="Times New Roman" w:cs="Times New Roman"/>
          <w:b/>
          <w:bCs/>
          <w:lang w:val="en-DE"/>
        </w:rPr>
        <w:t>Figure XX.</w:t>
      </w:r>
      <w:r>
        <w:rPr>
          <w:rFonts w:eastAsia="Times New Roman" w:cs="Times New Roman"/>
          <w:lang w:val="en-DE"/>
        </w:rPr>
        <w:t xml:space="preserve"> (Left) Image of a Behnke-Fried depth electrode with microwires protruding at the tip. (Middle) Coronal CT brain scan including the implanted microwires. (Right) Horizontal MRI brain scan including the implanted microwires. </w:t>
      </w:r>
    </w:p>
    <w:p w14:paraId="5BB3EF4E" w14:textId="77777777" w:rsidR="001E1470" w:rsidRPr="001379EB" w:rsidRDefault="001E1470" w:rsidP="00B1671E">
      <w:pPr>
        <w:pStyle w:val="SMHeading"/>
      </w:pPr>
      <w:r w:rsidRPr="001379EB">
        <w:t>Microwire recording – LFP and Single Units</w:t>
      </w:r>
    </w:p>
    <w:p w14:paraId="20F05E73" w14:textId="7F344B91" w:rsidR="001E1470" w:rsidRPr="00C8766F" w:rsidRDefault="001E1470" w:rsidP="001E1470">
      <w:pPr>
        <w:rPr>
          <w:rFonts w:eastAsia="Times New Roman" w:cs="Times New Roman"/>
        </w:rPr>
      </w:pPr>
      <w:r w:rsidRPr="00C8766F">
        <w:rPr>
          <w:rFonts w:eastAsia="Times New Roman" w:cs="Times New Roman"/>
        </w:rPr>
        <w:t>The recorded signal from the microwires can be divided into two components depending on their frequency. The first component is the local field potential (LFP), which reflects changes in the extracellular membrane potential and ranges until 300 Hz. Superimposed onto the LFP is the activity of individual neurons and multi</w:t>
      </w:r>
      <w:r w:rsidR="00A13325">
        <w:rPr>
          <w:rFonts w:eastAsia="Times New Roman" w:cs="Times New Roman"/>
          <w:lang w:val="en-DE"/>
        </w:rPr>
        <w:t>-</w:t>
      </w:r>
      <w:r w:rsidRPr="00C8766F">
        <w:rPr>
          <w:rFonts w:eastAsia="Times New Roman" w:cs="Times New Roman"/>
        </w:rPr>
        <w:t xml:space="preserve">units in close proximity to the microwire. </w:t>
      </w:r>
    </w:p>
    <w:p w14:paraId="406436D2" w14:textId="14A962A7" w:rsidR="001E1470" w:rsidRPr="00C8766F" w:rsidRDefault="001E1470" w:rsidP="001E1470">
      <w:pPr>
        <w:ind w:firstLine="720"/>
        <w:rPr>
          <w:rFonts w:eastAsia="Times New Roman" w:cs="Times New Roman"/>
        </w:rPr>
      </w:pPr>
      <w:r w:rsidRPr="00C8766F">
        <w:rPr>
          <w:rFonts w:eastAsia="Times New Roman" w:cs="Times New Roman"/>
        </w:rPr>
        <w:t>Action potentials (</w:t>
      </w:r>
      <w:r w:rsidRPr="001379EB">
        <w:rPr>
          <w:rFonts w:eastAsia="Times New Roman" w:cs="Times New Roman"/>
        </w:rPr>
        <w:t>also called</w:t>
      </w:r>
      <w:r w:rsidRPr="00C8766F">
        <w:rPr>
          <w:rFonts w:eastAsia="Times New Roman" w:cs="Times New Roman"/>
        </w:rPr>
        <w:t xml:space="preserve"> </w:t>
      </w:r>
      <w:r w:rsidRPr="00C8766F">
        <w:rPr>
          <w:rFonts w:eastAsia="Times New Roman" w:cs="Times New Roman"/>
          <w:i/>
          <w:iCs/>
        </w:rPr>
        <w:t>spikes</w:t>
      </w:r>
      <w:r w:rsidRPr="00C8766F">
        <w:rPr>
          <w:rFonts w:eastAsia="Times New Roman" w:cs="Times New Roman"/>
        </w:rPr>
        <w:t xml:space="preserve">) are characterized by a steep and transient amplitude increase in the signal.  Spike detection and sorting can be implemented using a </w:t>
      </w:r>
      <w:r w:rsidRPr="00C8766F">
        <w:rPr>
          <w:rFonts w:eastAsia="Times New Roman" w:cs="Times New Roman"/>
        </w:rPr>
        <w:lastRenderedPageBreak/>
        <w:t xml:space="preserve">variety of existing toolboxes, with new ones being developed continuously that demonstrate promising results </w:t>
      </w:r>
      <w:r w:rsidR="0044094E">
        <w:rPr>
          <w:rFonts w:eastAsia="Times New Roman" w:cs="Times New Roman"/>
        </w:rPr>
        <w:fldChar w:fldCharType="begin"/>
      </w:r>
      <w:r w:rsidR="0044094E">
        <w:rPr>
          <w:rFonts w:eastAsia="Times New Roman" w:cs="Times New Roman"/>
        </w:rPr>
        <w:instrText xml:space="preserve"> ADDIN EN.CITE &lt;EndNote&gt;&lt;Cite&gt;&lt;Author&gt;Pachitariu&lt;/Author&gt;&lt;Year&gt;2023&lt;/Year&gt;&lt;RecNum&gt;104&lt;/RecNum&gt;&lt;DisplayText&gt;(Pachitariu et al., 2023)&lt;/DisplayText&gt;&lt;record&gt;&lt;rec-number&gt;104&lt;/rec-number&gt;&lt;foreign-keys&gt;&lt;key app="EN" db-id="pvpx5wazhrvsd3e0ff3perwwwvrdppa005a2" timestamp="1674941777"&gt;104&lt;/key&gt;&lt;/foreign-keys&gt;&lt;ref-type name="Journal Article"&gt;17&lt;/ref-type&gt;&lt;contributors&gt;&lt;authors&gt;&lt;author&gt;Pachitariu, Marius&lt;/author&gt;&lt;author&gt;Sridhar, Shashwat&lt;/author&gt;&lt;author&gt;Stringer, Carsen&lt;/author&gt;&lt;/authors&gt;&lt;/contributors&gt;&lt;titles&gt;&lt;title&gt;Solving the spike sorting problem with Kilosort&lt;/title&gt;&lt;secondary-title&gt;bioRxiv&lt;/secondary-title&gt;&lt;/titles&gt;&lt;periodical&gt;&lt;full-title&gt;bioRxiv&lt;/full-title&gt;&lt;/periodical&gt;&lt;pages&gt;2023.01.07.523036&lt;/pages&gt;&lt;dates&gt;&lt;year&gt;2023&lt;/year&gt;&lt;/dates&gt;&lt;urls&gt;&lt;related-urls&gt;&lt;url&gt;https://www.biorxiv.org/content/biorxiv/early/2023/01/07/2023.01.07.523036.full.pdf&lt;/url&gt;&lt;/related-urls&gt;&lt;/urls&gt;&lt;electronic-resource-num&gt;10.1101/2023.01.07.523036&lt;/electronic-resource-num&gt;&lt;/record&gt;&lt;/Cite&gt;&lt;/EndNote&gt;</w:instrText>
      </w:r>
      <w:r w:rsidR="0044094E">
        <w:rPr>
          <w:rFonts w:eastAsia="Times New Roman" w:cs="Times New Roman"/>
        </w:rPr>
        <w:fldChar w:fldCharType="separate"/>
      </w:r>
      <w:r w:rsidR="0044094E">
        <w:rPr>
          <w:rFonts w:eastAsia="Times New Roman" w:cs="Times New Roman"/>
          <w:noProof/>
        </w:rPr>
        <w:t>(Pachitariu et al., 2023)</w:t>
      </w:r>
      <w:r w:rsidR="0044094E">
        <w:rPr>
          <w:rFonts w:eastAsia="Times New Roman" w:cs="Times New Roman"/>
        </w:rPr>
        <w:fldChar w:fldCharType="end"/>
      </w:r>
      <w:r w:rsidRPr="00C8766F">
        <w:rPr>
          <w:rFonts w:eastAsia="Times New Roman" w:cs="Times New Roman"/>
        </w:rPr>
        <w:t>. Here, we used the wave_clus algorithm, which is described in detail in Chaure</w:t>
      </w:r>
      <w:r w:rsidR="0044094E">
        <w:rPr>
          <w:rFonts w:eastAsia="Times New Roman" w:cs="Times New Roman"/>
          <w:lang w:val="en-DE"/>
        </w:rPr>
        <w:t xml:space="preserve"> and colleagues </w:t>
      </w:r>
      <w:r w:rsidR="0044094E">
        <w:rPr>
          <w:rFonts w:eastAsia="Times New Roman" w:cs="Times New Roman"/>
          <w:lang w:val="en-DE"/>
        </w:rPr>
        <w:fldChar w:fldCharType="begin"/>
      </w:r>
      <w:r w:rsidR="0044094E">
        <w:rPr>
          <w:rFonts w:eastAsia="Times New Roman" w:cs="Times New Roman"/>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Pr>
          <w:rFonts w:eastAsia="Times New Roman" w:cs="Times New Roman"/>
          <w:lang w:val="en-DE"/>
        </w:rPr>
        <w:fldChar w:fldCharType="separate"/>
      </w:r>
      <w:r w:rsidR="0044094E">
        <w:rPr>
          <w:rFonts w:eastAsia="Times New Roman" w:cs="Times New Roman"/>
          <w:noProof/>
          <w:lang w:val="en-DE"/>
        </w:rPr>
        <w:t>(Chaure et al., 2018)</w:t>
      </w:r>
      <w:r w:rsidR="0044094E">
        <w:rPr>
          <w:rFonts w:eastAsia="Times New Roman" w:cs="Times New Roman"/>
          <w:lang w:val="en-DE"/>
        </w:rPr>
        <w:fldChar w:fldCharType="end"/>
      </w:r>
      <w:r w:rsidRPr="00C8766F">
        <w:rPr>
          <w:rFonts w:eastAsia="Times New Roman" w:cs="Times New Roman"/>
        </w:rPr>
        <w:t>. The following is a brief synopsis of the processing steps performed by this algorithm.</w:t>
      </w:r>
      <w:r w:rsidRPr="001379EB">
        <w:rPr>
          <w:rFonts w:eastAsia="Times New Roman" w:cs="Times New Roman"/>
        </w:rPr>
        <w:t xml:space="preserve"> </w:t>
      </w:r>
      <w:r w:rsidRPr="00C8766F">
        <w:rPr>
          <w:rFonts w:eastAsia="Times New Roman" w:cs="Times New Roman"/>
        </w:rPr>
        <w:t xml:space="preserve">The first step to detect these neural spikes is to filter the data so it only contains the spike-band which ranges from 300 Hz to 3000 Hz. </w:t>
      </w:r>
      <w:r w:rsidRPr="00C8766F">
        <w:rPr>
          <w:rFonts w:eastAsia="Times New Roman" w:cs="Times New Roman"/>
          <w:lang w:val="en-US"/>
        </w:rPr>
        <w:t>Next, the data is segmented into smaller epochs of typically five minutes each, so</w:t>
      </w:r>
      <w:r w:rsidRPr="00C8766F">
        <w:rPr>
          <w:rFonts w:eastAsia="Times New Roman" w:cs="Times New Roman"/>
        </w:rPr>
        <w:t xml:space="preserve"> artefacts occurring in one segment do not increase the threshold across the entire recording. Each one of these epochs is then individually thresholded using some form of deviation to a measure of central tendency (such as the mean or median). Points where the threshold is surpassed are stored as putative spikes. This spike detection is done separately for positive and negative deflections. </w:t>
      </w:r>
      <w:r w:rsidRPr="00842534">
        <w:rPr>
          <w:rFonts w:eastAsia="Times New Roman" w:cs="Times New Roman"/>
        </w:rPr>
        <w:t>Once a spike is detected the features of each spike-waveform are computed using a Haar wavelet and the most significant coefficients are identified using a Lilliefors test</w:t>
      </w:r>
      <w:r>
        <w:rPr>
          <w:rFonts w:eastAsia="Times New Roman" w:cs="Times New Roman"/>
          <w:lang w:val="en-DE"/>
        </w:rPr>
        <w:t xml:space="preserve"> </w:t>
      </w:r>
      <w:r w:rsidR="0044094E">
        <w:rPr>
          <w:rFonts w:eastAsia="Times New Roman" w:cs="Times New Roman"/>
          <w:lang w:val="en-DE"/>
        </w:rPr>
        <w:fldChar w:fldCharType="begin"/>
      </w:r>
      <w:r w:rsidR="0044094E">
        <w:rPr>
          <w:rFonts w:eastAsia="Times New Roman" w:cs="Times New Roman"/>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Pr>
          <w:rFonts w:eastAsia="Times New Roman" w:cs="Times New Roman"/>
          <w:lang w:val="en-DE"/>
        </w:rPr>
        <w:fldChar w:fldCharType="separate"/>
      </w:r>
      <w:r w:rsidR="0044094E">
        <w:rPr>
          <w:rFonts w:eastAsia="Times New Roman" w:cs="Times New Roman"/>
          <w:noProof/>
          <w:lang w:val="en-DE"/>
        </w:rPr>
        <w:t>(Chaure et al., 2018)</w:t>
      </w:r>
      <w:r w:rsidR="0044094E">
        <w:rPr>
          <w:rFonts w:eastAsia="Times New Roman" w:cs="Times New Roman"/>
          <w:lang w:val="en-DE"/>
        </w:rPr>
        <w:fldChar w:fldCharType="end"/>
      </w:r>
      <w:r w:rsidR="0044094E">
        <w:rPr>
          <w:rFonts w:eastAsia="Times New Roman" w:cs="Times New Roman"/>
          <w:lang w:val="en-DE"/>
        </w:rPr>
        <w:t xml:space="preserve">. </w:t>
      </w:r>
      <w:r w:rsidRPr="00842534">
        <w:rPr>
          <w:rFonts w:eastAsia="Times New Roman" w:cs="Times New Roman"/>
        </w:rPr>
        <w:t xml:space="preserve">Next, nonparametric clustering is performed in the feature space using superparamagnetic clustering. </w:t>
      </w:r>
      <w:r>
        <w:rPr>
          <w:rFonts w:eastAsia="Times New Roman" w:cs="Times New Roman"/>
          <w:lang w:val="en-DE"/>
        </w:rPr>
        <w:t>Superparamagnetic clustering</w:t>
      </w:r>
      <w:r w:rsidRPr="00842534">
        <w:rPr>
          <w:rFonts w:eastAsia="Times New Roman" w:cs="Times New Roman"/>
        </w:rPr>
        <w:t xml:space="preserve"> groups spike waves into clusters based on nearest-neighbour interactions </w:t>
      </w:r>
      <w:r w:rsidR="0044094E">
        <w:rPr>
          <w:rFonts w:eastAsia="Times New Roman" w:cs="Times New Roman"/>
        </w:rPr>
        <w:fldChar w:fldCharType="begin"/>
      </w:r>
      <w:r w:rsidR="0044094E">
        <w:rPr>
          <w:rFonts w:eastAsia="Times New Roman" w:cs="Times New Roman"/>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0044094E">
        <w:rPr>
          <w:rFonts w:eastAsia="Times New Roman" w:cs="Times New Roman"/>
        </w:rPr>
        <w:fldChar w:fldCharType="separate"/>
      </w:r>
      <w:r w:rsidR="0044094E">
        <w:rPr>
          <w:rFonts w:eastAsia="Times New Roman" w:cs="Times New Roman"/>
          <w:noProof/>
        </w:rPr>
        <w:t>(Blatt et al., 1996)</w:t>
      </w:r>
      <w:r w:rsidR="0044094E">
        <w:rPr>
          <w:rFonts w:eastAsia="Times New Roman" w:cs="Times New Roman"/>
        </w:rPr>
        <w:fldChar w:fldCharType="end"/>
      </w:r>
      <w:r w:rsidRPr="00842534">
        <w:rPr>
          <w:rFonts w:eastAsia="Times New Roman" w:cs="Times New Roman"/>
        </w:rPr>
        <w:t xml:space="preserve">. Through template-matching in Euclidian space unclassified waveforms are assigned to one of the identified clusters. The resulting clustering solution is then manually inspected and further optimized by rejecting artefact cluster, splitting clusters that represent multi-unit activity and merging clusters that likely stem from the same neural source </w:t>
      </w:r>
      <w:r w:rsidR="0044094E">
        <w:rPr>
          <w:rFonts w:eastAsia="Times New Roman" w:cs="Times New Roman"/>
        </w:rPr>
        <w:fldChar w:fldCharType="begin"/>
      </w:r>
      <w:r w:rsidR="0044094E">
        <w:rPr>
          <w:rFonts w:eastAsia="Times New Roman" w:cs="Times New Roman"/>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Pr>
          <w:rFonts w:eastAsia="Times New Roman" w:cs="Times New Roman"/>
        </w:rPr>
        <w:fldChar w:fldCharType="separate"/>
      </w:r>
      <w:r w:rsidR="0044094E">
        <w:rPr>
          <w:rFonts w:eastAsia="Times New Roman" w:cs="Times New Roman"/>
          <w:noProof/>
        </w:rPr>
        <w:t>(Chaure et al., 2018)</w:t>
      </w:r>
      <w:r w:rsidR="0044094E">
        <w:rPr>
          <w:rFonts w:eastAsia="Times New Roman" w:cs="Times New Roman"/>
        </w:rPr>
        <w:fldChar w:fldCharType="end"/>
      </w:r>
      <w:r w:rsidRPr="00842534">
        <w:rPr>
          <w:rFonts w:eastAsia="Times New Roman" w:cs="Times New Roman"/>
        </w:rPr>
        <w:t>.</w:t>
      </w:r>
    </w:p>
    <w:p w14:paraId="5F97F658" w14:textId="77777777" w:rsidR="001E1470" w:rsidRDefault="001E1470" w:rsidP="001E1470">
      <w:pPr>
        <w:rPr>
          <w:rFonts w:eastAsia="Times New Roman" w:cs="Times New Roman"/>
          <w:lang w:val="en-DE"/>
        </w:rPr>
      </w:pPr>
    </w:p>
    <w:p w14:paraId="63D288ED" w14:textId="77777777" w:rsidR="001E1470" w:rsidRPr="00D87195" w:rsidRDefault="001E1470" w:rsidP="001E1470">
      <w:pPr>
        <w:rPr>
          <w:rFonts w:eastAsia="Times New Roman" w:cs="Times New Roman"/>
          <w:lang w:val="en-DE"/>
        </w:rPr>
      </w:pPr>
      <w:r>
        <w:rPr>
          <w:noProof/>
        </w:rPr>
        <w:drawing>
          <wp:inline distT="0" distB="0" distL="0" distR="0" wp14:anchorId="32EFB113" wp14:editId="3068E884">
            <wp:extent cx="5579110" cy="3054985"/>
            <wp:effectExtent l="0" t="0" r="254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110" cy="3054985"/>
                    </a:xfrm>
                    <a:prstGeom prst="rect">
                      <a:avLst/>
                    </a:prstGeom>
                    <a:noFill/>
                    <a:ln>
                      <a:noFill/>
                    </a:ln>
                  </pic:spPr>
                </pic:pic>
              </a:graphicData>
            </a:graphic>
          </wp:inline>
        </w:drawing>
      </w:r>
      <w:r>
        <w:rPr>
          <w:rFonts w:eastAsia="Times New Roman" w:cs="Times New Roman"/>
          <w:lang w:val="en-DE"/>
        </w:rPr>
        <w:t xml:space="preserve"> </w:t>
      </w:r>
      <w:r w:rsidRPr="008B4BE8">
        <w:rPr>
          <w:rFonts w:eastAsia="Times New Roman" w:cs="Times New Roman"/>
          <w:b/>
          <w:bCs/>
        </w:rPr>
        <w:t>Figure XX.</w:t>
      </w:r>
      <w:r w:rsidRPr="00594A88">
        <w:rPr>
          <w:rFonts w:eastAsia="Times New Roman" w:cs="Times New Roman"/>
        </w:rPr>
        <w:t xml:space="preserve"> Example schematic of a power spectrum visualising the 1/f relation between power and frequency. The black line represents the aperiodic component of the signal</w:t>
      </w:r>
      <w:r>
        <w:rPr>
          <w:rFonts w:eastAsia="Times New Roman" w:cs="Times New Roman"/>
          <w:lang w:val="en-DE"/>
        </w:rPr>
        <w:t>,</w:t>
      </w:r>
      <w:r w:rsidRPr="00594A88">
        <w:rPr>
          <w:rFonts w:eastAsia="Times New Roman" w:cs="Times New Roman"/>
        </w:rPr>
        <w:t xml:space="preserve"> and the grey line reflects the superimposed periodic activity. The x-axis shows the frequency, and the y-axis displays the power. Both axes are in log-space.</w:t>
      </w:r>
    </w:p>
    <w:p w14:paraId="1EDBC8B6" w14:textId="77777777" w:rsidR="001E1470" w:rsidRDefault="001E1470" w:rsidP="001E1470">
      <w:pPr>
        <w:rPr>
          <w:rFonts w:eastAsia="Times New Roman" w:cs="Times New Roman"/>
        </w:rPr>
      </w:pPr>
    </w:p>
    <w:p w14:paraId="70AFB512" w14:textId="591A5C3C" w:rsidR="001E1470" w:rsidRPr="00C8766F" w:rsidRDefault="001E1470" w:rsidP="001E1470">
      <w:pPr>
        <w:ind w:firstLine="720"/>
        <w:rPr>
          <w:rFonts w:eastAsia="Times New Roman" w:cs="Times New Roman"/>
          <w:lang w:val="en-US"/>
        </w:rPr>
      </w:pPr>
      <w:r w:rsidRPr="00C8766F">
        <w:rPr>
          <w:rFonts w:eastAsia="Times New Roman" w:cs="Times New Roman"/>
        </w:rPr>
        <w:lastRenderedPageBreak/>
        <w:t>The extracellularly recorded local field potential (LFP) represents synchronously active neurons that are spatially aligned. Synaptic activity is the largest contributor to the LFP, but transmembrane currents from soma, dendrites, spikes, and spike afterpotentials also impact the LFP</w:t>
      </w:r>
      <w:r w:rsidRPr="001379EB">
        <w:rPr>
          <w:rFonts w:eastAsia="Times New Roman" w:cs="Times New Roman"/>
        </w:rPr>
        <w:t xml:space="preserve"> </w:t>
      </w:r>
      <w:r w:rsidR="00DA1BCC">
        <w:rPr>
          <w:rFonts w:eastAsia="Times New Roman" w:cs="Times New Roman"/>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rFonts w:eastAsia="Times New Roman" w:cs="Times New Roman"/>
        </w:rPr>
        <w:instrText xml:space="preserve"> ADDIN EN.CITE </w:instrText>
      </w:r>
      <w:r w:rsidR="0057302D">
        <w:rPr>
          <w:rFonts w:eastAsia="Times New Roman" w:cs="Times New Roman"/>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rFonts w:eastAsia="Times New Roman" w:cs="Times New Roman"/>
        </w:rPr>
        <w:instrText xml:space="preserve"> ADDIN EN.CITE.DATA </w:instrText>
      </w:r>
      <w:r w:rsidR="0057302D">
        <w:rPr>
          <w:rFonts w:eastAsia="Times New Roman" w:cs="Times New Roman"/>
        </w:rPr>
      </w:r>
      <w:r w:rsidR="0057302D">
        <w:rPr>
          <w:rFonts w:eastAsia="Times New Roman" w:cs="Times New Roman"/>
        </w:rPr>
        <w:fldChar w:fldCharType="end"/>
      </w:r>
      <w:r w:rsidR="00DA1BCC">
        <w:rPr>
          <w:rFonts w:eastAsia="Times New Roman" w:cs="Times New Roman"/>
        </w:rPr>
        <w:fldChar w:fldCharType="separate"/>
      </w:r>
      <w:r w:rsidR="0057302D">
        <w:rPr>
          <w:rFonts w:eastAsia="Times New Roman" w:cs="Times New Roman"/>
          <w:noProof/>
        </w:rPr>
        <w:t>(Buzsáki et al., 2012)</w:t>
      </w:r>
      <w:r w:rsidR="00DA1BCC">
        <w:rPr>
          <w:rFonts w:eastAsia="Times New Roman" w:cs="Times New Roman"/>
        </w:rPr>
        <w:fldChar w:fldCharType="end"/>
      </w:r>
      <w:r w:rsidRPr="00C8766F">
        <w:rPr>
          <w:rFonts w:eastAsia="Times New Roman" w:cs="Times New Roman"/>
        </w:rPr>
        <w:t>.</w:t>
      </w:r>
      <w:r w:rsidRPr="001379EB">
        <w:rPr>
          <w:rFonts w:eastAsia="Times New Roman" w:cs="Times New Roman"/>
        </w:rPr>
        <w:t xml:space="preserve"> </w:t>
      </w:r>
      <w:r w:rsidRPr="00C8766F">
        <w:rPr>
          <w:rFonts w:eastAsia="Times New Roman" w:cs="Times New Roman"/>
        </w:rPr>
        <w:t>The LFP can be divided into periodic (oscillatory) and aperiodic (fractal, non-oscillatory) components</w:t>
      </w:r>
      <w:r>
        <w:rPr>
          <w:rFonts w:eastAsia="Times New Roman" w:cs="Times New Roman"/>
          <w:lang w:val="en-DE"/>
        </w:rPr>
        <w:t xml:space="preserve"> (see Figure XX)</w:t>
      </w:r>
      <w:r w:rsidRPr="00C8766F">
        <w:rPr>
          <w:rFonts w:eastAsia="Times New Roman" w:cs="Times New Roman"/>
        </w:rPr>
        <w:t>.</w:t>
      </w:r>
      <w:r w:rsidRPr="001379EB">
        <w:rPr>
          <w:rFonts w:eastAsia="Times New Roman" w:cs="Times New Roman"/>
        </w:rPr>
        <w:t xml:space="preserve"> </w:t>
      </w:r>
      <w:r w:rsidRPr="00C8766F">
        <w:rPr>
          <w:rFonts w:eastAsia="Times New Roman" w:cs="Times New Roman"/>
        </w:rPr>
        <w:t xml:space="preserve">Aperiodic power is inversely related to the frequency and roughly follows a 1/f relationship (where f is the temporal frequency). This power-frequency relationship is likely due to dendrites acting as a low-pass filter </w:t>
      </w:r>
      <w:r w:rsidR="00DA1BCC">
        <w:rPr>
          <w:rFonts w:eastAsia="Times New Roman" w:cs="Times New Roman"/>
        </w:rPr>
        <w:fldChar w:fldCharType="begin"/>
      </w:r>
      <w:r w:rsidR="00DA1BCC">
        <w:rPr>
          <w:rFonts w:eastAsia="Times New Roman" w:cs="Times New Roman"/>
        </w:rPr>
        <w:instrText xml:space="preserve"> ADDIN EN.CITE &lt;EndNote&gt;&lt;Cite&gt;&lt;Author&gt;Linden&lt;/Author&gt;&lt;Year&gt;2010&lt;/Year&gt;&lt;RecNum&gt;107&lt;/RecNum&gt;&lt;DisplayText&gt;(Linden et al., 2010)&lt;/DisplayText&gt;&lt;record&gt;&lt;rec-number&gt;107&lt;/rec-number&gt;&lt;foreign-keys&gt;&lt;key app="EN" db-id="pvpx5wazhrvsd3e0ff3perwwwvrdppa005a2" timestamp="1674943540"&gt;107&lt;/key&gt;&lt;/foreign-keys&gt;&lt;ref-type name="Journal Article"&gt;17&lt;/ref-type&gt;&lt;contributors&gt;&lt;authors&gt;&lt;author&gt;Linden, H.&lt;/author&gt;&lt;author&gt;Pettersen, K. H.&lt;/author&gt;&lt;author&gt;Einevoll, G. T.&lt;/author&gt;&lt;/authors&gt;&lt;/contributors&gt;&lt;auth-address&gt;Department of Mathematical Sciences and Technology, Norwegian University of Life Sciences, PO Box 5003, 1432, As, Norway. Henrik.Linden@umb.no&lt;/auth-address&gt;&lt;titles&gt;&lt;title&gt;Intrinsic dendritic filtering gives low-pass power spectra of local field potentials&lt;/title&gt;&lt;secondary-title&gt;J Comput Neurosci&lt;/secondary-title&gt;&lt;/titles&gt;&lt;periodical&gt;&lt;full-title&gt;J Comput Neurosci&lt;/full-title&gt;&lt;/periodical&gt;&lt;pages&gt;423-44&lt;/pages&gt;&lt;volume&gt;29&lt;/volume&gt;&lt;number&gt;3&lt;/number&gt;&lt;edition&gt;20100526&lt;/edition&gt;&lt;keywords&gt;&lt;keyword&gt;Algorithms&lt;/keyword&gt;&lt;keyword&gt;Cerebral Cortex/physiology&lt;/keyword&gt;&lt;keyword&gt;Dendrites/*physiology&lt;/keyword&gt;&lt;keyword&gt;Electroencephalography/statistics &amp;amp; numerical data&lt;/keyword&gt;&lt;keyword&gt;Electrophysiological Phenomena&lt;/keyword&gt;&lt;keyword&gt;Evoked Potentials/*physiology&lt;/keyword&gt;&lt;keyword&gt;Humans&lt;/keyword&gt;&lt;keyword&gt;Linear Models&lt;/keyword&gt;&lt;keyword&gt;Models, Neurological&lt;/keyword&gt;&lt;keyword&gt;Neural Networks, Computer&lt;/keyword&gt;&lt;keyword&gt;Neurons/physiology&lt;/keyword&gt;&lt;keyword&gt;Pyramidal Cells/physiology&lt;/keyword&gt;&lt;keyword&gt;Synapses/physiology&lt;/keyword&gt;&lt;/keywords&gt;&lt;dates&gt;&lt;year&gt;2010&lt;/year&gt;&lt;pub-dates&gt;&lt;date&gt;Dec&lt;/date&gt;&lt;/pub-dates&gt;&lt;/dates&gt;&lt;isbn&gt;1573-6873 (Electronic)&amp;#xD;0929-5313 (Linking)&lt;/isbn&gt;&lt;accession-num&gt;20502952&lt;/accession-num&gt;&lt;urls&gt;&lt;related-urls&gt;&lt;url&gt;https://www.ncbi.nlm.nih.gov/pubmed/20502952&lt;/url&gt;&lt;/related-urls&gt;&lt;/urls&gt;&lt;electronic-resource-num&gt;10.1007/s10827-010-0245-4&lt;/electronic-resource-num&gt;&lt;remote-database-name&gt;Medline&lt;/remote-database-name&gt;&lt;remote-database-provider&gt;NLM&lt;/remote-database-provider&gt;&lt;/record&gt;&lt;/Cite&gt;&lt;/EndNote&gt;</w:instrText>
      </w:r>
      <w:r w:rsidR="00DA1BCC">
        <w:rPr>
          <w:rFonts w:eastAsia="Times New Roman" w:cs="Times New Roman"/>
        </w:rPr>
        <w:fldChar w:fldCharType="separate"/>
      </w:r>
      <w:r w:rsidR="00DA1BCC">
        <w:rPr>
          <w:rFonts w:eastAsia="Times New Roman" w:cs="Times New Roman"/>
          <w:noProof/>
        </w:rPr>
        <w:t>(Linden et al., 2010)</w:t>
      </w:r>
      <w:r w:rsidR="00DA1BCC">
        <w:rPr>
          <w:rFonts w:eastAsia="Times New Roman" w:cs="Times New Roman"/>
        </w:rPr>
        <w:fldChar w:fldCharType="end"/>
      </w:r>
      <w:r w:rsidR="00DA1BCC">
        <w:rPr>
          <w:rFonts w:eastAsia="Times New Roman" w:cs="Times New Roman"/>
          <w:lang w:val="en-DE"/>
        </w:rPr>
        <w:t xml:space="preserve"> (xx</w:t>
      </w:r>
      <w:r w:rsidRPr="001379EB">
        <w:rPr>
          <w:rFonts w:eastAsia="Times New Roman" w:cs="Times New Roman"/>
        </w:rPr>
        <w:t xml:space="preserve"> re-read abstract)</w:t>
      </w:r>
      <w:r w:rsidRPr="00C8766F">
        <w:rPr>
          <w:rFonts w:eastAsia="Times New Roman" w:cs="Times New Roman"/>
        </w:rPr>
        <w:t xml:space="preserve"> and because fewer neurons can be active in shorter cycle lengths of higher frequencies </w:t>
      </w:r>
      <w:r w:rsidR="00DA1BCC">
        <w:rPr>
          <w:rFonts w:eastAsia="Times New Roman" w:cs="Times New Roman"/>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rFonts w:eastAsia="Times New Roman" w:cs="Times New Roman"/>
          <w:lang w:val="en-DE"/>
        </w:rPr>
        <w:instrText xml:space="preserve"> ADDIN EN.CITE </w:instrText>
      </w:r>
      <w:r w:rsidR="0057302D">
        <w:rPr>
          <w:rFonts w:eastAsia="Times New Roman" w:cs="Times New Roman"/>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rFonts w:eastAsia="Times New Roman" w:cs="Times New Roman"/>
          <w:lang w:val="en-DE"/>
        </w:rPr>
        <w:instrText xml:space="preserve"> ADDIN EN.CITE.DATA </w:instrText>
      </w:r>
      <w:r w:rsidR="0057302D">
        <w:rPr>
          <w:rFonts w:eastAsia="Times New Roman" w:cs="Times New Roman"/>
          <w:lang w:val="en-DE"/>
        </w:rPr>
      </w:r>
      <w:r w:rsidR="0057302D">
        <w:rPr>
          <w:rFonts w:eastAsia="Times New Roman" w:cs="Times New Roman"/>
          <w:lang w:val="en-DE"/>
        </w:rPr>
        <w:fldChar w:fldCharType="end"/>
      </w:r>
      <w:r w:rsidR="00DA1BCC">
        <w:rPr>
          <w:rFonts w:eastAsia="Times New Roman" w:cs="Times New Roman"/>
          <w:lang w:val="en-DE"/>
        </w:rPr>
        <w:fldChar w:fldCharType="separate"/>
      </w:r>
      <w:r w:rsidR="0057302D">
        <w:rPr>
          <w:rFonts w:eastAsia="Times New Roman" w:cs="Times New Roman"/>
          <w:noProof/>
          <w:lang w:val="en-DE"/>
        </w:rPr>
        <w:t>(Buzsáki et al., 2012)</w:t>
      </w:r>
      <w:r w:rsidR="00DA1BCC">
        <w:rPr>
          <w:rFonts w:eastAsia="Times New Roman" w:cs="Times New Roman"/>
          <w:lang w:val="en-DE"/>
        </w:rPr>
        <w:fldChar w:fldCharType="end"/>
      </w:r>
      <w:r w:rsidR="00DA1BCC">
        <w:rPr>
          <w:rFonts w:eastAsia="Times New Roman" w:cs="Times New Roman"/>
          <w:lang w:val="en-DE"/>
        </w:rPr>
        <w:t xml:space="preserve">. </w:t>
      </w:r>
      <w:r w:rsidRPr="00C8766F">
        <w:rPr>
          <w:rFonts w:eastAsia="Times New Roman" w:cs="Times New Roman"/>
        </w:rPr>
        <w:t xml:space="preserve">In the past, the aperiodic part of the signal was often ignored or considered background noise </w:t>
      </w:r>
      <w:r w:rsidR="00DA1BCC">
        <w:rPr>
          <w:rFonts w:eastAsia="Times New Roman" w:cs="Times New Roman"/>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Pr>
          <w:rFonts w:eastAsia="Times New Roman" w:cs="Times New Roman"/>
        </w:rPr>
        <w:instrText xml:space="preserve"> ADDIN EN.CITE </w:instrText>
      </w:r>
      <w:r w:rsidR="00DA1BCC">
        <w:rPr>
          <w:rFonts w:eastAsia="Times New Roman" w:cs="Times New Roman"/>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Pr>
          <w:rFonts w:eastAsia="Times New Roman" w:cs="Times New Roman"/>
        </w:rPr>
        <w:instrText xml:space="preserve"> ADDIN EN.CITE.DATA </w:instrText>
      </w:r>
      <w:r w:rsidR="00DA1BCC">
        <w:rPr>
          <w:rFonts w:eastAsia="Times New Roman" w:cs="Times New Roman"/>
        </w:rPr>
      </w:r>
      <w:r w:rsidR="00DA1BCC">
        <w:rPr>
          <w:rFonts w:eastAsia="Times New Roman" w:cs="Times New Roman"/>
        </w:rPr>
        <w:fldChar w:fldCharType="end"/>
      </w:r>
      <w:r w:rsidR="00DA1BCC">
        <w:rPr>
          <w:rFonts w:eastAsia="Times New Roman" w:cs="Times New Roman"/>
        </w:rPr>
      </w:r>
      <w:r w:rsidR="00DA1BCC">
        <w:rPr>
          <w:rFonts w:eastAsia="Times New Roman" w:cs="Times New Roman"/>
        </w:rPr>
        <w:fldChar w:fldCharType="separate"/>
      </w:r>
      <w:r w:rsidR="00DA1BCC">
        <w:rPr>
          <w:rFonts w:eastAsia="Times New Roman" w:cs="Times New Roman"/>
          <w:noProof/>
        </w:rPr>
        <w:t>(Donoghue et al., 2020)</w:t>
      </w:r>
      <w:r w:rsidR="00DA1BCC">
        <w:rPr>
          <w:rFonts w:eastAsia="Times New Roman" w:cs="Times New Roman"/>
        </w:rPr>
        <w:fldChar w:fldCharType="end"/>
      </w:r>
      <w:r w:rsidRPr="00C8766F">
        <w:rPr>
          <w:rFonts w:eastAsia="Times New Roman" w:cs="Times New Roman"/>
        </w:rPr>
        <w:t xml:space="preserve">. However, more recent research has pointed to the steepness or tilt as well as the offset of the 1/f aperiodic component as an indicator for excitation </w:t>
      </w:r>
      <w:r w:rsidR="00C16D18">
        <w:rPr>
          <w:rFonts w:eastAsia="Times New Roman" w:cs="Times New Roman"/>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Pr>
          <w:rFonts w:eastAsia="Times New Roman" w:cs="Times New Roman"/>
        </w:rPr>
        <w:instrText xml:space="preserve"> ADDIN EN.CITE </w:instrText>
      </w:r>
      <w:r w:rsidR="00C16D18">
        <w:rPr>
          <w:rFonts w:eastAsia="Times New Roman" w:cs="Times New Roman"/>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Pr>
          <w:rFonts w:eastAsia="Times New Roman" w:cs="Times New Roman"/>
        </w:rPr>
        <w:instrText xml:space="preserve"> ADDIN EN.CITE.DATA </w:instrText>
      </w:r>
      <w:r w:rsidR="00C16D18">
        <w:rPr>
          <w:rFonts w:eastAsia="Times New Roman" w:cs="Times New Roman"/>
        </w:rPr>
      </w:r>
      <w:r w:rsidR="00C16D18">
        <w:rPr>
          <w:rFonts w:eastAsia="Times New Roman" w:cs="Times New Roman"/>
        </w:rPr>
        <w:fldChar w:fldCharType="end"/>
      </w:r>
      <w:r w:rsidR="00C16D18">
        <w:rPr>
          <w:rFonts w:eastAsia="Times New Roman" w:cs="Times New Roman"/>
        </w:rPr>
        <w:fldChar w:fldCharType="separate"/>
      </w:r>
      <w:r w:rsidR="00C16D18">
        <w:rPr>
          <w:rFonts w:eastAsia="Times New Roman" w:cs="Times New Roman"/>
          <w:noProof/>
        </w:rPr>
        <w:t>(Gao et al., 2017)</w:t>
      </w:r>
      <w:r w:rsidR="00C16D18">
        <w:rPr>
          <w:rFonts w:eastAsia="Times New Roman" w:cs="Times New Roman"/>
        </w:rPr>
        <w:fldChar w:fldCharType="end"/>
      </w:r>
      <w:r w:rsidRPr="00C8766F">
        <w:rPr>
          <w:rFonts w:eastAsia="Times New Roman" w:cs="Times New Roman"/>
        </w:rPr>
        <w:t xml:space="preserve"> and a proxy for neural firing </w:t>
      </w:r>
      <w:r w:rsidR="00DA1BCC">
        <w:rPr>
          <w:rFonts w:eastAsia="Times New Roman" w:cs="Times New Roman"/>
        </w:rPr>
        <w:fldChar w:fldCharType="begin"/>
      </w:r>
      <w:r w:rsidR="00DA1BCC">
        <w:rPr>
          <w:rFonts w:eastAsia="Times New Roman" w:cs="Times New Roman"/>
        </w:rPr>
        <w:instrText xml:space="preserve"> ADDIN EN.CITE &lt;EndNote&gt;&lt;Cite&gt;&lt;Author&gt;Manning&lt;/Author&gt;&lt;Year&gt;2009&lt;/Year&gt;&lt;RecNum&gt;108&lt;/RecNum&gt;&lt;DisplayText&gt;(Manning et al., 2009)&lt;/DisplayText&gt;&lt;record&gt;&lt;rec-number&gt;108&lt;/rec-number&gt;&lt;foreign-keys&gt;&lt;key app="EN" db-id="pvpx5wazhrvsd3e0ff3perwwwvrdppa005a2" timestamp="1674943699"&gt;108&lt;/key&gt;&lt;/foreign-keys&gt;&lt;ref-type name="Journal Article"&gt;17&lt;/ref-type&gt;&lt;contributors&gt;&lt;authors&gt;&lt;author&gt;Manning, J. R.&lt;/author&gt;&lt;author&gt;Jacobs, J.&lt;/author&gt;&lt;author&gt;Fried, I.&lt;/author&gt;&lt;author&gt;Kahana, M. J.&lt;/author&gt;&lt;/authors&gt;&lt;/contributors&gt;&lt;auth-address&gt;University of Pennsylvania, Philadelphia, Pennsylvania 19104, USA.&lt;/auth-address&gt;&lt;titles&gt;&lt;title&gt;Broadband shifts in local field potential power spectra are correlated with single-neuron spiking in humans&lt;/title&gt;&lt;secondary-title&gt;J Neurosci&lt;/secondary-title&gt;&lt;/titles&gt;&lt;periodical&gt;&lt;full-title&gt;J Neurosci&lt;/full-title&gt;&lt;/periodical&gt;&lt;pages&gt;13613-20&lt;/pages&gt;&lt;volume&gt;29&lt;/volume&gt;&lt;number&gt;43&lt;/number&gt;&lt;keywords&gt;&lt;keyword&gt;*Action Potentials&lt;/keyword&gt;&lt;keyword&gt;Brain/*physiology/physiopathology&lt;/keyword&gt;&lt;keyword&gt;Electricity&lt;/keyword&gt;&lt;keyword&gt;Epilepsy/physiopathology&lt;/keyword&gt;&lt;keyword&gt;Humans&lt;/keyword&gt;&lt;keyword&gt;Least-Squares Analysis&lt;/keyword&gt;&lt;keyword&gt;Microelectrodes&lt;/keyword&gt;&lt;keyword&gt;Neurons/*physiology&lt;/keyword&gt;&lt;keyword&gt;*Periodicity&lt;/keyword&gt;&lt;keyword&gt;Regression Analysis&lt;/keyword&gt;&lt;keyword&gt;Signal Processing, Computer-Assisted&lt;/keyword&gt;&lt;/keywords&gt;&lt;dates&gt;&lt;year&gt;2009&lt;/year&gt;&lt;pub-dates&gt;&lt;date&gt;Oct 28&lt;/date&gt;&lt;/pub-dates&gt;&lt;/dates&gt;&lt;isbn&gt;1529-2401 (Electronic)&amp;#xD;0270-6474 (Print)&amp;#xD;0270-6474 (Linking)&lt;/isbn&gt;&lt;accession-num&gt;19864573&lt;/accession-num&gt;&lt;urls&gt;&lt;related-urls&gt;&lt;url&gt;https://www.ncbi.nlm.nih.gov/pubmed/19864573&lt;/url&gt;&lt;/related-urls&gt;&lt;/urls&gt;&lt;custom2&gt;PMC3001247&lt;/custom2&gt;&lt;electronic-resource-num&gt;10.1523/JNEUROSCI.2041-09.2009&lt;/electronic-resource-num&gt;&lt;remote-database-name&gt;Medline&lt;/remote-database-name&gt;&lt;remote-database-provider&gt;NLM&lt;/remote-database-provider&gt;&lt;/record&gt;&lt;/Cite&gt;&lt;/EndNote&gt;</w:instrText>
      </w:r>
      <w:r w:rsidR="00DA1BCC">
        <w:rPr>
          <w:rFonts w:eastAsia="Times New Roman" w:cs="Times New Roman"/>
        </w:rPr>
        <w:fldChar w:fldCharType="separate"/>
      </w:r>
      <w:r w:rsidR="00DA1BCC">
        <w:rPr>
          <w:rFonts w:eastAsia="Times New Roman" w:cs="Times New Roman"/>
          <w:noProof/>
        </w:rPr>
        <w:t>(Manning et al., 2009)</w:t>
      </w:r>
      <w:r w:rsidR="00DA1BCC">
        <w:rPr>
          <w:rFonts w:eastAsia="Times New Roman" w:cs="Times New Roman"/>
        </w:rPr>
        <w:fldChar w:fldCharType="end"/>
      </w:r>
      <w:r w:rsidRPr="00C8766F">
        <w:rPr>
          <w:rFonts w:eastAsia="Times New Roman" w:cs="Times New Roman"/>
        </w:rPr>
        <w:t>.</w:t>
      </w:r>
      <w:r>
        <w:rPr>
          <w:rFonts w:eastAsia="Times New Roman" w:cs="Times New Roman"/>
          <w:lang w:val="en-DE"/>
        </w:rPr>
        <w:t xml:space="preserve"> </w:t>
      </w:r>
      <w:r w:rsidRPr="00C8766F">
        <w:rPr>
          <w:rFonts w:eastAsia="Times New Roman" w:cs="Times New Roman"/>
        </w:rPr>
        <w:t xml:space="preserve">The periodic part reflects true oscillatory activity (i.e., rhythmic activity in a circumscribed frequency range). </w:t>
      </w:r>
      <w:r w:rsidRPr="00C555D2">
        <w:rPr>
          <w:rFonts w:eastAsia="Times New Roman" w:cs="Times New Roman"/>
        </w:rPr>
        <w:t xml:space="preserve">Activity in these narrowband frequencies have been associated with a wide range of cognitive processes </w:t>
      </w:r>
      <w:r w:rsidR="00C555D2" w:rsidRPr="00C555D2">
        <w:rPr>
          <w:rFonts w:eastAsia="Times New Roman" w:cs="Times New Roman"/>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Pr>
          <w:rFonts w:eastAsia="Times New Roman" w:cs="Times New Roman"/>
          <w:lang w:val="en-DE"/>
        </w:rPr>
        <w:instrText xml:space="preserve"> ADDIN EN.CITE </w:instrText>
      </w:r>
      <w:r w:rsidR="00324A83">
        <w:rPr>
          <w:rFonts w:eastAsia="Times New Roman" w:cs="Times New Roman"/>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Pr>
          <w:rFonts w:eastAsia="Times New Roman" w:cs="Times New Roman"/>
          <w:lang w:val="en-DE"/>
        </w:rPr>
        <w:instrText xml:space="preserve"> ADDIN EN.CITE.DATA </w:instrText>
      </w:r>
      <w:r w:rsidR="00324A83">
        <w:rPr>
          <w:rFonts w:eastAsia="Times New Roman" w:cs="Times New Roman"/>
          <w:lang w:val="en-DE"/>
        </w:rPr>
      </w:r>
      <w:r w:rsidR="00324A83">
        <w:rPr>
          <w:rFonts w:eastAsia="Times New Roman" w:cs="Times New Roman"/>
          <w:lang w:val="en-DE"/>
        </w:rPr>
        <w:fldChar w:fldCharType="end"/>
      </w:r>
      <w:r w:rsidR="00C555D2" w:rsidRPr="00C555D2">
        <w:rPr>
          <w:rFonts w:eastAsia="Times New Roman" w:cs="Times New Roman"/>
          <w:lang w:val="en-DE"/>
        </w:rPr>
        <w:fldChar w:fldCharType="separate"/>
      </w:r>
      <w:r w:rsidR="00324A83">
        <w:rPr>
          <w:rFonts w:eastAsia="Times New Roman" w:cs="Times New Roman"/>
          <w:noProof/>
          <w:lang w:val="en-DE"/>
        </w:rPr>
        <w:t>(Buzsaki &amp; Tingley, 2018; Hanslmayr et al., 2007; Jensen et al., 2007; Klimesch et al., 2007; Landau &amp; Fries, 2012)</w:t>
      </w:r>
      <w:r w:rsidR="00C555D2" w:rsidRPr="00C555D2">
        <w:rPr>
          <w:rFonts w:eastAsia="Times New Roman" w:cs="Times New Roman"/>
          <w:lang w:val="en-DE"/>
        </w:rPr>
        <w:fldChar w:fldCharType="end"/>
      </w:r>
      <w:r w:rsidR="00C555D2">
        <w:rPr>
          <w:rFonts w:eastAsia="Times New Roman" w:cs="Times New Roman"/>
          <w:lang w:val="en-DE"/>
        </w:rPr>
        <w:t xml:space="preserve">. </w:t>
      </w:r>
      <w:r w:rsidRPr="00C555D2">
        <w:rPr>
          <w:rFonts w:eastAsia="Times New Roman" w:cs="Times New Roman"/>
        </w:rPr>
        <w:t>Analysing</w:t>
      </w:r>
      <w:r w:rsidRPr="00C8766F">
        <w:rPr>
          <w:rFonts w:eastAsia="Times New Roman" w:cs="Times New Roman"/>
        </w:rPr>
        <w:t xml:space="preserve"> this oscillatory activity without consideration of the 1/f shape can be problematic </w:t>
      </w:r>
      <w:r w:rsidR="00DA1BCC">
        <w:rPr>
          <w:rFonts w:eastAsia="Times New Roman" w:cs="Times New Roman"/>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Pr>
          <w:rFonts w:eastAsia="Times New Roman" w:cs="Times New Roman"/>
        </w:rPr>
        <w:instrText xml:space="preserve"> ADDIN EN.CITE </w:instrText>
      </w:r>
      <w:r w:rsidR="00F673D6">
        <w:rPr>
          <w:rFonts w:eastAsia="Times New Roman" w:cs="Times New Roman"/>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Pr>
          <w:rFonts w:eastAsia="Times New Roman" w:cs="Times New Roman"/>
        </w:rPr>
        <w:instrText xml:space="preserve"> ADDIN EN.CITE.DATA </w:instrText>
      </w:r>
      <w:r w:rsidR="00F673D6">
        <w:rPr>
          <w:rFonts w:eastAsia="Times New Roman" w:cs="Times New Roman"/>
        </w:rPr>
      </w:r>
      <w:r w:rsidR="00F673D6">
        <w:rPr>
          <w:rFonts w:eastAsia="Times New Roman" w:cs="Times New Roman"/>
        </w:rPr>
        <w:fldChar w:fldCharType="end"/>
      </w:r>
      <w:r w:rsidR="00DA1BCC">
        <w:rPr>
          <w:rFonts w:eastAsia="Times New Roman" w:cs="Times New Roman"/>
        </w:rPr>
      </w:r>
      <w:r w:rsidR="00DA1BCC">
        <w:rPr>
          <w:rFonts w:eastAsia="Times New Roman" w:cs="Times New Roman"/>
        </w:rPr>
        <w:fldChar w:fldCharType="separate"/>
      </w:r>
      <w:r w:rsidR="00F673D6">
        <w:rPr>
          <w:rFonts w:eastAsia="Times New Roman" w:cs="Times New Roman"/>
          <w:noProof/>
        </w:rPr>
        <w:t>(Herweg et al., 2020; Samaha &amp; Cohen, 2022)</w:t>
      </w:r>
      <w:r w:rsidR="00DA1BCC">
        <w:rPr>
          <w:rFonts w:eastAsia="Times New Roman" w:cs="Times New Roman"/>
        </w:rPr>
        <w:fldChar w:fldCharType="end"/>
      </w:r>
      <w:r w:rsidRPr="00C8766F">
        <w:rPr>
          <w:rFonts w:eastAsia="Times New Roman" w:cs="Times New Roman"/>
        </w:rPr>
        <w:t xml:space="preserve"> as the shape of the 1/f can bias the oscillatory activity. Moreover, a tilt or change in offset can be erroneously interpreted as a change in oscillatory activity </w:t>
      </w:r>
      <w:r w:rsidR="00F673D6">
        <w:rPr>
          <w:rFonts w:eastAsia="Times New Roman" w:cs="Times New Roman"/>
        </w:rPr>
        <w:fldChar w:fldCharType="begin"/>
      </w:r>
      <w:r w:rsidR="00F673D6">
        <w:rPr>
          <w:rFonts w:eastAsia="Times New Roman" w:cs="Times New Roman"/>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73D6">
        <w:rPr>
          <w:rFonts w:eastAsia="Times New Roman" w:cs="Times New Roman"/>
        </w:rPr>
        <w:fldChar w:fldCharType="separate"/>
      </w:r>
      <w:r w:rsidR="00F673D6">
        <w:rPr>
          <w:rFonts w:eastAsia="Times New Roman" w:cs="Times New Roman"/>
          <w:noProof/>
        </w:rPr>
        <w:t>(Herweg et al., 2020)</w:t>
      </w:r>
      <w:r w:rsidR="00F673D6">
        <w:rPr>
          <w:rFonts w:eastAsia="Times New Roman" w:cs="Times New Roman"/>
        </w:rPr>
        <w:fldChar w:fldCharType="end"/>
      </w:r>
      <w:r w:rsidRPr="00C8766F">
        <w:rPr>
          <w:rFonts w:eastAsia="Times New Roman" w:cs="Times New Roman"/>
        </w:rPr>
        <w:t>.</w:t>
      </w:r>
      <w:r>
        <w:rPr>
          <w:rFonts w:eastAsia="Times New Roman" w:cs="Times New Roman"/>
          <w:lang w:val="en-DE"/>
        </w:rPr>
        <w:t xml:space="preserve"> </w:t>
      </w:r>
      <w:r w:rsidRPr="00C8766F">
        <w:rPr>
          <w:rFonts w:eastAsia="Times New Roman" w:cs="Times New Roman"/>
        </w:rPr>
        <w:t>There are multiple methods to separate the signal into periodic and aperiodic parts such as Irregular Resampling Auto-Spectral Analysis (IRASA</w:t>
      </w:r>
      <w:r w:rsidR="00F673D6">
        <w:rPr>
          <w:rFonts w:eastAsia="Times New Roman" w:cs="Times New Roman"/>
          <w:lang w:val="en-DE"/>
        </w:rPr>
        <w:t xml:space="preserve">; </w:t>
      </w:r>
      <w:commentRangeStart w:id="15"/>
      <w:r w:rsidR="00C555D2">
        <w:rPr>
          <w:rFonts w:eastAsia="Times New Roman" w:cs="Times New Roman"/>
          <w:lang w:val="en-DE"/>
        </w:rPr>
        <w:t>Gao et al., 2011</w:t>
      </w:r>
      <w:commentRangeEnd w:id="15"/>
      <w:r w:rsidR="00C555D2">
        <w:rPr>
          <w:rStyle w:val="CommentReference"/>
          <w:rFonts w:ascii="Times New Roman" w:eastAsia="Times New Roman" w:hAnsi="Times New Roman" w:cs="Times New Roman"/>
          <w:lang w:val="en-US"/>
        </w:rPr>
        <w:commentReference w:id="15"/>
      </w:r>
      <w:r w:rsidR="00F673D6">
        <w:rPr>
          <w:rFonts w:eastAsia="Times New Roman" w:cs="Times New Roman"/>
        </w:rPr>
        <w:fldChar w:fldCharType="begin"/>
      </w:r>
      <w:r w:rsidR="00C555D2">
        <w:rPr>
          <w:rFonts w:eastAsia="Times New Roman" w:cs="Times New Roman"/>
        </w:rPr>
        <w:instrText xml:space="preserve"> ADDIN EN.CITE &lt;EndNote&gt;&lt;Cite Hidden="1"&gt;&lt;Author&gt;Gao&lt;/Author&gt;&lt;Year&gt;2011&lt;/Year&gt;&lt;RecNum&gt;112&lt;/RecNum&gt;&lt;record&gt;&lt;rec-number&gt;112&lt;/rec-number&gt;&lt;foreign-keys&gt;&lt;key app="EN" db-id="pvpx5wazhrvsd3e0ff3perwwwvrdppa005a2" timestamp="1674944217"&gt;112&lt;/key&gt;&lt;/foreign-keys&gt;&lt;ref-type name="Journal Article"&gt;17&lt;/ref-type&gt;&lt;contributors&gt;&lt;authors&gt;&lt;author&gt;Gao, J.&lt;/author&gt;&lt;author&gt;Hu, J.&lt;/author&gt;&lt;author&gt;Tung, W. W.&lt;/author&gt;&lt;/authors&gt;&lt;/contributors&gt;&lt;auth-address&gt;PMB Intelligence LLC, West Lafayette, Indiana, United States of America. jbgao@pmbintelligence.com&lt;/auth-address&gt;&lt;titles&gt;&lt;title&gt;Facilitating joint chaos and fractal analysis of biosignals through nonlinear adaptive filtering&lt;/title&gt;&lt;secondary-title&gt;PLoS One&lt;/secondary-title&gt;&lt;/titles&gt;&lt;periodical&gt;&lt;full-title&gt;PloS one&lt;/full-title&gt;&lt;/periodical&gt;&lt;pages&gt;e24331&lt;/pages&gt;&lt;volume&gt;6&lt;/volume&gt;&lt;number&gt;9&lt;/number&gt;&lt;edition&gt;20110906&lt;/edition&gt;&lt;keywords&gt;&lt;keyword&gt;*Algorithms&lt;/keyword&gt;&lt;keyword&gt;Animals&lt;/keyword&gt;&lt;keyword&gt;Electroencephalography&lt;/keyword&gt;&lt;keyword&gt;Epilepsy/physiopathology&lt;/keyword&gt;&lt;keyword&gt;Fractals&lt;/keyword&gt;&lt;keyword&gt;Humans&lt;/keyword&gt;&lt;keyword&gt;Nonlinear Dynamics&lt;/keyword&gt;&lt;keyword&gt;*Signal Processing, Computer-Assisted&lt;/keyword&gt;&lt;/keywords&gt;&lt;dates&gt;&lt;year&gt;2011&lt;/year&gt;&lt;/dates&gt;&lt;isbn&gt;1932-6203 (Electronic)&amp;#xD;1932-6203 (Linking)&lt;/isbn&gt;&lt;accession-num&gt;21915312&lt;/accession-num&gt;&lt;urls&gt;&lt;related-urls&gt;&lt;url&gt;https://www.ncbi.nlm.nih.gov/pubmed/21915312&lt;/url&gt;&lt;/related-urls&gt;&lt;/urls&gt;&lt;custom1&gt;Competing Interests: JG is an employee of PMB Intelligence LLC; JH is an employee of Affymetrix, Inc. This does not alter the authors&amp;apos; adherence to all the PLoS ONE policies on sharing data and materials.&lt;/custom1&gt;&lt;custom2&gt;PMC3167840&lt;/custom2&gt;&lt;electronic-resource-num&gt;10.1371/journal.pone.0024331&lt;/electronic-resource-num&gt;&lt;remote-database-name&gt;Medline&lt;/remote-database-name&gt;&lt;remote-database-provider&gt;NLM&lt;/remote-database-provider&gt;&lt;/record&gt;&lt;/Cite&gt;&lt;/EndNote&gt;</w:instrText>
      </w:r>
      <w:r w:rsidR="00F673D6">
        <w:rPr>
          <w:rFonts w:eastAsia="Times New Roman" w:cs="Times New Roman"/>
        </w:rPr>
        <w:fldChar w:fldCharType="separate"/>
      </w:r>
      <w:r w:rsidR="00F673D6">
        <w:rPr>
          <w:rFonts w:eastAsia="Times New Roman" w:cs="Times New Roman"/>
        </w:rPr>
        <w:fldChar w:fldCharType="end"/>
      </w:r>
      <w:r w:rsidR="00F673D6">
        <w:rPr>
          <w:rFonts w:eastAsia="Times New Roman" w:cs="Times New Roman"/>
          <w:lang w:val="en-DE"/>
        </w:rPr>
        <w:t>)</w:t>
      </w:r>
      <w:r w:rsidRPr="00C8766F">
        <w:rPr>
          <w:rFonts w:eastAsia="Times New Roman" w:cs="Times New Roman"/>
        </w:rPr>
        <w:t xml:space="preserve"> and </w:t>
      </w:r>
      <w:r w:rsidRPr="00C8766F">
        <w:rPr>
          <w:rFonts w:eastAsia="Times New Roman" w:cs="Times New Roman"/>
          <w:lang w:val="en-US"/>
        </w:rPr>
        <w:t>Fitting Oscillations and One Over F (FOOOF;</w:t>
      </w:r>
      <w:r w:rsidR="0044094E">
        <w:rPr>
          <w:rFonts w:eastAsia="Times New Roman" w:cs="Times New Roman"/>
          <w:lang w:val="en-DE"/>
        </w:rPr>
        <w:t xml:space="preserve"> </w:t>
      </w:r>
      <w:r w:rsidR="0044094E">
        <w:rPr>
          <w:rFonts w:eastAsia="Times New Roman" w:cs="Times New Roman"/>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Pr>
          <w:rFonts w:eastAsia="Times New Roman" w:cs="Times New Roman"/>
          <w:lang w:val="en-DE"/>
        </w:rPr>
        <w:instrText xml:space="preserve"> ADDIN EN.CITE </w:instrText>
      </w:r>
      <w:r w:rsidR="00F673D6">
        <w:rPr>
          <w:rFonts w:eastAsia="Times New Roman" w:cs="Times New Roman"/>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Pr>
          <w:rFonts w:eastAsia="Times New Roman" w:cs="Times New Roman"/>
          <w:lang w:val="en-DE"/>
        </w:rPr>
        <w:instrText xml:space="preserve"> ADDIN EN.CITE.DATA </w:instrText>
      </w:r>
      <w:r w:rsidR="00F673D6">
        <w:rPr>
          <w:rFonts w:eastAsia="Times New Roman" w:cs="Times New Roman"/>
          <w:lang w:val="en-DE"/>
        </w:rPr>
      </w:r>
      <w:r w:rsidR="00F673D6">
        <w:rPr>
          <w:rFonts w:eastAsia="Times New Roman" w:cs="Times New Roman"/>
          <w:lang w:val="en-DE"/>
        </w:rPr>
        <w:fldChar w:fldCharType="end"/>
      </w:r>
      <w:r w:rsidR="0044094E">
        <w:rPr>
          <w:rFonts w:eastAsia="Times New Roman" w:cs="Times New Roman"/>
          <w:lang w:val="en-DE"/>
        </w:rPr>
      </w:r>
      <w:r w:rsidR="0044094E">
        <w:rPr>
          <w:rFonts w:eastAsia="Times New Roman" w:cs="Times New Roman"/>
          <w:lang w:val="en-DE"/>
        </w:rPr>
        <w:fldChar w:fldCharType="separate"/>
      </w:r>
      <w:r w:rsidR="00F673D6">
        <w:rPr>
          <w:rFonts w:eastAsia="Times New Roman" w:cs="Times New Roman"/>
          <w:noProof/>
          <w:lang w:val="en-DE"/>
        </w:rPr>
        <w:t>Donoghue et al. (2020)</w:t>
      </w:r>
      <w:r w:rsidR="0044094E">
        <w:rPr>
          <w:rFonts w:eastAsia="Times New Roman" w:cs="Times New Roman"/>
          <w:lang w:val="en-DE"/>
        </w:rPr>
        <w:fldChar w:fldCharType="end"/>
      </w:r>
      <w:r w:rsidR="00F673D6">
        <w:rPr>
          <w:rFonts w:eastAsia="Times New Roman" w:cs="Times New Roman"/>
          <w:lang w:val="en-DE"/>
        </w:rPr>
        <w:t>)</w:t>
      </w:r>
      <w:r w:rsidRPr="00C8766F">
        <w:rPr>
          <w:rFonts w:eastAsia="Times New Roman" w:cs="Times New Roman"/>
          <w:lang w:val="en-US"/>
        </w:rPr>
        <w:t>.</w:t>
      </w:r>
    </w:p>
    <w:p w14:paraId="1FC27445" w14:textId="77777777" w:rsidR="001E1470" w:rsidRPr="001379EB" w:rsidRDefault="001E1470" w:rsidP="001E1470">
      <w:pPr>
        <w:rPr>
          <w:lang w:val="en-US"/>
        </w:rPr>
      </w:pPr>
    </w:p>
    <w:p w14:paraId="01F330F2" w14:textId="1D7CF12C" w:rsidR="001E1470" w:rsidRDefault="001E1470" w:rsidP="00000D96">
      <w:pPr>
        <w:pStyle w:val="SMHeading"/>
      </w:pPr>
      <w:r w:rsidRPr="001379EB">
        <w:t>The hippocampus</w:t>
      </w:r>
    </w:p>
    <w:p w14:paraId="5D3CF66E" w14:textId="6624BE86" w:rsidR="00000D96" w:rsidRPr="00000D96" w:rsidRDefault="00000D96" w:rsidP="00000D96">
      <w:pPr>
        <w:pStyle w:val="SMSubheading"/>
        <w:rPr>
          <w:lang w:val="en-DE"/>
        </w:rPr>
      </w:pPr>
      <w:r>
        <w:rPr>
          <w:lang w:val="en-DE"/>
        </w:rPr>
        <w:t>Hippocampus: Etymology &amp; anatomy</w:t>
      </w:r>
    </w:p>
    <w:p w14:paraId="69A95807" w14:textId="3EAEE360" w:rsidR="001E1470" w:rsidRDefault="001E1470" w:rsidP="001E1470">
      <w:pPr>
        <w:rPr>
          <w:rFonts w:cs="Times New Roman"/>
        </w:rPr>
      </w:pPr>
      <w:r w:rsidRPr="001379EB">
        <w:rPr>
          <w:rFonts w:cs="Times New Roman"/>
        </w:rPr>
        <w:t xml:space="preserve">The etymological root of </w:t>
      </w:r>
      <w:r w:rsidRPr="001379EB">
        <w:rPr>
          <w:rFonts w:cs="Times New Roman"/>
          <w:i/>
          <w:iCs/>
        </w:rPr>
        <w:t>hippocampus</w:t>
      </w:r>
      <w:r w:rsidRPr="001379EB">
        <w:rPr>
          <w:rFonts w:cs="Times New Roman"/>
        </w:rPr>
        <w:t xml:space="preserve"> comes from the Greek words "hippos" (horse) and "kampos" (sea monster) and trace back to the anatomist Julius Caesar Aranzi, who compared the shape of the hippocampus to that of a sea horse</w:t>
      </w:r>
      <w:r w:rsidR="00F673D6">
        <w:rPr>
          <w:rFonts w:cs="Times New Roman"/>
        </w:rPr>
        <w:t xml:space="preserve"> </w:t>
      </w:r>
      <w:r w:rsidR="00F673D6">
        <w:rPr>
          <w:rFonts w:cs="Times New Roman"/>
        </w:rPr>
        <w:fldChar w:fldCharType="begin"/>
      </w:r>
      <w:r w:rsidR="00F673D6">
        <w:rPr>
          <w:rFonts w:cs="Times New Roman"/>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Pr>
          <w:rFonts w:cs="Times New Roman"/>
        </w:rPr>
        <w:fldChar w:fldCharType="separate"/>
      </w:r>
      <w:r w:rsidR="00F673D6">
        <w:rPr>
          <w:rFonts w:cs="Times New Roman"/>
          <w:noProof/>
        </w:rPr>
        <w:t>(Bir et al., 2015)</w:t>
      </w:r>
      <w:r w:rsidR="00F673D6">
        <w:rPr>
          <w:rFonts w:cs="Times New Roman"/>
        </w:rPr>
        <w:fldChar w:fldCharType="end"/>
      </w:r>
      <w:r w:rsidRPr="001379EB">
        <w:rPr>
          <w:rFonts w:cs="Times New Roman"/>
        </w:rPr>
        <w:t xml:space="preserve">. Although the term hippocampus prevailed, different names have been proposed in the past, such as “silkworm” or “Ram’s horn” </w:t>
      </w:r>
      <w:r w:rsidR="00F673D6">
        <w:rPr>
          <w:rFonts w:cs="Times New Roman"/>
        </w:rPr>
        <w:fldChar w:fldCharType="begin"/>
      </w:r>
      <w:r w:rsidR="00F673D6">
        <w:rPr>
          <w:rFonts w:cs="Times New Roman"/>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Pr>
          <w:rFonts w:cs="Times New Roman"/>
        </w:rPr>
        <w:fldChar w:fldCharType="separate"/>
      </w:r>
      <w:r w:rsidR="00F673D6">
        <w:rPr>
          <w:rFonts w:cs="Times New Roman"/>
          <w:noProof/>
        </w:rPr>
        <w:t>(Bir et al., 2015)</w:t>
      </w:r>
      <w:r w:rsidR="00F673D6">
        <w:rPr>
          <w:rFonts w:cs="Times New Roman"/>
        </w:rPr>
        <w:fldChar w:fldCharType="end"/>
      </w:r>
      <w:r w:rsidRPr="001379EB">
        <w:rPr>
          <w:rFonts w:cs="Times New Roman"/>
        </w:rPr>
        <w:t>.</w:t>
      </w:r>
      <w:r>
        <w:rPr>
          <w:rFonts w:cs="Times New Roman"/>
          <w:lang w:val="en-DE"/>
        </w:rPr>
        <w:t xml:space="preserve"> </w:t>
      </w:r>
      <w:r w:rsidRPr="001379EB">
        <w:rPr>
          <w:rFonts w:cs="Times New Roman"/>
        </w:rPr>
        <w:t>Humans have two mirrored hippocampi, one in each hemisphere. These hippocampi are located beneath the neocortex within the medial temporal lobe (MTL).</w:t>
      </w:r>
      <w:r>
        <w:rPr>
          <w:rFonts w:cs="Times New Roman"/>
          <w:lang w:val="en-DE"/>
        </w:rPr>
        <w:t xml:space="preserve"> </w:t>
      </w:r>
      <w:r w:rsidRPr="001379EB">
        <w:rPr>
          <w:rFonts w:cs="Times New Roman"/>
        </w:rPr>
        <w:t xml:space="preserve">The hippocampus can be divided into the dentate gyrus, hippocampus proper (CA1-CA3) and the subiculum. Highly processed information flows from prefrontal neocortex, perihinal cortical areas and association cortices through the EC to the hippocampus </w:t>
      </w:r>
      <w:r w:rsidR="00F673D6">
        <w:rPr>
          <w:rFonts w:cs="Times New Roman"/>
        </w:rPr>
        <w:fldChar w:fldCharType="begin"/>
      </w:r>
      <w:r w:rsidR="00F673D6">
        <w:rPr>
          <w:rFonts w:cs="Times New Roman"/>
        </w:rPr>
        <w:instrText xml:space="preserve"> ADDIN EN.CITE &lt;EndNote&gt;&lt;Cite&gt;&lt;Author&gt;Teyler&lt;/Author&gt;&lt;Year&gt;2007&lt;/Year&gt;&lt;RecNum&gt;65&lt;/RecNum&gt;&lt;DisplayText&gt;(Teyler &amp;amp; Rudy, 2007)&lt;/DisplayText&gt;&lt;record&gt;&lt;rec-number&gt;65&lt;/rec-number&gt;&lt;foreign-keys&gt;&lt;key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F673D6">
        <w:rPr>
          <w:rFonts w:cs="Times New Roman"/>
        </w:rPr>
        <w:fldChar w:fldCharType="separate"/>
      </w:r>
      <w:r w:rsidR="00F673D6">
        <w:rPr>
          <w:rFonts w:cs="Times New Roman"/>
          <w:noProof/>
        </w:rPr>
        <w:t>(Teyler &amp; Rudy, 2007)</w:t>
      </w:r>
      <w:r w:rsidR="00F673D6">
        <w:rPr>
          <w:rFonts w:cs="Times New Roman"/>
        </w:rPr>
        <w:fldChar w:fldCharType="end"/>
      </w:r>
      <w:r w:rsidRPr="001379EB">
        <w:rPr>
          <w:rFonts w:cs="Times New Roman"/>
        </w:rPr>
        <w:t xml:space="preserve">. This cortical information is integrated with subcortical input from the amygdala and thalamus </w:t>
      </w:r>
      <w:r w:rsidR="00F673D6">
        <w:rPr>
          <w:rFonts w:cs="Times New Roman"/>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Pr>
          <w:rFonts w:cs="Times New Roman"/>
        </w:rPr>
        <w:instrText xml:space="preserve"> ADDIN EN.CITE </w:instrText>
      </w:r>
      <w:r w:rsidR="00546B60">
        <w:rPr>
          <w:rFonts w:cs="Times New Roman"/>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Pr>
          <w:rFonts w:cs="Times New Roman"/>
        </w:rPr>
        <w:instrText xml:space="preserve"> ADDIN EN.CITE.DATA </w:instrText>
      </w:r>
      <w:r w:rsidR="00546B60">
        <w:rPr>
          <w:rFonts w:cs="Times New Roman"/>
        </w:rPr>
      </w:r>
      <w:r w:rsidR="00546B60">
        <w:rPr>
          <w:rFonts w:cs="Times New Roman"/>
        </w:rPr>
        <w:fldChar w:fldCharType="end"/>
      </w:r>
      <w:r w:rsidR="00F673D6">
        <w:rPr>
          <w:rFonts w:cs="Times New Roman"/>
        </w:rPr>
        <w:fldChar w:fldCharType="separate"/>
      </w:r>
      <w:r w:rsidR="00546B60">
        <w:rPr>
          <w:rFonts w:cs="Times New Roman"/>
          <w:noProof/>
        </w:rPr>
        <w:t>(Swanson &amp; Mogenson, 1981; Teyler &amp; Rudy, 2007)</w:t>
      </w:r>
      <w:r w:rsidR="00F673D6">
        <w:rPr>
          <w:rFonts w:cs="Times New Roman"/>
        </w:rPr>
        <w:fldChar w:fldCharType="end"/>
      </w:r>
      <w:r w:rsidRPr="001379EB">
        <w:rPr>
          <w:rFonts w:cs="Times New Roman"/>
        </w:rPr>
        <w:t>.</w:t>
      </w:r>
    </w:p>
    <w:p w14:paraId="5655A999" w14:textId="2F58369D" w:rsidR="00000D96" w:rsidRDefault="00000D96" w:rsidP="001E1470">
      <w:pPr>
        <w:rPr>
          <w:rFonts w:cs="Times New Roman"/>
        </w:rPr>
      </w:pPr>
    </w:p>
    <w:p w14:paraId="70D76ACC" w14:textId="77777777" w:rsidR="00000D96" w:rsidRPr="00000D96" w:rsidRDefault="00000D96" w:rsidP="00000D96">
      <w:pPr>
        <w:pStyle w:val="SMSubheading"/>
      </w:pPr>
      <w:r>
        <w:t>Role in distant memories / memory over time</w:t>
      </w:r>
    </w:p>
    <w:p w14:paraId="1329154A" w14:textId="77777777" w:rsidR="00000D96" w:rsidRPr="001379EB" w:rsidRDefault="00000D96" w:rsidP="00000D96">
      <w:pPr>
        <w:rPr>
          <w:color w:val="000000" w:themeColor="text1"/>
          <w:shd w:val="clear" w:color="auto" w:fill="FFFFFF"/>
        </w:rPr>
      </w:pPr>
      <w:r w:rsidRPr="001379EB">
        <w:rPr>
          <w:color w:val="000000" w:themeColor="text1"/>
          <w:shd w:val="clear" w:color="auto" w:fill="FFFFFF"/>
        </w:rPr>
        <w:t>The Standard Model of Systems Consolidation</w:t>
      </w:r>
      <w:r>
        <w:rPr>
          <w:color w:val="000000" w:themeColor="text1"/>
          <w:shd w:val="clear" w:color="auto" w:fill="FFFFFF"/>
          <w:lang w:val="en-DE"/>
        </w:rPr>
        <w:t xml:space="preserve"> </w:t>
      </w:r>
      <w:r>
        <w:rPr>
          <w:color w:val="000000" w:themeColor="text1"/>
          <w:shd w:val="clear" w:color="auto" w:fill="FFFFFF"/>
          <w:lang w:val="en-DE"/>
        </w:rPr>
        <w:fldChar w:fldCharType="begin"/>
      </w:r>
      <w:r>
        <w:rPr>
          <w:color w:val="000000" w:themeColor="text1"/>
          <w:shd w:val="clear" w:color="auto" w:fill="FFFFFF"/>
          <w:lang w:val="en-DE"/>
        </w:rPr>
        <w:instrText xml:space="preserve"> ADDIN EN.CITE &lt;EndNote&gt;&lt;Cite&gt;&lt;Author&gt;Squire&lt;/Author&gt;&lt;Year&gt;1995&lt;/Year&gt;&lt;RecNum&gt;115&lt;/RecNum&gt;&lt;DisplayText&gt;(Squire &amp;amp; Alvarez, 1995)&lt;/DisplayText&gt;&lt;record&gt;&lt;rec-number&gt;115&lt;/rec-number&gt;&lt;foreign-keys&gt;&lt;key app="EN" db-id="pvpx5wazhrvsd3e0ff3perwwwvrdppa005a2" timestamp="1674945759"&gt;115&lt;/key&gt;&lt;/foreign-keys&gt;&lt;ref-type name="Journal Article"&gt;17&lt;/ref-type&gt;&lt;contributors&gt;&lt;authors&gt;&lt;author&gt;Squire, L. R.&lt;/author&gt;&lt;author&gt;Alvarez, P.&lt;/author&gt;&lt;/authors&gt;&lt;/contributors&gt;&lt;auth-address&gt;Department of Psychiatry, University of California (San Diego) School of Medicine, Veterans Affairs Medical Center, La Jolla, USA.&lt;/auth-address&gt;&lt;titles&gt;&lt;title&gt;Retrograde amnesia and memory consolidation: a neurobiological perspective&lt;/title&gt;&lt;secondary-title&gt;Curr Opin Neurobiol&lt;/secondary-title&gt;&lt;/titles&gt;&lt;periodical&gt;&lt;full-title&gt;Curr Opin Neurobiol&lt;/full-title&gt;&lt;/periodical&gt;&lt;pages&gt;169-77&lt;/pages&gt;&lt;volume&gt;5&lt;/volume&gt;&lt;number&gt;2&lt;/number&gt;&lt;keywords&gt;&lt;keyword&gt;Amnesia, Retrograde/*psychology&lt;/keyword&gt;&lt;keyword&gt;Animals&lt;/keyword&gt;&lt;keyword&gt;Humans&lt;/keyword&gt;&lt;keyword&gt;Memory/*physiology&lt;/keyword&gt;&lt;keyword&gt;*Nervous System Physiological Phenomena&lt;/keyword&gt;&lt;/keywords&gt;&lt;dates&gt;&lt;year&gt;1995&lt;/year&gt;&lt;pub-dates&gt;&lt;date&gt;Apr&lt;/date&gt;&lt;/pub-dates&gt;&lt;/dates&gt;&lt;isbn&gt;0959-4388 (Print)&amp;#xD;0959-4388 (Linking)&lt;/isbn&gt;&lt;accession-num&gt;7620304&lt;/accession-num&gt;&lt;urls&gt;&lt;related-urls&gt;&lt;url&gt;https://www.ncbi.nlm.nih.gov/pubmed/7620304&lt;/url&gt;&lt;/related-urls&gt;&lt;/urls&gt;&lt;electronic-resource-num&gt;10.1016/0959-4388(95)80023-9&lt;/electronic-resource-num&gt;&lt;remote-database-name&gt;Medline&lt;/remote-database-name&gt;&lt;remote-database-provider&gt;NLM&lt;/remote-database-provider&gt;&lt;/record&gt;&lt;/Cite&gt;&lt;/EndNote&gt;</w:instrText>
      </w:r>
      <w:r>
        <w:rPr>
          <w:color w:val="000000" w:themeColor="text1"/>
          <w:shd w:val="clear" w:color="auto" w:fill="FFFFFF"/>
          <w:lang w:val="en-DE"/>
        </w:rPr>
        <w:fldChar w:fldCharType="separate"/>
      </w:r>
      <w:r>
        <w:rPr>
          <w:noProof/>
          <w:color w:val="000000" w:themeColor="text1"/>
          <w:shd w:val="clear" w:color="auto" w:fill="FFFFFF"/>
          <w:lang w:val="en-DE"/>
        </w:rPr>
        <w:t>(Squire &amp; Alvarez, 1995)</w:t>
      </w:r>
      <w:r>
        <w:rPr>
          <w:color w:val="000000" w:themeColor="text1"/>
          <w:shd w:val="clear" w:color="auto" w:fill="FFFFFF"/>
          <w:lang w:val="en-DE"/>
        </w:rPr>
        <w:fldChar w:fldCharType="end"/>
      </w:r>
      <w:r w:rsidRPr="001379EB">
        <w:rPr>
          <w:color w:val="000000" w:themeColor="text1"/>
          <w:shd w:val="clear" w:color="auto" w:fill="FFFFFF"/>
        </w:rPr>
        <w:t xml:space="preserve"> proposes that </w:t>
      </w:r>
      <w:r>
        <w:rPr>
          <w:color w:val="000000" w:themeColor="text1"/>
          <w:shd w:val="clear" w:color="auto" w:fill="FFFFFF"/>
        </w:rPr>
        <w:t>a</w:t>
      </w:r>
      <w:r w:rsidRPr="001379EB">
        <w:rPr>
          <w:color w:val="000000" w:themeColor="text1"/>
          <w:shd w:val="clear" w:color="auto" w:fill="FFFFFF"/>
        </w:rPr>
        <w:t xml:space="preserve"> memory trace is initially encoded in the hippocampus and only weakly encoded in the </w:t>
      </w:r>
      <w:r>
        <w:rPr>
          <w:color w:val="000000" w:themeColor="text1"/>
          <w:shd w:val="clear" w:color="auto" w:fill="FFFFFF"/>
        </w:rPr>
        <w:t>neocortex</w:t>
      </w:r>
      <w:r w:rsidRPr="001379EB">
        <w:rPr>
          <w:color w:val="000000" w:themeColor="text1"/>
          <w:shd w:val="clear" w:color="auto" w:fill="FFFFFF"/>
        </w:rPr>
        <w:t xml:space="preserve">. Over time the hippocampus reactivates the cortical pattern thereby gradually strengthening the synaptic connections that formed the initial memory trace in the </w:t>
      </w:r>
      <w:r>
        <w:rPr>
          <w:color w:val="000000" w:themeColor="text1"/>
          <w:shd w:val="clear" w:color="auto" w:fill="FFFFFF"/>
        </w:rPr>
        <w:t>neocortex</w:t>
      </w:r>
      <w:r w:rsidRPr="001379EB">
        <w:rPr>
          <w:color w:val="000000" w:themeColor="text1"/>
          <w:shd w:val="clear" w:color="auto" w:fill="FFFFFF"/>
        </w:rPr>
        <w:t xml:space="preserve"> - a concept that dates back to Marr </w:t>
      </w:r>
      <w:r>
        <w:rPr>
          <w:color w:val="000000" w:themeColor="text1"/>
          <w:shd w:val="clear" w:color="auto" w:fill="FFFFFF"/>
        </w:rPr>
        <w:fldChar w:fldCharType="begin"/>
      </w:r>
      <w:r>
        <w:rPr>
          <w:color w:val="000000" w:themeColor="text1"/>
          <w:shd w:val="clear" w:color="auto" w:fill="FFFFFF"/>
        </w:rPr>
        <w:instrText xml:space="preserve"> ADDIN EN.CITE &lt;EndNote&gt;&lt;Cite&gt;&lt;Author&gt;Marr&lt;/Author&gt;&lt;Year&gt;1971&lt;/Year&gt;&lt;RecNum&gt;2&lt;/RecNum&gt;&lt;DisplayText&gt;(Marr, 1971)&lt;/DisplayText&gt;&lt;record&gt;&lt;rec-number&gt;2&lt;/rec-number&gt;&lt;foreign-keys&gt;&lt;key app="EN" db-id="pvpx5wazhrvsd3e0ff3perwwwvrdppa005a2" timestamp="1643980005"&gt;2&lt;/key&gt;&lt;/foreign-keys&gt;&lt;ref-type name="Journal Article"&gt;17&lt;/ref-type&gt;&lt;contributors&gt;&lt;authors&gt;&lt;author&gt;Marr, D.&lt;/author&gt;&lt;/authors&gt;&lt;/contributors&gt;&lt;titles&gt;&lt;title&gt;Simple memory: a theory for archicortex&lt;/title&gt;&lt;secondary-title&gt;Philos Trans R Soc Lond B Biol Sci&lt;/secondary-title&gt;&lt;/titles&gt;&lt;periodical&gt;&lt;full-title&gt;Philos Trans R Soc Lond B Biol Sci&lt;/full-title&gt;&lt;/periodical&gt;&lt;pages&gt;23-81&lt;/pages&gt;&lt;volume&gt;262&lt;/volume&gt;&lt;number&gt;841&lt;/number&gt;&lt;keywords&gt;&lt;keyword&gt;Animals&lt;/keyword&gt;&lt;keyword&gt;Axons/physiology&lt;/keyword&gt;&lt;keyword&gt;Dendrites/physiology&lt;/keyword&gt;&lt;keyword&gt;Factor Analysis, Statistical&lt;/keyword&gt;&lt;keyword&gt;Globus Pallidus/*physiology&lt;/keyword&gt;&lt;keyword&gt;Guinea Pigs&lt;/keyword&gt;&lt;keyword&gt;Hippocampus/anatomy &amp;amp; histology/innervation/physiology&lt;/keyword&gt;&lt;keyword&gt;*Memory&lt;/keyword&gt;&lt;keyword&gt;Mice&lt;/keyword&gt;&lt;keyword&gt;Neurons/physiology&lt;/keyword&gt;&lt;keyword&gt;Neurons, Afferent/physiology&lt;/keyword&gt;&lt;keyword&gt;Neurophysiology&lt;/keyword&gt;&lt;keyword&gt;Rabbits&lt;/keyword&gt;&lt;keyword&gt;Rats&lt;/keyword&gt;&lt;keyword&gt;Synapses/physiology&lt;/keyword&gt;&lt;/keywords&gt;&lt;dates&gt;&lt;year&gt;1971&lt;/year&gt;&lt;pub-dates&gt;&lt;date&gt;Jul 1&lt;/date&gt;&lt;/pub-dates&gt;&lt;/dates&gt;&lt;isbn&gt;0962-8436 (Print)&amp;#xD;0962-8436 (Linking)&lt;/isbn&gt;&lt;accession-num&gt;4399412&lt;/accession-num&gt;&lt;urls&gt;&lt;related-urls&gt;&lt;url&gt;https://www.ncbi.nlm.nih.gov/pubmed/4399412&lt;/url&gt;&lt;/related-urls&gt;&lt;/urls&gt;&lt;electronic-resource-num&gt;10.1098/rstb.1971.0078&lt;/electronic-resource-num&gt;&lt;/record&gt;&lt;/Cite&gt;&lt;/EndNote&gt;</w:instrText>
      </w:r>
      <w:r>
        <w:rPr>
          <w:color w:val="000000" w:themeColor="text1"/>
          <w:shd w:val="clear" w:color="auto" w:fill="FFFFFF"/>
        </w:rPr>
        <w:fldChar w:fldCharType="separate"/>
      </w:r>
      <w:r>
        <w:rPr>
          <w:noProof/>
          <w:color w:val="000000" w:themeColor="text1"/>
          <w:shd w:val="clear" w:color="auto" w:fill="FFFFFF"/>
        </w:rPr>
        <w:t>(Marr, 1971)</w:t>
      </w:r>
      <w:r>
        <w:rPr>
          <w:color w:val="000000" w:themeColor="text1"/>
          <w:shd w:val="clear" w:color="auto" w:fill="FFFFFF"/>
        </w:rPr>
        <w:fldChar w:fldCharType="end"/>
      </w:r>
      <w:r w:rsidRPr="001379EB">
        <w:rPr>
          <w:color w:val="000000" w:themeColor="text1"/>
          <w:shd w:val="clear" w:color="auto" w:fill="FFFFFF"/>
        </w:rPr>
        <w:t xml:space="preserve">. As a result, the hippocampus eventually becomes redundant. This is in line with the graded retrograde amnesia observed in patient H.M. </w:t>
      </w:r>
      <w:r>
        <w:rPr>
          <w:color w:val="000000" w:themeColor="text1"/>
          <w:shd w:val="clear" w:color="auto" w:fill="FFFFFF"/>
        </w:rPr>
        <w:fldChar w:fldCharType="begin"/>
      </w:r>
      <w:r>
        <w:rPr>
          <w:color w:val="000000" w:themeColor="text1"/>
          <w:shd w:val="clear" w:color="auto" w:fill="FFFFFF"/>
        </w:rPr>
        <w:instrText xml:space="preserve"> ADDIN EN.CITE &lt;EndNote&gt;&lt;Cite&gt;&lt;Author&gt;Scoville&lt;/Author&gt;&lt;Year&gt;1957&lt;/Year&gt;&lt;RecNum&gt;4&lt;/RecNum&gt;&lt;DisplayText&gt;(Scoville &amp;amp; Milner, 1957)&lt;/DisplayText&gt;&lt;record&gt;&lt;rec-number&gt;4&lt;/rec-number&gt;&lt;foreign-keys&gt;&lt;key app="EN" db-id="pvpx5wazhrvsd3e0ff3perwwwvrdppa005a2" timestamp="1643980480"&gt;4&lt;/key&gt;&lt;/foreign-keys&gt;&lt;ref-type name="Journal Article"&gt;17&lt;/ref-type&gt;&lt;contributors&gt;&lt;authors&gt;&lt;author&gt;Scoville, William Beecher&lt;/author&gt;&lt;author&gt;Milner, Brenda&lt;/author&gt;&lt;/authors&gt;&lt;/contributors&gt;&lt;titles&gt;&lt;title&gt;Loss of recent memory after bilateral hippocampal lesions&lt;/title&gt;&lt;secondary-title&gt;Journal of neurology, neurosurgery, and psychiatry&lt;/secondary-title&gt;&lt;/titles&gt;&lt;periodical&gt;&lt;full-title&gt;Journal of neurology, neurosurgery, and psychiatry&lt;/full-title&gt;&lt;/periodical&gt;&lt;pages&gt;11&lt;/pages&gt;&lt;volume&gt;20&lt;/volume&gt;&lt;number&gt;1&lt;/number&gt;&lt;dates&gt;&lt;year&gt;1957&lt;/year&gt;&lt;/dates&gt;&lt;urls&gt;&lt;/urls&gt;&lt;/record&gt;&lt;/Cite&gt;&lt;/EndNote&gt;</w:instrText>
      </w:r>
      <w:r>
        <w:rPr>
          <w:color w:val="000000" w:themeColor="text1"/>
          <w:shd w:val="clear" w:color="auto" w:fill="FFFFFF"/>
        </w:rPr>
        <w:fldChar w:fldCharType="separate"/>
      </w:r>
      <w:r>
        <w:rPr>
          <w:noProof/>
          <w:color w:val="000000" w:themeColor="text1"/>
          <w:shd w:val="clear" w:color="auto" w:fill="FFFFFF"/>
        </w:rPr>
        <w:t>(Scoville &amp; Milner, 1957)</w:t>
      </w:r>
      <w:r>
        <w:rPr>
          <w:color w:val="000000" w:themeColor="text1"/>
          <w:shd w:val="clear" w:color="auto" w:fill="FFFFFF"/>
        </w:rPr>
        <w:fldChar w:fldCharType="end"/>
      </w:r>
      <w:r w:rsidRPr="001379EB">
        <w:rPr>
          <w:color w:val="000000" w:themeColor="text1"/>
          <w:shd w:val="clear" w:color="auto" w:fill="FFFFFF"/>
        </w:rPr>
        <w:t>, whose hippocampus and extensive parts of the medial temporal lobe (MTL) had been removed. The forgetting of more recent memories can be attributed to their incomplete consolidation.</w:t>
      </w:r>
    </w:p>
    <w:p w14:paraId="6633EB51" w14:textId="16D6D6E0" w:rsidR="00000D96" w:rsidRPr="00000D96" w:rsidRDefault="00000D96" w:rsidP="00000D96">
      <w:pPr>
        <w:pStyle w:val="ListParagraph"/>
        <w:spacing w:line="360" w:lineRule="auto"/>
        <w:ind w:left="0"/>
        <w:rPr>
          <w:rFonts w:ascii="Helvetica" w:hAnsi="Helvetica" w:cs="Helvetica"/>
          <w:color w:val="000000" w:themeColor="text1"/>
          <w:sz w:val="22"/>
          <w:szCs w:val="22"/>
          <w:shd w:val="clear" w:color="auto" w:fill="FFFFFF"/>
        </w:rPr>
      </w:pPr>
      <w:r w:rsidRPr="00B41324">
        <w:rPr>
          <w:rFonts w:ascii="Helvetica" w:hAnsi="Helvetica" w:cs="Helvetica"/>
          <w:color w:val="000000" w:themeColor="text1"/>
          <w:sz w:val="22"/>
          <w:szCs w:val="22"/>
          <w:shd w:val="clear" w:color="auto" w:fill="FFFFFF"/>
          <w:lang w:val="en-GB"/>
        </w:rPr>
        <w:t xml:space="preserve">McClelland and colleagues </w:t>
      </w:r>
      <w:r>
        <w:rPr>
          <w:rFonts w:ascii="Helvetica" w:hAnsi="Helvetica" w:cs="Helvetica"/>
          <w:color w:val="000000" w:themeColor="text1"/>
          <w:sz w:val="22"/>
          <w:szCs w:val="22"/>
          <w:shd w:val="clear" w:color="auto" w:fill="FFFFFF"/>
          <w:lang w:val="en-GB"/>
        </w:rPr>
        <w:fldChar w:fldCharType="begin"/>
      </w:r>
      <w:r>
        <w:rPr>
          <w:rFonts w:ascii="Helvetica" w:hAnsi="Helvetica" w:cs="Helvetica"/>
          <w:color w:val="000000" w:themeColor="text1"/>
          <w:sz w:val="22"/>
          <w:szCs w:val="22"/>
          <w:shd w:val="clear" w:color="auto" w:fill="FFFFFF"/>
          <w:lang w:val="en-GB"/>
        </w:rPr>
        <w:instrText xml:space="preserve"> ADDIN EN.CITE &lt;EndNote&gt;&lt;Cite&gt;&lt;Author&gt;McClelland&lt;/Author&gt;&lt;Year&gt;1995&lt;/Year&gt;&lt;RecNum&gt;117&lt;/RecNum&gt;&lt;DisplayText&gt;(McClelland et al., 1995)&lt;/DisplayText&gt;&lt;record&gt;&lt;rec-number&gt;117&lt;/rec-number&gt;&lt;foreign-keys&gt;&lt;key app="EN" db-id="pvpx5wazhrvsd3e0ff3perwwwvrdppa005a2" timestamp="1674945940"&gt;117&lt;/key&gt;&lt;/foreign-keys&gt;&lt;ref-type name="Journal Article"&gt;17&lt;/ref-type&gt;&lt;contributors&gt;&lt;authors&gt;&lt;author&gt;McClelland, J. L.&lt;/author&gt;&lt;author&gt;McNaughton, B. L.&lt;/author&gt;&lt;author&gt;O&amp;apos;Reilly, R. C.&lt;/author&gt;&lt;/authors&gt;&lt;/contributors&gt;&lt;auth-address&gt;Carnegie Mellon U, Dept of Psychology, Pittsburgh, PA.&lt;/auth-address&gt;&lt;titles&gt;&lt;title&gt;Why there are complementary learning systems in the hippocampus and neocortex: insights from the successes and failures of connectionist models of learning and memory&lt;/title&gt;&lt;secondary-title&gt;Psychol Rev&lt;/secondary-title&gt;&lt;/titles&gt;&lt;periodical&gt;&lt;full-title&gt;Psychol Rev&lt;/full-title&gt;&lt;/periodical&gt;&lt;pages&gt;419-457&lt;/pages&gt;&lt;volume&gt;102&lt;/volume&gt;&lt;number&gt;3&lt;/number&gt;&lt;keywords&gt;&lt;keyword&gt;Amnesia, Retrograde/physiopathology&lt;/keyword&gt;&lt;keyword&gt;Cerebral Cortex/*physiology&lt;/keyword&gt;&lt;keyword&gt;Hippocampus/*physiology/physiopathology&lt;/keyword&gt;&lt;keyword&gt;Humans&lt;/keyword&gt;&lt;keyword&gt;Learning/*physiology&lt;/keyword&gt;&lt;keyword&gt;Memory/*physiology&lt;/keyword&gt;&lt;keyword&gt;*Neural Networks, Computer&lt;/keyword&gt;&lt;/keywords&gt;&lt;dates&gt;&lt;year&gt;1995&lt;/year&gt;&lt;pub-dates&gt;&lt;date&gt;Jul&lt;/date&gt;&lt;/pub-dates&gt;&lt;/dates&gt;&lt;isbn&gt;0033-295X (Print)&amp;#xD;0033-295X (Linking)&lt;/isbn&gt;&lt;accession-num&gt;7624455&lt;/accession-num&gt;&lt;urls&gt;&lt;related-urls&gt;&lt;url&gt;https://www.ncbi.nlm.nih.gov/pubmed/7624455&lt;/url&gt;&lt;/related-urls&gt;&lt;/urls&gt;&lt;electronic-resource-num&gt;10.1037/0033-295X.102.3.419&lt;/electronic-resource-num&gt;&lt;remote-database-name&gt;Medline&lt;/remote-database-name&gt;&lt;remote-database-provider&gt;NLM&lt;/remote-database-provider&gt;&lt;/record&gt;&lt;/Cite&gt;&lt;/EndNote&gt;</w:instrText>
      </w:r>
      <w:r>
        <w:rPr>
          <w:rFonts w:ascii="Helvetica" w:hAnsi="Helvetica" w:cs="Helvetica"/>
          <w:color w:val="000000" w:themeColor="text1"/>
          <w:sz w:val="22"/>
          <w:szCs w:val="22"/>
          <w:shd w:val="clear" w:color="auto" w:fill="FFFFFF"/>
          <w:lang w:val="en-GB"/>
        </w:rPr>
        <w:fldChar w:fldCharType="separate"/>
      </w:r>
      <w:r>
        <w:rPr>
          <w:rFonts w:ascii="Helvetica" w:hAnsi="Helvetica" w:cs="Helvetica"/>
          <w:noProof/>
          <w:color w:val="000000" w:themeColor="text1"/>
          <w:sz w:val="22"/>
          <w:szCs w:val="22"/>
          <w:shd w:val="clear" w:color="auto" w:fill="FFFFFF"/>
          <w:lang w:val="en-GB"/>
        </w:rPr>
        <w:t>(McClelland et al., 1995)</w:t>
      </w:r>
      <w:r>
        <w:rPr>
          <w:rFonts w:ascii="Helvetica" w:hAnsi="Helvetica" w:cs="Helvetica"/>
          <w:color w:val="000000" w:themeColor="text1"/>
          <w:sz w:val="22"/>
          <w:szCs w:val="22"/>
          <w:shd w:val="clear" w:color="auto" w:fill="FFFFFF"/>
          <w:lang w:val="en-GB"/>
        </w:rPr>
        <w:fldChar w:fldCharType="end"/>
      </w:r>
      <w:r>
        <w:rPr>
          <w:rFonts w:ascii="Helvetica" w:hAnsi="Helvetica" w:cs="Helvetica"/>
          <w:color w:val="000000" w:themeColor="text1"/>
          <w:sz w:val="22"/>
          <w:szCs w:val="22"/>
          <w:shd w:val="clear" w:color="auto" w:fill="FFFFFF"/>
          <w:lang w:val="en-DE"/>
        </w:rPr>
        <w:t xml:space="preserve"> </w:t>
      </w:r>
      <w:r w:rsidRPr="00B41324">
        <w:rPr>
          <w:rFonts w:ascii="Helvetica" w:hAnsi="Helvetica" w:cs="Helvetica"/>
          <w:color w:val="000000" w:themeColor="text1"/>
          <w:sz w:val="22"/>
          <w:szCs w:val="22"/>
          <w:shd w:val="clear" w:color="auto" w:fill="FFFFFF"/>
          <w:lang w:val="en-GB"/>
        </w:rPr>
        <w:t>extended the Standard Model of Systems Consolidation and developed a computational theory wherein the hippocampus is responsible for rapid learning of new information that could then be integrated in the neocortex over longer time periods</w:t>
      </w:r>
      <w:r w:rsidR="00816639">
        <w:rPr>
          <w:rFonts w:ascii="Helvetica" w:hAnsi="Helvetica" w:cs="Helvetica"/>
          <w:color w:val="000000" w:themeColor="text1"/>
          <w:sz w:val="22"/>
          <w:szCs w:val="22"/>
          <w:shd w:val="clear" w:color="auto" w:fill="FFFFFF"/>
          <w:lang w:val="en-DE"/>
        </w:rPr>
        <w:t xml:space="preserve"> </w:t>
      </w:r>
      <w:r w:rsidR="00816639">
        <w:rPr>
          <w:rFonts w:ascii="Helvetica" w:hAnsi="Helvetica" w:cs="Helvetica"/>
          <w:color w:val="000000" w:themeColor="text1"/>
          <w:sz w:val="22"/>
          <w:szCs w:val="22"/>
          <w:shd w:val="clear" w:color="auto" w:fill="FFFFFF"/>
          <w:lang w:val="en-DE"/>
        </w:rPr>
        <w:fldChar w:fldCharType="begin"/>
      </w:r>
      <w:r w:rsidR="00816639">
        <w:rPr>
          <w:rFonts w:ascii="Helvetica" w:hAnsi="Helvetica" w:cs="Helvetica"/>
          <w:color w:val="000000" w:themeColor="text1"/>
          <w:sz w:val="22"/>
          <w:szCs w:val="22"/>
          <w:shd w:val="clear" w:color="auto" w:fill="FFFFFF"/>
          <w:lang w:val="en-DE"/>
        </w:rPr>
        <w:instrText xml:space="preserve"> ADDIN EN.CITE &lt;EndNote&gt;&lt;Cite&gt;&lt;Author&gt;Hirsh&lt;/Author&gt;&lt;Year&gt;1974&lt;/Year&gt;&lt;RecNum&gt;224&lt;/RecNum&gt;&lt;Prefix&gt;see also &lt;/Prefix&gt;&lt;DisplayText&gt;(see also Hirsh, 1974)&lt;/DisplayText&gt;&lt;record&gt;&lt;rec-number&gt;224&lt;/rec-number&gt;&lt;foreign-keys&gt;&lt;key app="EN" db-id="pvpx5wazhrvsd3e0ff3perwwwvrdppa005a2" timestamp="1675146260"&gt;224&lt;/key&gt;&lt;/foreign-keys&gt;&lt;ref-type name="Journal Article"&gt;17&lt;/ref-type&gt;&lt;contributors&gt;&lt;authors&gt;&lt;author&gt;Hirsh, R.&lt;/author&gt;&lt;/authors&gt;&lt;/contributors&gt;&lt;titles&gt;&lt;title&gt;The hippocampus and contextual retrieval of information from memory: a theory&lt;/title&gt;&lt;secondary-title&gt;Behav Biol&lt;/secondary-title&gt;&lt;/titles&gt;&lt;periodical&gt;&lt;full-title&gt;Behav Biol&lt;/full-title&gt;&lt;/periodical&gt;&lt;pages&gt;421-44&lt;/pages&gt;&lt;volume&gt;12&lt;/volume&gt;&lt;number&gt;4&lt;/number&gt;&lt;keywords&gt;&lt;keyword&gt;Acoustic Stimulation&lt;/keyword&gt;&lt;keyword&gt;Animals&lt;/keyword&gt;&lt;keyword&gt;Attention&lt;/keyword&gt;&lt;keyword&gt;Behavior, Animal&lt;/keyword&gt;&lt;keyword&gt;Cues&lt;/keyword&gt;&lt;keyword&gt;Decision Making&lt;/keyword&gt;&lt;keyword&gt;Discrimination Learning&lt;/keyword&gt;&lt;keyword&gt;Habits&lt;/keyword&gt;&lt;keyword&gt;Haplorhini&lt;/keyword&gt;&lt;keyword&gt;Hippocampus/*physiology&lt;/keyword&gt;&lt;keyword&gt;Humans&lt;/keyword&gt;&lt;keyword&gt;Information Theory&lt;/keyword&gt;&lt;keyword&gt;Logic&lt;/keyword&gt;&lt;keyword&gt;*Memory&lt;/keyword&gt;&lt;keyword&gt;Mental Recall&lt;/keyword&gt;&lt;keyword&gt;Motivation&lt;/keyword&gt;&lt;keyword&gt;Photic Stimulation&lt;/keyword&gt;&lt;keyword&gt;Problem Solving&lt;/keyword&gt;&lt;keyword&gt;Rats&lt;/keyword&gt;&lt;/keywords&gt;&lt;dates&gt;&lt;year&gt;1974&lt;/year&gt;&lt;pub-dates&gt;&lt;date&gt;Dec&lt;/date&gt;&lt;/pub-dates&gt;&lt;/dates&gt;&lt;isbn&gt;0091-6773 (Print)&amp;#xD;0091-6773 (Linking)&lt;/isbn&gt;&lt;accession-num&gt;4217626&lt;/accession-num&gt;&lt;urls&gt;&lt;related-urls&gt;&lt;url&gt;https://www.ncbi.nlm.nih.gov/pubmed/4217626&lt;/url&gt;&lt;/related-urls&gt;&lt;/urls&gt;&lt;electronic-resource-num&gt;10.1016/s0091-6773(74)92231-7&lt;/electronic-resource-num&gt;&lt;remote-database-name&gt;Medline&lt;/remote-database-name&gt;&lt;remote-database-provider&gt;NLM&lt;/remote-database-provider&gt;&lt;/record&gt;&lt;/Cite&gt;&lt;/EndNote&gt;</w:instrText>
      </w:r>
      <w:r w:rsidR="00816639">
        <w:rPr>
          <w:rFonts w:ascii="Helvetica" w:hAnsi="Helvetica" w:cs="Helvetica"/>
          <w:color w:val="000000" w:themeColor="text1"/>
          <w:sz w:val="22"/>
          <w:szCs w:val="22"/>
          <w:shd w:val="clear" w:color="auto" w:fill="FFFFFF"/>
          <w:lang w:val="en-DE"/>
        </w:rPr>
        <w:fldChar w:fldCharType="separate"/>
      </w:r>
      <w:r w:rsidR="00816639">
        <w:rPr>
          <w:rFonts w:ascii="Helvetica" w:hAnsi="Helvetica" w:cs="Helvetica"/>
          <w:noProof/>
          <w:color w:val="000000" w:themeColor="text1"/>
          <w:sz w:val="22"/>
          <w:szCs w:val="22"/>
          <w:shd w:val="clear" w:color="auto" w:fill="FFFFFF"/>
          <w:lang w:val="en-DE"/>
        </w:rPr>
        <w:t>(see also Hirsh, 1974)</w:t>
      </w:r>
      <w:r w:rsidR="00816639">
        <w:rPr>
          <w:rFonts w:ascii="Helvetica" w:hAnsi="Helvetica" w:cs="Helvetica"/>
          <w:color w:val="000000" w:themeColor="text1"/>
          <w:sz w:val="22"/>
          <w:szCs w:val="22"/>
          <w:shd w:val="clear" w:color="auto" w:fill="FFFFFF"/>
          <w:lang w:val="en-DE"/>
        </w:rPr>
        <w:fldChar w:fldCharType="end"/>
      </w:r>
      <w:r w:rsidRPr="00B41324">
        <w:rPr>
          <w:rFonts w:ascii="Helvetica" w:hAnsi="Helvetica" w:cs="Helvetica"/>
          <w:color w:val="000000" w:themeColor="text1"/>
          <w:sz w:val="22"/>
          <w:szCs w:val="22"/>
          <w:shd w:val="clear" w:color="auto" w:fill="FFFFFF"/>
          <w:lang w:val="en-GB"/>
        </w:rPr>
        <w:t>. The hippocampus separates experiences and avoids catastrophic interference be</w:t>
      </w:r>
      <w:r>
        <w:rPr>
          <w:rFonts w:ascii="Helvetica" w:hAnsi="Helvetica" w:cs="Helvetica"/>
          <w:color w:val="000000" w:themeColor="text1"/>
          <w:sz w:val="22"/>
          <w:szCs w:val="22"/>
          <w:shd w:val="clear" w:color="auto" w:fill="FFFFFF"/>
          <w:lang w:val="en-DE"/>
        </w:rPr>
        <w:t>tw</w:t>
      </w:r>
      <w:r w:rsidRPr="00B41324">
        <w:rPr>
          <w:rFonts w:ascii="Helvetica" w:hAnsi="Helvetica" w:cs="Helvetica"/>
          <w:color w:val="000000" w:themeColor="text1"/>
          <w:sz w:val="22"/>
          <w:szCs w:val="22"/>
          <w:shd w:val="clear" w:color="auto" w:fill="FFFFFF"/>
          <w:lang w:val="en-GB"/>
        </w:rPr>
        <w:t xml:space="preserve">een older and newer memories through the implementation of a sparse and orthogonal code where each event is represented by a distinct assembly of neurons. This complementary learning systems approach provides a solution to the challenge that the brain needs to both recognize general patterns in the environment and capture the details of a particular episode </w:t>
      </w:r>
      <w:r>
        <w:rPr>
          <w:rFonts w:ascii="Helvetica" w:hAnsi="Helvetica" w:cs="Helvetica"/>
          <w:color w:val="000000" w:themeColor="text1"/>
          <w:sz w:val="22"/>
          <w:szCs w:val="22"/>
          <w:shd w:val="clear" w:color="auto" w:fill="FFFFFF"/>
          <w:lang w:val="en-GB"/>
        </w:rPr>
        <w:fldChar w:fldCharType="begin"/>
      </w:r>
      <w:r>
        <w:rPr>
          <w:rFonts w:ascii="Helvetica" w:hAnsi="Helvetica" w:cs="Helvetica"/>
          <w:color w:val="000000" w:themeColor="text1"/>
          <w:sz w:val="22"/>
          <w:szCs w:val="22"/>
          <w:shd w:val="clear" w:color="auto" w:fill="FFFFFF"/>
          <w:lang w:val="en-GB"/>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Pr>
          <w:rFonts w:ascii="Helvetica" w:hAnsi="Helvetica" w:cs="Helvetica"/>
          <w:color w:val="000000" w:themeColor="text1"/>
          <w:sz w:val="22"/>
          <w:szCs w:val="22"/>
          <w:shd w:val="clear" w:color="auto" w:fill="FFFFFF"/>
          <w:lang w:val="en-GB"/>
        </w:rPr>
        <w:fldChar w:fldCharType="separate"/>
      </w:r>
      <w:r>
        <w:rPr>
          <w:rFonts w:ascii="Helvetica" w:hAnsi="Helvetica" w:cs="Helvetica"/>
          <w:noProof/>
          <w:color w:val="000000" w:themeColor="text1"/>
          <w:sz w:val="22"/>
          <w:szCs w:val="22"/>
          <w:shd w:val="clear" w:color="auto" w:fill="FFFFFF"/>
          <w:lang w:val="en-GB"/>
        </w:rPr>
        <w:t>(O'Reilly &amp; Rudy, 2001)</w:t>
      </w:r>
      <w:r>
        <w:rPr>
          <w:rFonts w:ascii="Helvetica" w:hAnsi="Helvetica" w:cs="Helvetica"/>
          <w:color w:val="000000" w:themeColor="text1"/>
          <w:sz w:val="22"/>
          <w:szCs w:val="22"/>
          <w:shd w:val="clear" w:color="auto" w:fill="FFFFFF"/>
          <w:lang w:val="en-GB"/>
        </w:rPr>
        <w:fldChar w:fldCharType="end"/>
      </w:r>
      <w:r w:rsidRPr="001B4652">
        <w:rPr>
          <w:rFonts w:ascii="Helvetica" w:hAnsi="Helvetica" w:cs="Helvetica"/>
          <w:color w:val="000000" w:themeColor="text1"/>
          <w:sz w:val="22"/>
          <w:szCs w:val="22"/>
        </w:rPr>
        <w:t>.</w:t>
      </w:r>
      <w:r w:rsidRPr="001B4652">
        <w:rPr>
          <w:rFonts w:ascii="Helvetica" w:hAnsi="Helvetica" w:cs="Helvetica"/>
          <w:color w:val="000000" w:themeColor="text1"/>
          <w:sz w:val="22"/>
          <w:szCs w:val="22"/>
          <w:lang w:val="en-DE"/>
        </w:rPr>
        <w:t xml:space="preserve"> </w:t>
      </w:r>
      <w:r w:rsidRPr="001B4652">
        <w:rPr>
          <w:rFonts w:ascii="Helvetica" w:hAnsi="Helvetica" w:cs="Helvetica"/>
          <w:color w:val="000000" w:themeColor="text1"/>
          <w:sz w:val="22"/>
          <w:szCs w:val="22"/>
          <w:shd w:val="clear" w:color="auto" w:fill="FFFFFF"/>
        </w:rPr>
        <w:t xml:space="preserve">In contrast, the Multiple Trace Theory </w:t>
      </w:r>
      <w:r w:rsidRPr="001B4652">
        <w:rPr>
          <w:rFonts w:ascii="Helvetica" w:hAnsi="Helvetica" w:cs="Helvetica"/>
          <w:color w:val="000000" w:themeColor="text1"/>
          <w:sz w:val="22"/>
          <w:szCs w:val="22"/>
          <w:shd w:val="clear" w:color="auto" w:fill="FFFFFF"/>
        </w:rPr>
        <w:fldChar w:fldCharType="begin"/>
      </w:r>
      <w:r w:rsidRPr="001B4652">
        <w:rPr>
          <w:rFonts w:ascii="Helvetica" w:hAnsi="Helvetica" w:cs="Helvetica"/>
          <w:color w:val="000000" w:themeColor="text1"/>
          <w:sz w:val="22"/>
          <w:szCs w:val="22"/>
          <w:shd w:val="clear" w:color="auto" w:fill="FFFFFF"/>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Pr="001B4652">
        <w:rPr>
          <w:rFonts w:ascii="Helvetica" w:hAnsi="Helvetica" w:cs="Helvetica"/>
          <w:color w:val="000000" w:themeColor="text1"/>
          <w:sz w:val="22"/>
          <w:szCs w:val="22"/>
          <w:shd w:val="clear" w:color="auto" w:fill="FFFFFF"/>
        </w:rPr>
        <w:fldChar w:fldCharType="separate"/>
      </w:r>
      <w:r w:rsidRPr="001B4652">
        <w:rPr>
          <w:rFonts w:ascii="Helvetica" w:hAnsi="Helvetica" w:cs="Helvetica"/>
          <w:noProof/>
          <w:color w:val="000000" w:themeColor="text1"/>
          <w:sz w:val="22"/>
          <w:szCs w:val="22"/>
          <w:shd w:val="clear" w:color="auto" w:fill="FFFFFF"/>
        </w:rPr>
        <w:t>(Nadel &amp; Moscovitch, 1997)</w:t>
      </w:r>
      <w:r w:rsidRPr="001B4652">
        <w:rPr>
          <w:rFonts w:ascii="Helvetica" w:hAnsi="Helvetica" w:cs="Helvetica"/>
          <w:color w:val="000000" w:themeColor="text1"/>
          <w:sz w:val="22"/>
          <w:szCs w:val="22"/>
          <w:shd w:val="clear" w:color="auto" w:fill="FFFFFF"/>
        </w:rPr>
        <w:fldChar w:fldCharType="end"/>
      </w:r>
      <w:r w:rsidRPr="001B4652">
        <w:rPr>
          <w:rFonts w:ascii="Helvetica" w:hAnsi="Helvetica" w:cs="Helvetica"/>
          <w:color w:val="000000" w:themeColor="text1"/>
          <w:sz w:val="22"/>
          <w:szCs w:val="22"/>
          <w:shd w:val="clear" w:color="auto" w:fill="FFFFFF"/>
        </w:rPr>
        <w:t xml:space="preserve"> proposed that the hippocampus remains essential for episodic memory even for remote memories. However, similar to the Systems Consolidation account, the hippocampus aids in</w:t>
      </w:r>
      <w:r w:rsidRPr="00B32E59">
        <w:rPr>
          <w:rFonts w:ascii="Helvetica" w:hAnsi="Helvetica" w:cs="Helvetica"/>
          <w:color w:val="000000" w:themeColor="text1"/>
          <w:sz w:val="22"/>
          <w:szCs w:val="22"/>
          <w:shd w:val="clear" w:color="auto" w:fill="FFFFFF"/>
        </w:rPr>
        <w:t xml:space="preserve"> the stabilisation of semantic memories in the neocortex. In support of this Corkin </w:t>
      </w:r>
      <w:r>
        <w:rPr>
          <w:rFonts w:ascii="Helvetica" w:hAnsi="Helvetica" w:cs="Helvetica"/>
          <w:color w:val="000000" w:themeColor="text1"/>
          <w:sz w:val="22"/>
          <w:szCs w:val="22"/>
          <w:shd w:val="clear" w:color="auto" w:fill="FFFFFF"/>
        </w:rPr>
        <w:fldChar w:fldCharType="begin"/>
      </w:r>
      <w:r>
        <w:rPr>
          <w:rFonts w:ascii="Helvetica" w:hAnsi="Helvetica" w:cs="Helvetica"/>
          <w:color w:val="000000" w:themeColor="text1"/>
          <w:sz w:val="22"/>
          <w:szCs w:val="22"/>
          <w:shd w:val="clear" w:color="auto" w:fill="FFFFFF"/>
        </w:rPr>
        <w:instrText xml:space="preserve"> ADDIN EN.CITE &lt;EndNote&gt;&lt;Cite&gt;&lt;Author&gt;Corkin&lt;/Author&gt;&lt;Year&gt;2002&lt;/Year&gt;&lt;RecNum&gt;119&lt;/RecNum&gt;&lt;DisplayText&gt;(Corkin, 2002)&lt;/DisplayText&gt;&lt;record&gt;&lt;rec-number&gt;119&lt;/rec-number&gt;&lt;foreign-keys&gt;&lt;key app="EN" db-id="pvpx5wazhrvsd3e0ff3perwwwvrdppa005a2" timestamp="1674946210"&gt;119&lt;/key&gt;&lt;/foreign-keys&gt;&lt;ref-type name="Journal Article"&gt;17&lt;/ref-type&gt;&lt;contributors&gt;&lt;authors&gt;&lt;author&gt;Corkin, S.&lt;/author&gt;&lt;/authors&gt;&lt;/contributors&gt;&lt;auth-address&gt;Department of Brain and Cognitive Sciences and the Clinical Research Center, NE20-392, Massachusetts Institute of Technology, Cambridge, Massachusetts 02139, USA. corkin@mit.edu&lt;/auth-address&gt;&lt;titles&gt;&lt;title&gt;What&amp;apos;s new with the amnesic patient H.M.?&lt;/title&gt;&lt;secondary-title&gt;Nat Rev Neurosci&lt;/secondary-title&gt;&lt;/titles&gt;&lt;periodical&gt;&lt;full-title&gt;Nat Rev Neurosci&lt;/full-title&gt;&lt;/periodical&gt;&lt;pages&gt;153-60&lt;/pages&gt;&lt;volume&gt;3&lt;/volume&gt;&lt;number&gt;2&lt;/number&gt;&lt;keywords&gt;&lt;keyword&gt;Aged&lt;/keyword&gt;&lt;keyword&gt;Amnesia/pathology/*physiopathology/psychology&lt;/keyword&gt;&lt;keyword&gt;Epilepsy, Temporal Lobe/surgery&lt;/keyword&gt;&lt;keyword&gt;Hippocampus/pathology/*physiopathology/surgery&lt;/keyword&gt;&lt;keyword&gt;Humans&lt;/keyword&gt;&lt;keyword&gt;Longitudinal Studies&lt;/keyword&gt;&lt;keyword&gt;Male&lt;/keyword&gt;&lt;keyword&gt;Memory/*physiology&lt;/keyword&gt;&lt;keyword&gt;Nerve Net/pathology/*physiopathology/surgery&lt;/keyword&gt;&lt;keyword&gt;Neuropsychological Tests&lt;/keyword&gt;&lt;keyword&gt;Neurosurgical Procedures/adverse effects&lt;/keyword&gt;&lt;keyword&gt;Recovery of Function/*physiology&lt;/keyword&gt;&lt;/keywords&gt;&lt;dates&gt;&lt;year&gt;2002&lt;/year&gt;&lt;pub-dates&gt;&lt;date&gt;Feb&lt;/date&gt;&lt;/pub-dates&gt;&lt;/dates&gt;&lt;isbn&gt;1471-003X (Print)&amp;#xD;1471-003X (Linking)&lt;/isbn&gt;&lt;accession-num&gt;11836523&lt;/accession-num&gt;&lt;urls&gt;&lt;related-urls&gt;&lt;url&gt;https://www.ncbi.nlm.nih.gov/pubmed/11836523&lt;/url&gt;&lt;/related-urls&gt;&lt;/urls&gt;&lt;electronic-resource-num&gt;10.1038/nrn726&lt;/electronic-resource-num&gt;&lt;remote-database-name&gt;Medline&lt;/remote-database-name&gt;&lt;remote-database-provider&gt;NLM&lt;/remote-database-provider&gt;&lt;/record&gt;&lt;/Cite&gt;&lt;/EndNote&gt;</w:instrText>
      </w:r>
      <w:r>
        <w:rPr>
          <w:rFonts w:ascii="Helvetica" w:hAnsi="Helvetica" w:cs="Helvetica"/>
          <w:color w:val="000000" w:themeColor="text1"/>
          <w:sz w:val="22"/>
          <w:szCs w:val="22"/>
          <w:shd w:val="clear" w:color="auto" w:fill="FFFFFF"/>
        </w:rPr>
        <w:fldChar w:fldCharType="separate"/>
      </w:r>
      <w:r>
        <w:rPr>
          <w:rFonts w:ascii="Helvetica" w:hAnsi="Helvetica" w:cs="Helvetica"/>
          <w:noProof/>
          <w:color w:val="000000" w:themeColor="text1"/>
          <w:sz w:val="22"/>
          <w:szCs w:val="22"/>
          <w:shd w:val="clear" w:color="auto" w:fill="FFFFFF"/>
        </w:rPr>
        <w:t>(Corkin, 2002)</w:t>
      </w:r>
      <w:r>
        <w:rPr>
          <w:rFonts w:ascii="Helvetica" w:hAnsi="Helvetica" w:cs="Helvetica"/>
          <w:color w:val="000000" w:themeColor="text1"/>
          <w:sz w:val="22"/>
          <w:szCs w:val="22"/>
          <w:shd w:val="clear" w:color="auto" w:fill="FFFFFF"/>
        </w:rPr>
        <w:fldChar w:fldCharType="end"/>
      </w:r>
      <w:r>
        <w:rPr>
          <w:rFonts w:ascii="Helvetica" w:hAnsi="Helvetica" w:cs="Helvetica"/>
          <w:color w:val="000000" w:themeColor="text1"/>
          <w:sz w:val="22"/>
          <w:szCs w:val="22"/>
          <w:shd w:val="clear" w:color="auto" w:fill="FFFFFF"/>
          <w:lang w:val="en-DE"/>
        </w:rPr>
        <w:t xml:space="preserve"> </w:t>
      </w:r>
      <w:r w:rsidRPr="00B32E59">
        <w:rPr>
          <w:rFonts w:ascii="Helvetica" w:hAnsi="Helvetica" w:cs="Helvetica"/>
          <w:color w:val="000000" w:themeColor="text1"/>
          <w:sz w:val="22"/>
          <w:szCs w:val="22"/>
          <w:shd w:val="clear" w:color="auto" w:fill="FFFFFF"/>
        </w:rPr>
        <w:t xml:space="preserve">argued that remote memories of H.M. were </w:t>
      </w:r>
      <w:r w:rsidRPr="001B4652">
        <w:rPr>
          <w:rFonts w:ascii="Helvetica" w:hAnsi="Helvetica" w:cs="Helvetica"/>
          <w:color w:val="000000" w:themeColor="text1"/>
          <w:sz w:val="22"/>
          <w:szCs w:val="22"/>
          <w:shd w:val="clear" w:color="auto" w:fill="FFFFFF"/>
          <w:lang w:val="en-GB"/>
        </w:rPr>
        <w:t>semanticized</w:t>
      </w:r>
      <w:r w:rsidRPr="00B32E59">
        <w:rPr>
          <w:rFonts w:ascii="Helvetica" w:hAnsi="Helvetica" w:cs="Helvetica"/>
          <w:color w:val="000000" w:themeColor="text1"/>
          <w:sz w:val="22"/>
          <w:szCs w:val="22"/>
          <w:shd w:val="clear" w:color="auto" w:fill="FFFFFF"/>
        </w:rPr>
        <w:t xml:space="preserve"> and thus did not reflect retrieval of true episodic memories.</w:t>
      </w:r>
      <w:r>
        <w:rPr>
          <w:rFonts w:ascii="Helvetica" w:hAnsi="Helvetica" w:cs="Helvetica"/>
          <w:color w:val="000000" w:themeColor="text1"/>
          <w:sz w:val="22"/>
          <w:szCs w:val="22"/>
          <w:shd w:val="clear" w:color="auto" w:fill="FFFFFF"/>
          <w:lang w:val="en-DE"/>
        </w:rPr>
        <w:t xml:space="preserve"> </w:t>
      </w:r>
      <w:r w:rsidRPr="00B32E59">
        <w:rPr>
          <w:rFonts w:ascii="Helvetica" w:hAnsi="Helvetica" w:cs="Helvetica"/>
          <w:color w:val="000000" w:themeColor="text1"/>
          <w:sz w:val="22"/>
          <w:szCs w:val="22"/>
        </w:rPr>
        <w:t>Importantly, whether the Systems Consolidation or the Multiple Trace Theory prevails has no bearing on the concept of a hippocampal index assembly which is compatible with either framework.</w:t>
      </w:r>
    </w:p>
    <w:p w14:paraId="20A2F384" w14:textId="77777777" w:rsidR="001E1470" w:rsidRDefault="001E1470" w:rsidP="001E1470">
      <w:pPr>
        <w:rPr>
          <w:rFonts w:cs="Times New Roman"/>
        </w:rPr>
      </w:pPr>
    </w:p>
    <w:p w14:paraId="2664D9CF" w14:textId="3009D066" w:rsidR="001E1470" w:rsidRPr="001379EB" w:rsidRDefault="001E1470" w:rsidP="00000D96">
      <w:pPr>
        <w:pStyle w:val="SMSubheading"/>
      </w:pPr>
      <w:r w:rsidRPr="001379EB">
        <w:t>Information flow during memory processing</w:t>
      </w:r>
    </w:p>
    <w:p w14:paraId="3BB6B703" w14:textId="63FB90AB" w:rsidR="001E1470" w:rsidRDefault="001E1470" w:rsidP="001E1470">
      <w:pPr>
        <w:pStyle w:val="ListParagraph"/>
        <w:spacing w:line="360" w:lineRule="auto"/>
        <w:ind w:left="0"/>
        <w:rPr>
          <w:rFonts w:ascii="Helvetica" w:hAnsi="Helvetica"/>
          <w:sz w:val="22"/>
          <w:szCs w:val="22"/>
        </w:rPr>
      </w:pPr>
      <w:r w:rsidRPr="00F673D6">
        <w:rPr>
          <w:rFonts w:ascii="Helvetica" w:hAnsi="Helvetica"/>
          <w:sz w:val="22"/>
          <w:szCs w:val="22"/>
        </w:rPr>
        <w:t>According to a model by O’Reilly and Rudy</w:t>
      </w:r>
      <w:r w:rsidR="00F673D6">
        <w:rPr>
          <w:rFonts w:ascii="Helvetica" w:hAnsi="Helvetica"/>
          <w:sz w:val="22"/>
          <w:szCs w:val="22"/>
          <w:lang w:val="en-DE"/>
        </w:rPr>
        <w:t xml:space="preserve"> </w:t>
      </w:r>
      <w:r w:rsidR="00F673D6">
        <w:rPr>
          <w:rFonts w:ascii="Helvetica" w:hAnsi="Helvetica"/>
          <w:sz w:val="22"/>
          <w:szCs w:val="22"/>
          <w:lang w:val="en-DE"/>
        </w:rPr>
        <w:fldChar w:fldCharType="begin"/>
      </w:r>
      <w:r w:rsidR="00F673D6">
        <w:rPr>
          <w:rFonts w:ascii="Helvetica" w:hAnsi="Helvetica"/>
          <w:sz w:val="22"/>
          <w:szCs w:val="22"/>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F673D6">
        <w:rPr>
          <w:rFonts w:ascii="Helvetica" w:hAnsi="Helvetica"/>
          <w:sz w:val="22"/>
          <w:szCs w:val="22"/>
          <w:lang w:val="en-DE"/>
        </w:rPr>
        <w:fldChar w:fldCharType="separate"/>
      </w:r>
      <w:r w:rsidR="00F673D6">
        <w:rPr>
          <w:rFonts w:ascii="Helvetica" w:hAnsi="Helvetica"/>
          <w:noProof/>
          <w:sz w:val="22"/>
          <w:szCs w:val="22"/>
          <w:lang w:val="en-DE"/>
        </w:rPr>
        <w:t>(O'Reilly &amp; Rudy, 2001)</w:t>
      </w:r>
      <w:r w:rsidR="00F673D6">
        <w:rPr>
          <w:rFonts w:ascii="Helvetica" w:hAnsi="Helvetica"/>
          <w:sz w:val="22"/>
          <w:szCs w:val="22"/>
          <w:lang w:val="en-DE"/>
        </w:rPr>
        <w:fldChar w:fldCharType="end"/>
      </w:r>
      <w:r w:rsidRPr="00F673D6">
        <w:rPr>
          <w:rFonts w:ascii="Helvetica" w:hAnsi="Helvetica"/>
          <w:sz w:val="22"/>
          <w:szCs w:val="22"/>
        </w:rPr>
        <w:t xml:space="preserve">, during memory encoding information from the </w:t>
      </w:r>
      <w:r w:rsidR="0057302D">
        <w:rPr>
          <w:rFonts w:ascii="Helvetica" w:hAnsi="Helvetica"/>
          <w:sz w:val="22"/>
          <w:szCs w:val="22"/>
        </w:rPr>
        <w:t>neocortex</w:t>
      </w:r>
      <w:r w:rsidRPr="00F673D6">
        <w:rPr>
          <w:rFonts w:ascii="Helvetica" w:hAnsi="Helvetica"/>
          <w:sz w:val="22"/>
          <w:szCs w:val="22"/>
        </w:rPr>
        <w:t xml:space="preserve"> reaches the entorhinal cortex (EC) where two representations are generated. One representation is projected via the broad and diffuse perforant path to the dentate gyrus (DG), forming a sparse rendering of the cortical activity pattern. The DG then connects to CA3 through the sparse, focused and topographically arranged mossy fibre pathway, with approximately 70 synapses linking to each CA3 neuron in rats </w:t>
      </w:r>
      <w:r w:rsidR="00DC1F8B" w:rsidRPr="0069272E">
        <w:rPr>
          <w:rFonts w:ascii="Helvetica" w:hAnsi="Helvetica"/>
          <w:sz w:val="22"/>
          <w:szCs w:val="22"/>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69272E">
        <w:rPr>
          <w:rFonts w:ascii="Helvetica" w:hAnsi="Helvetica"/>
          <w:sz w:val="22"/>
          <w:szCs w:val="22"/>
        </w:rPr>
        <w:instrText xml:space="preserve"> ADDIN EN.CITE </w:instrText>
      </w:r>
      <w:r w:rsidR="00546B60" w:rsidRPr="0069272E">
        <w:rPr>
          <w:rFonts w:ascii="Helvetica" w:hAnsi="Helvetica"/>
          <w:sz w:val="22"/>
          <w:szCs w:val="22"/>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69272E">
        <w:rPr>
          <w:rFonts w:ascii="Helvetica" w:hAnsi="Helvetica"/>
          <w:sz w:val="22"/>
          <w:szCs w:val="22"/>
        </w:rPr>
        <w:instrText xml:space="preserve"> ADDIN EN.CITE.DATA </w:instrText>
      </w:r>
      <w:r w:rsidR="00546B60" w:rsidRPr="0069272E">
        <w:rPr>
          <w:rFonts w:ascii="Helvetica" w:hAnsi="Helvetica"/>
          <w:sz w:val="22"/>
          <w:szCs w:val="22"/>
        </w:rPr>
      </w:r>
      <w:r w:rsidR="00546B60" w:rsidRPr="0069272E">
        <w:rPr>
          <w:rFonts w:ascii="Helvetica" w:hAnsi="Helvetica"/>
          <w:sz w:val="22"/>
          <w:szCs w:val="22"/>
        </w:rPr>
        <w:fldChar w:fldCharType="end"/>
      </w:r>
      <w:r w:rsidR="00DC1F8B" w:rsidRPr="0069272E">
        <w:rPr>
          <w:rFonts w:ascii="Helvetica" w:hAnsi="Helvetica"/>
          <w:sz w:val="22"/>
          <w:szCs w:val="22"/>
        </w:rPr>
        <w:fldChar w:fldCharType="separate"/>
      </w:r>
      <w:r w:rsidR="00546B60" w:rsidRPr="0069272E">
        <w:rPr>
          <w:rFonts w:ascii="Helvetica" w:hAnsi="Helvetica"/>
          <w:noProof/>
          <w:sz w:val="22"/>
          <w:szCs w:val="22"/>
        </w:rPr>
        <w:t>(O'Reilly &amp; Rudy, 2001)</w:t>
      </w:r>
      <w:r w:rsidR="00DC1F8B" w:rsidRPr="0069272E">
        <w:rPr>
          <w:rFonts w:ascii="Helvetica" w:hAnsi="Helvetica"/>
          <w:sz w:val="22"/>
          <w:szCs w:val="22"/>
        </w:rPr>
        <w:fldChar w:fldCharType="end"/>
      </w:r>
      <w:r w:rsidRPr="0069272E">
        <w:rPr>
          <w:rFonts w:ascii="Helvetica" w:hAnsi="Helvetica"/>
          <w:sz w:val="22"/>
          <w:szCs w:val="22"/>
        </w:rPr>
        <w:t xml:space="preserve">. At the same time, the other </w:t>
      </w:r>
      <w:r w:rsidR="0069272E" w:rsidRPr="0069272E">
        <w:rPr>
          <w:rFonts w:ascii="Helvetica" w:hAnsi="Helvetica"/>
          <w:sz w:val="22"/>
          <w:szCs w:val="22"/>
        </w:rPr>
        <w:t>representation</w:t>
      </w:r>
      <w:r w:rsidR="0069272E" w:rsidRPr="0069272E">
        <w:rPr>
          <w:rFonts w:ascii="Helvetica" w:hAnsi="Helvetica"/>
          <w:sz w:val="22"/>
          <w:szCs w:val="22"/>
          <w:lang w:val="en-DE"/>
        </w:rPr>
        <w:t xml:space="preserve"> </w:t>
      </w:r>
      <w:r w:rsidR="0069272E" w:rsidRPr="0069272E">
        <w:rPr>
          <w:rFonts w:ascii="Helvetica" w:hAnsi="Helvetica"/>
          <w:sz w:val="22"/>
          <w:szCs w:val="22"/>
        </w:rPr>
        <w:t>projects</w:t>
      </w:r>
      <w:r w:rsidRPr="0069272E">
        <w:rPr>
          <w:rFonts w:ascii="Helvetica" w:hAnsi="Helvetica"/>
          <w:sz w:val="22"/>
          <w:szCs w:val="22"/>
        </w:rPr>
        <w:t xml:space="preserve"> from the EC to CA1</w:t>
      </w:r>
      <w:r w:rsidRPr="0069272E">
        <w:rPr>
          <w:rFonts w:ascii="Helvetica" w:hAnsi="Helvetica"/>
          <w:sz w:val="22"/>
          <w:szCs w:val="22"/>
          <w:lang w:val="en-DE"/>
        </w:rPr>
        <w:t xml:space="preserve"> and back</w:t>
      </w:r>
      <w:r w:rsidRPr="0069272E">
        <w:rPr>
          <w:rFonts w:ascii="Helvetica" w:hAnsi="Helvetica"/>
          <w:sz w:val="22"/>
          <w:szCs w:val="22"/>
        </w:rPr>
        <w:t>. This</w:t>
      </w:r>
      <w:r w:rsidRPr="00F673D6">
        <w:rPr>
          <w:rFonts w:ascii="Helvetica" w:hAnsi="Helvetica"/>
          <w:sz w:val="22"/>
          <w:szCs w:val="22"/>
        </w:rPr>
        <w:t xml:space="preserve"> connection is point-to-point and not diffuse like the perforant path </w:t>
      </w:r>
      <w:r w:rsidR="00D441E7">
        <w:rPr>
          <w:rFonts w:ascii="Helvetica" w:hAnsi="Helvetica"/>
          <w:sz w:val="22"/>
          <w:szCs w:val="22"/>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Pr>
          <w:rFonts w:ascii="Helvetica" w:hAnsi="Helvetica"/>
          <w:sz w:val="22"/>
          <w:szCs w:val="22"/>
        </w:rPr>
        <w:instrText xml:space="preserve"> ADDIN EN.CITE </w:instrText>
      </w:r>
      <w:r w:rsidR="00D441E7">
        <w:rPr>
          <w:rFonts w:ascii="Helvetica" w:hAnsi="Helvetica"/>
          <w:sz w:val="22"/>
          <w:szCs w:val="22"/>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Pr>
          <w:rFonts w:ascii="Helvetica" w:hAnsi="Helvetica"/>
          <w:sz w:val="22"/>
          <w:szCs w:val="22"/>
        </w:rPr>
        <w:instrText xml:space="preserve"> ADDIN EN.CITE.DATA </w:instrText>
      </w:r>
      <w:r w:rsidR="00D441E7">
        <w:rPr>
          <w:rFonts w:ascii="Helvetica" w:hAnsi="Helvetica"/>
          <w:sz w:val="22"/>
          <w:szCs w:val="22"/>
        </w:rPr>
      </w:r>
      <w:r w:rsidR="00D441E7">
        <w:rPr>
          <w:rFonts w:ascii="Helvetica" w:hAnsi="Helvetica"/>
          <w:sz w:val="22"/>
          <w:szCs w:val="22"/>
        </w:rPr>
        <w:fldChar w:fldCharType="end"/>
      </w:r>
      <w:r w:rsidR="00D441E7">
        <w:rPr>
          <w:rFonts w:ascii="Helvetica" w:hAnsi="Helvetica"/>
          <w:sz w:val="22"/>
          <w:szCs w:val="22"/>
        </w:rPr>
        <w:fldChar w:fldCharType="separate"/>
      </w:r>
      <w:r w:rsidR="00D441E7">
        <w:rPr>
          <w:rFonts w:ascii="Helvetica" w:hAnsi="Helvetica"/>
          <w:noProof/>
          <w:sz w:val="22"/>
          <w:szCs w:val="22"/>
        </w:rPr>
        <w:t>(Naber et al., 2001; Tamamaki &amp; Nojyo, 1995)</w:t>
      </w:r>
      <w:r w:rsidR="00D441E7">
        <w:rPr>
          <w:rFonts w:ascii="Helvetica" w:hAnsi="Helvetica"/>
          <w:sz w:val="22"/>
          <w:szCs w:val="22"/>
        </w:rPr>
        <w:fldChar w:fldCharType="end"/>
      </w:r>
      <w:r w:rsidR="00D441E7">
        <w:rPr>
          <w:rFonts w:ascii="Helvetica" w:hAnsi="Helvetica"/>
          <w:sz w:val="22"/>
          <w:szCs w:val="22"/>
          <w:lang w:val="en-DE"/>
        </w:rPr>
        <w:t>.</w:t>
      </w:r>
      <w:r w:rsidRPr="00F673D6">
        <w:rPr>
          <w:rFonts w:ascii="Helvetica" w:hAnsi="Helvetica"/>
          <w:sz w:val="22"/>
          <w:szCs w:val="22"/>
        </w:rPr>
        <w:t xml:space="preserve"> Due to the coactivity of </w:t>
      </w:r>
      <w:r w:rsidRPr="00F673D6">
        <w:rPr>
          <w:rFonts w:ascii="Helvetica" w:hAnsi="Helvetica"/>
          <w:sz w:val="22"/>
          <w:szCs w:val="22"/>
        </w:rPr>
        <w:lastRenderedPageBreak/>
        <w:t>neurons in CA3 and CA1, their diffuse and widespread synaptic connections through the Schaffer Collaterals are strengthened.</w:t>
      </w:r>
      <w:r w:rsidR="00B32E59">
        <w:rPr>
          <w:rFonts w:ascii="Helvetica" w:hAnsi="Helvetica"/>
          <w:sz w:val="22"/>
          <w:szCs w:val="22"/>
          <w:lang w:val="en-DE"/>
        </w:rPr>
        <w:t xml:space="preserve"> </w:t>
      </w:r>
      <w:r w:rsidRPr="00F673D6">
        <w:rPr>
          <w:rFonts w:ascii="Helvetica" w:hAnsi="Helvetica"/>
          <w:sz w:val="22"/>
          <w:szCs w:val="22"/>
        </w:rPr>
        <w:t>During retrieval, a partial input of the original representation is sufficient to reactivate the representation in CA3, where the entire representation is pattern completed. This in turn reinstates the appropriate CA1 representation that can project back to the EC because of the bidirectional connection between EC and CA1</w:t>
      </w:r>
      <w:r w:rsidR="00B32E59">
        <w:rPr>
          <w:rFonts w:ascii="Helvetica" w:hAnsi="Helvetica"/>
          <w:sz w:val="22"/>
          <w:szCs w:val="22"/>
          <w:lang w:val="en-DE"/>
        </w:rPr>
        <w:t xml:space="preserve"> </w:t>
      </w:r>
      <w:r w:rsidR="00B32E59">
        <w:rPr>
          <w:rFonts w:ascii="Helvetica" w:hAnsi="Helvetica"/>
          <w:sz w:val="22"/>
          <w:szCs w:val="22"/>
          <w:lang w:val="en-DE"/>
        </w:rPr>
        <w:fldChar w:fldCharType="begin"/>
      </w:r>
      <w:r w:rsidR="00B32E59">
        <w:rPr>
          <w:rFonts w:ascii="Helvetica" w:hAnsi="Helvetica"/>
          <w:sz w:val="22"/>
          <w:szCs w:val="22"/>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B32E59">
        <w:rPr>
          <w:rFonts w:ascii="Helvetica" w:hAnsi="Helvetica"/>
          <w:sz w:val="22"/>
          <w:szCs w:val="22"/>
          <w:lang w:val="en-DE"/>
        </w:rPr>
        <w:fldChar w:fldCharType="separate"/>
      </w:r>
      <w:r w:rsidR="00B32E59">
        <w:rPr>
          <w:rFonts w:ascii="Helvetica" w:hAnsi="Helvetica"/>
          <w:noProof/>
          <w:sz w:val="22"/>
          <w:szCs w:val="22"/>
          <w:lang w:val="en-DE"/>
        </w:rPr>
        <w:t>(O'Reilly &amp; Rudy, 2001)</w:t>
      </w:r>
      <w:r w:rsidR="00B32E59">
        <w:rPr>
          <w:rFonts w:ascii="Helvetica" w:hAnsi="Helvetica"/>
          <w:sz w:val="22"/>
          <w:szCs w:val="22"/>
          <w:lang w:val="en-DE"/>
        </w:rPr>
        <w:fldChar w:fldCharType="end"/>
      </w:r>
      <w:r w:rsidRPr="00F673D6">
        <w:rPr>
          <w:rFonts w:ascii="Helvetica" w:hAnsi="Helvetica"/>
          <w:sz w:val="22"/>
          <w:szCs w:val="22"/>
        </w:rPr>
        <w:t>.</w:t>
      </w:r>
    </w:p>
    <w:p w14:paraId="44E9D3ED" w14:textId="77777777" w:rsidR="002A7603" w:rsidRPr="00357CFD" w:rsidRDefault="002A7603" w:rsidP="001E1470">
      <w:pPr>
        <w:pStyle w:val="ListParagraph"/>
        <w:spacing w:line="360" w:lineRule="auto"/>
        <w:ind w:left="0"/>
        <w:rPr>
          <w:rFonts w:ascii="Helvetica" w:hAnsi="Helvetica"/>
          <w:sz w:val="22"/>
          <w:szCs w:val="22"/>
        </w:rPr>
      </w:pPr>
    </w:p>
    <w:p w14:paraId="6B97C7A0" w14:textId="77777777" w:rsidR="001E1470" w:rsidRPr="001379EB" w:rsidRDefault="001E1470" w:rsidP="00000D96">
      <w:pPr>
        <w:pStyle w:val="SMSubheading"/>
      </w:pPr>
      <w:r w:rsidRPr="001379EB">
        <w:t>The Indexing Theory of the human hippocampus</w:t>
      </w:r>
    </w:p>
    <w:p w14:paraId="7526F1A4" w14:textId="2C43B667" w:rsidR="001E1470" w:rsidRPr="00C555D2" w:rsidRDefault="001E1470" w:rsidP="00C555D2">
      <w:pPr>
        <w:pStyle w:val="ListParagraph"/>
        <w:spacing w:line="360" w:lineRule="auto"/>
        <w:ind w:left="0"/>
        <w:rPr>
          <w:rFonts w:ascii="Helvetica" w:hAnsi="Helvetica"/>
          <w:sz w:val="22"/>
          <w:szCs w:val="22"/>
          <w:lang w:val="en-GB"/>
        </w:rPr>
      </w:pPr>
      <w:r w:rsidRPr="00B32E59">
        <w:rPr>
          <w:rFonts w:ascii="Helvetica" w:hAnsi="Helvetica"/>
          <w:sz w:val="22"/>
          <w:szCs w:val="22"/>
        </w:rPr>
        <w:t xml:space="preserve">More than three decades ago, Teyler and DiScenna proposed the Indexing Theory as a framework to explain hippocampal function during the encoding and retrieval of episodic (at the time called </w:t>
      </w:r>
      <w:r w:rsidR="00B32E59" w:rsidRPr="00B32E59">
        <w:rPr>
          <w:rFonts w:ascii="Helvetica" w:hAnsi="Helvetica"/>
          <w:sz w:val="22"/>
          <w:szCs w:val="22"/>
        </w:rPr>
        <w:t>experient</w:t>
      </w:r>
      <w:r w:rsidR="00B32E59">
        <w:rPr>
          <w:rFonts w:ascii="Helvetica" w:hAnsi="Helvetica"/>
          <w:sz w:val="22"/>
          <w:szCs w:val="22"/>
          <w:lang w:val="en-DE"/>
        </w:rPr>
        <w:t>ial</w:t>
      </w:r>
      <w:r w:rsidRPr="00B32E59">
        <w:rPr>
          <w:rFonts w:ascii="Helvetica" w:hAnsi="Helvetica"/>
          <w:sz w:val="22"/>
          <w:szCs w:val="22"/>
        </w:rPr>
        <w:t>) memory in humans</w:t>
      </w:r>
      <w:r w:rsidR="00B32E59">
        <w:rPr>
          <w:rFonts w:ascii="Helvetica" w:hAnsi="Helvetica"/>
          <w:sz w:val="22"/>
          <w:szCs w:val="22"/>
          <w:lang w:val="en-DE"/>
        </w:rPr>
        <w:t xml:space="preserve"> </w:t>
      </w:r>
      <w:r w:rsidR="00B32E59">
        <w:rPr>
          <w:rFonts w:ascii="Helvetica" w:hAnsi="Helvetica"/>
          <w:sz w:val="22"/>
          <w:szCs w:val="22"/>
        </w:rPr>
        <w:fldChar w:fldCharType="begin"/>
      </w:r>
      <w:r w:rsidR="00B32E59">
        <w:rPr>
          <w:rFonts w:ascii="Helvetica" w:hAnsi="Helvetica"/>
          <w:sz w:val="22"/>
          <w:szCs w:val="22"/>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B32E59">
        <w:rPr>
          <w:rFonts w:ascii="Helvetica" w:hAnsi="Helvetica"/>
          <w:sz w:val="22"/>
          <w:szCs w:val="22"/>
        </w:rPr>
        <w:fldChar w:fldCharType="separate"/>
      </w:r>
      <w:r w:rsidR="00B32E59">
        <w:rPr>
          <w:rFonts w:ascii="Helvetica" w:hAnsi="Helvetica"/>
          <w:noProof/>
          <w:sz w:val="22"/>
          <w:szCs w:val="22"/>
        </w:rPr>
        <w:t>(Teyler &amp; DiScenna, 1986)</w:t>
      </w:r>
      <w:r w:rsidR="00B32E59">
        <w:rPr>
          <w:rFonts w:ascii="Helvetica" w:hAnsi="Helvetica"/>
          <w:sz w:val="22"/>
          <w:szCs w:val="22"/>
        </w:rPr>
        <w:fldChar w:fldCharType="end"/>
      </w:r>
      <w:r w:rsidRPr="00B32E59">
        <w:rPr>
          <w:rFonts w:ascii="Helvetica" w:hAnsi="Helvetica"/>
          <w:sz w:val="22"/>
          <w:szCs w:val="22"/>
        </w:rPr>
        <w:t>.</w:t>
      </w:r>
      <w:r w:rsidRPr="00B32E59">
        <w:rPr>
          <w:rFonts w:ascii="Helvetica" w:hAnsi="Helvetica"/>
          <w:sz w:val="22"/>
          <w:szCs w:val="22"/>
          <w:lang w:val="en-DE"/>
        </w:rPr>
        <w:t xml:space="preserve"> </w:t>
      </w:r>
      <w:r w:rsidRPr="00B32E59">
        <w:rPr>
          <w:rFonts w:ascii="Helvetica" w:hAnsi="Helvetica"/>
          <w:sz w:val="22"/>
          <w:szCs w:val="22"/>
        </w:rPr>
        <w:t>According to the Indexing Theory, during initial encoding the various multimodal elements that make up an episode instate a cortical activity pattern that is projected to an assembly of neurons in the hippocampus. Subsequently, a partial input of the initial experience is sufficient to reactivate the entire assembly of associated hippocampal neurons, a process known as pattern completion. These neurons then project back to the neocortex, reinstating the entire experience</w:t>
      </w:r>
      <w:r w:rsidR="00B32E59">
        <w:rPr>
          <w:rFonts w:ascii="Helvetica" w:hAnsi="Helvetica"/>
          <w:sz w:val="22"/>
          <w:szCs w:val="22"/>
          <w:lang w:val="en-DE"/>
        </w:rPr>
        <w:t xml:space="preserve"> </w:t>
      </w:r>
      <w:r w:rsidR="00B32E59">
        <w:rPr>
          <w:rFonts w:ascii="Helvetica" w:hAnsi="Helvetica"/>
          <w:sz w:val="22"/>
          <w:szCs w:val="22"/>
          <w:lang w:val="en-DE"/>
        </w:rPr>
        <w:fldChar w:fldCharType="begin"/>
      </w:r>
      <w:r w:rsidR="00B32E59">
        <w:rPr>
          <w:rFonts w:ascii="Helvetica" w:hAnsi="Helvetica"/>
          <w:sz w:val="22"/>
          <w:szCs w:val="22"/>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Pr>
          <w:rFonts w:ascii="Helvetica" w:hAnsi="Helvetica"/>
          <w:sz w:val="22"/>
          <w:szCs w:val="22"/>
          <w:lang w:val="en-DE"/>
        </w:rPr>
        <w:fldChar w:fldCharType="separate"/>
      </w:r>
      <w:r w:rsidR="00B32E59">
        <w:rPr>
          <w:rFonts w:ascii="Helvetica" w:hAnsi="Helvetica"/>
          <w:noProof/>
          <w:sz w:val="22"/>
          <w:szCs w:val="22"/>
          <w:lang w:val="en-DE"/>
        </w:rPr>
        <w:t>(Teyler &amp; DiScenna, 1986; Teyler &amp; Rudy, 2007)</w:t>
      </w:r>
      <w:r w:rsidR="00B32E59">
        <w:rPr>
          <w:rFonts w:ascii="Helvetica" w:hAnsi="Helvetica"/>
          <w:sz w:val="22"/>
          <w:szCs w:val="22"/>
          <w:lang w:val="en-DE"/>
        </w:rPr>
        <w:fldChar w:fldCharType="end"/>
      </w:r>
      <w:r w:rsidRPr="00B32E59">
        <w:rPr>
          <w:rFonts w:ascii="Helvetica" w:hAnsi="Helvetica"/>
          <w:sz w:val="22"/>
          <w:szCs w:val="22"/>
        </w:rPr>
        <w:t xml:space="preserve">. Pattern separation refers to the complementary ability to distinguish between distinct episodes. Because each experience is uniquely </w:t>
      </w:r>
      <w:r w:rsidR="00B32E59" w:rsidRPr="00B32E59">
        <w:rPr>
          <w:rFonts w:ascii="Helvetica" w:hAnsi="Helvetica"/>
          <w:sz w:val="22"/>
          <w:szCs w:val="22"/>
        </w:rPr>
        <w:t>indexed,</w:t>
      </w:r>
      <w:r w:rsidRPr="00B32E59">
        <w:rPr>
          <w:rFonts w:ascii="Helvetica" w:hAnsi="Helvetica"/>
          <w:sz w:val="22"/>
          <w:szCs w:val="22"/>
        </w:rPr>
        <w:t xml:space="preserve"> even the highly overlapping cortical representations of two similar episodes can be separated in the hippocampus</w:t>
      </w:r>
      <w:r w:rsidR="00B32E59">
        <w:rPr>
          <w:rFonts w:ascii="Helvetica" w:hAnsi="Helvetica"/>
          <w:sz w:val="22"/>
          <w:szCs w:val="22"/>
          <w:lang w:val="en-DE"/>
        </w:rPr>
        <w:t xml:space="preserve"> </w:t>
      </w:r>
      <w:r w:rsidR="00B32E59">
        <w:rPr>
          <w:rFonts w:ascii="Helvetica" w:hAnsi="Helvetica"/>
          <w:sz w:val="22"/>
          <w:szCs w:val="22"/>
          <w:lang w:val="en-DE"/>
        </w:rPr>
        <w:fldChar w:fldCharType="begin"/>
      </w:r>
      <w:r w:rsidR="00B32E59">
        <w:rPr>
          <w:rFonts w:ascii="Helvetica" w:hAnsi="Helvetica"/>
          <w:sz w:val="22"/>
          <w:szCs w:val="22"/>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Pr>
          <w:rFonts w:ascii="Helvetica" w:hAnsi="Helvetica"/>
          <w:sz w:val="22"/>
          <w:szCs w:val="22"/>
          <w:lang w:val="en-DE"/>
        </w:rPr>
        <w:fldChar w:fldCharType="separate"/>
      </w:r>
      <w:r w:rsidR="00B32E59">
        <w:rPr>
          <w:rFonts w:ascii="Helvetica" w:hAnsi="Helvetica"/>
          <w:noProof/>
          <w:sz w:val="22"/>
          <w:szCs w:val="22"/>
          <w:lang w:val="en-DE"/>
        </w:rPr>
        <w:t>(Teyler &amp; DiScenna, 1986; Teyler &amp; Rudy, 2007)</w:t>
      </w:r>
      <w:r w:rsidR="00B32E59">
        <w:rPr>
          <w:rFonts w:ascii="Helvetica" w:hAnsi="Helvetica"/>
          <w:sz w:val="22"/>
          <w:szCs w:val="22"/>
          <w:lang w:val="en-DE"/>
        </w:rPr>
        <w:fldChar w:fldCharType="end"/>
      </w:r>
      <w:r w:rsidRPr="00B32E59">
        <w:rPr>
          <w:rFonts w:ascii="Helvetica" w:hAnsi="Helvetica"/>
          <w:sz w:val="22"/>
          <w:szCs w:val="22"/>
        </w:rPr>
        <w:t>.</w:t>
      </w:r>
      <w:r w:rsidRPr="00B32E59">
        <w:rPr>
          <w:rFonts w:ascii="Helvetica" w:hAnsi="Helvetica"/>
          <w:sz w:val="22"/>
          <w:szCs w:val="22"/>
          <w:lang w:val="en-DE"/>
        </w:rPr>
        <w:t xml:space="preserve"> </w:t>
      </w:r>
      <w:r w:rsidRPr="00B32E59">
        <w:rPr>
          <w:rFonts w:ascii="Helvetica" w:hAnsi="Helvetica"/>
          <w:sz w:val="22"/>
          <w:szCs w:val="22"/>
        </w:rPr>
        <w:t xml:space="preserve">This hippocampal index allows a flexible way to quickly store the cortical representation of an episodic memory. Over time, the initially strengthened synaptic connections for unimportant </w:t>
      </w:r>
      <w:r w:rsidRPr="00A16D66">
        <w:rPr>
          <w:rFonts w:ascii="Helvetica" w:hAnsi="Helvetica"/>
          <w:sz w:val="22"/>
          <w:szCs w:val="22"/>
        </w:rPr>
        <w:t xml:space="preserve">memories either decay </w:t>
      </w:r>
      <w:r w:rsidR="00357CFD" w:rsidRPr="00A16D66">
        <w:rPr>
          <w:rFonts w:ascii="Helvetica" w:hAnsi="Helvetica"/>
          <w:sz w:val="22"/>
          <w:szCs w:val="22"/>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A16D66">
        <w:rPr>
          <w:rFonts w:ascii="Helvetica" w:hAnsi="Helvetica"/>
          <w:sz w:val="22"/>
          <w:szCs w:val="22"/>
        </w:rPr>
        <w:instrText xml:space="preserve"> ADDIN EN.CITE </w:instrText>
      </w:r>
      <w:r w:rsidR="00A16D66" w:rsidRPr="00A16D66">
        <w:rPr>
          <w:rFonts w:ascii="Helvetica" w:hAnsi="Helvetica"/>
          <w:sz w:val="22"/>
          <w:szCs w:val="22"/>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A16D66">
        <w:rPr>
          <w:rFonts w:ascii="Helvetica" w:hAnsi="Helvetica"/>
          <w:sz w:val="22"/>
          <w:szCs w:val="22"/>
        </w:rPr>
        <w:instrText xml:space="preserve"> ADDIN EN.CITE.DATA </w:instrText>
      </w:r>
      <w:r w:rsidR="00A16D66" w:rsidRPr="00A16D66">
        <w:rPr>
          <w:rFonts w:ascii="Helvetica" w:hAnsi="Helvetica"/>
          <w:sz w:val="22"/>
          <w:szCs w:val="22"/>
        </w:rPr>
      </w:r>
      <w:r w:rsidR="00A16D66" w:rsidRPr="00A16D66">
        <w:rPr>
          <w:rFonts w:ascii="Helvetica" w:hAnsi="Helvetica"/>
          <w:sz w:val="22"/>
          <w:szCs w:val="22"/>
        </w:rPr>
        <w:fldChar w:fldCharType="end"/>
      </w:r>
      <w:r w:rsidR="00357CFD" w:rsidRPr="00A16D66">
        <w:rPr>
          <w:rFonts w:ascii="Helvetica" w:hAnsi="Helvetica"/>
          <w:sz w:val="22"/>
          <w:szCs w:val="22"/>
        </w:rPr>
        <w:fldChar w:fldCharType="separate"/>
      </w:r>
      <w:r w:rsidR="00A16D66" w:rsidRPr="00A16D66">
        <w:rPr>
          <w:rFonts w:ascii="Helvetica" w:hAnsi="Helvetica"/>
          <w:noProof/>
          <w:sz w:val="22"/>
          <w:szCs w:val="22"/>
        </w:rPr>
        <w:t>(Hardt et al., 2013)</w:t>
      </w:r>
      <w:r w:rsidR="00357CFD" w:rsidRPr="00A16D66">
        <w:rPr>
          <w:rFonts w:ascii="Helvetica" w:hAnsi="Helvetica"/>
          <w:sz w:val="22"/>
          <w:szCs w:val="22"/>
        </w:rPr>
        <w:fldChar w:fldCharType="end"/>
      </w:r>
      <w:r w:rsidRPr="00A16D66">
        <w:rPr>
          <w:rFonts w:ascii="Helvetica" w:hAnsi="Helvetica"/>
          <w:sz w:val="22"/>
          <w:szCs w:val="22"/>
        </w:rPr>
        <w:t xml:space="preserve"> or fall victim to interference </w:t>
      </w:r>
      <w:r w:rsidR="00357CFD" w:rsidRPr="00A16D66">
        <w:rPr>
          <w:rFonts w:ascii="Helvetica" w:hAnsi="Helvetica"/>
          <w:sz w:val="22"/>
          <w:szCs w:val="22"/>
        </w:rPr>
        <w:fldChar w:fldCharType="begin"/>
      </w:r>
      <w:r w:rsidR="00357CFD" w:rsidRPr="00A16D66">
        <w:rPr>
          <w:rFonts w:ascii="Helvetica" w:hAnsi="Helvetica"/>
          <w:sz w:val="22"/>
          <w:szCs w:val="22"/>
        </w:rPr>
        <w:instrText xml:space="preserve"> ADDIN EN.CITE &lt;EndNote&gt;&lt;Cite&gt;&lt;Author&gt;Underwood&lt;/Author&gt;&lt;Year&gt;1957&lt;/Year&gt;&lt;RecNum&gt;195&lt;/RecNum&gt;&lt;DisplayText&gt;(Underwood, 1957)&lt;/DisplayText&gt;&lt;record&gt;&lt;rec-number&gt;195&lt;/rec-number&gt;&lt;foreign-keys&gt;&lt;key app="EN" db-id="pvpx5wazhrvsd3e0ff3perwwwvrdppa005a2" timestamp="1675014719"&gt;195&lt;/key&gt;&lt;/foreign-keys&gt;&lt;ref-type name="Journal Article"&gt;17&lt;/ref-type&gt;&lt;contributors&gt;&lt;authors&gt;&lt;author&gt;Underwood, B. J.&lt;/author&gt;&lt;/authors&gt;&lt;/contributors&gt;&lt;titles&gt;&lt;title&gt;Interference and forgetting&lt;/title&gt;&lt;secondary-title&gt;Psychol Rev&lt;/secondary-title&gt;&lt;/titles&gt;&lt;periodical&gt;&lt;full-title&gt;Psychol Rev&lt;/full-title&gt;&lt;/periodical&gt;&lt;pages&gt;49-60&lt;/pages&gt;&lt;volume&gt;64&lt;/volume&gt;&lt;number&gt;1&lt;/number&gt;&lt;keywords&gt;&lt;keyword&gt;Humans&lt;/keyword&gt;&lt;keyword&gt;*Learning&lt;/keyword&gt;&lt;/keywords&gt;&lt;dates&gt;&lt;year&gt;1957&lt;/year&gt;&lt;pub-dates&gt;&lt;date&gt;Jan&lt;/date&gt;&lt;/pub-dates&gt;&lt;/dates&gt;&lt;isbn&gt;0033-295X (Print)&amp;#xD;0033-295X (Linking)&lt;/isbn&gt;&lt;accession-num&gt;13408394&lt;/accession-num&gt;&lt;urls&gt;&lt;related-urls&gt;&lt;url&gt;https://www.ncbi.nlm.nih.gov/pubmed/13408394&lt;/url&gt;&lt;/related-urls&gt;&lt;/urls&gt;&lt;electronic-resource-num&gt;10.1037/h0044616&lt;/electronic-resource-num&gt;&lt;remote-database-name&gt;Medline&lt;/remote-database-name&gt;&lt;remote-database-provider&gt;NLM&lt;/remote-database-provider&gt;&lt;/record&gt;&lt;/Cite&gt;&lt;/EndNote&gt;</w:instrText>
      </w:r>
      <w:r w:rsidR="00357CFD" w:rsidRPr="00A16D66">
        <w:rPr>
          <w:rFonts w:ascii="Helvetica" w:hAnsi="Helvetica"/>
          <w:sz w:val="22"/>
          <w:szCs w:val="22"/>
        </w:rPr>
        <w:fldChar w:fldCharType="separate"/>
      </w:r>
      <w:r w:rsidR="00357CFD" w:rsidRPr="00A16D66">
        <w:rPr>
          <w:rFonts w:ascii="Helvetica" w:hAnsi="Helvetica"/>
          <w:noProof/>
          <w:sz w:val="22"/>
          <w:szCs w:val="22"/>
        </w:rPr>
        <w:t>(Underwood, 1957)</w:t>
      </w:r>
      <w:r w:rsidR="00357CFD" w:rsidRPr="00A16D66">
        <w:rPr>
          <w:rFonts w:ascii="Helvetica" w:hAnsi="Helvetica"/>
          <w:sz w:val="22"/>
          <w:szCs w:val="22"/>
        </w:rPr>
        <w:fldChar w:fldCharType="end"/>
      </w:r>
      <w:r w:rsidRPr="00A16D66">
        <w:rPr>
          <w:rFonts w:ascii="Helvetica" w:hAnsi="Helvetica"/>
          <w:sz w:val="22"/>
          <w:szCs w:val="22"/>
        </w:rPr>
        <w:t>.</w:t>
      </w:r>
      <w:r w:rsidR="00B32E59" w:rsidRPr="00A16D66">
        <w:rPr>
          <w:rFonts w:ascii="Helvetica" w:hAnsi="Helvetica"/>
          <w:sz w:val="22"/>
          <w:szCs w:val="22"/>
          <w:lang w:val="en-DE"/>
        </w:rPr>
        <w:t xml:space="preserve"> </w:t>
      </w:r>
      <w:r w:rsidRPr="00A16D66">
        <w:rPr>
          <w:rFonts w:ascii="Helvetica" w:hAnsi="Helvetica"/>
          <w:sz w:val="22"/>
          <w:szCs w:val="22"/>
        </w:rPr>
        <w:t>Within</w:t>
      </w:r>
      <w:r w:rsidRPr="00B32E59">
        <w:rPr>
          <w:rFonts w:ascii="Helvetica" w:hAnsi="Helvetica"/>
          <w:sz w:val="22"/>
          <w:szCs w:val="22"/>
        </w:rPr>
        <w:t xml:space="preserve"> this framework the function of the hippocampus can be likened to a librarian: it can direct one to the necessary information within the library (the neocortex) but does not possess the knowledge itself. </w:t>
      </w:r>
      <w:r w:rsidR="00A16D66" w:rsidRPr="00A16D66">
        <w:rPr>
          <w:rFonts w:ascii="Helvetica" w:hAnsi="Helvetica"/>
          <w:sz w:val="22"/>
          <w:szCs w:val="22"/>
          <w:lang w:val="en-GB"/>
        </w:rPr>
        <w:t>This implies that the hippocampus is content-free as hippocampal neurons arbitrarily bind concurrent cortical activity irrespective of the semantic content they represent.</w:t>
      </w:r>
    </w:p>
    <w:p w14:paraId="55CE45B9" w14:textId="1769019F" w:rsidR="00000D96" w:rsidRDefault="00000D96" w:rsidP="00000D96">
      <w:pPr>
        <w:pStyle w:val="SMHeading"/>
      </w:pPr>
      <w:r>
        <w:t>Neurons in the hippocampus</w:t>
      </w:r>
    </w:p>
    <w:p w14:paraId="5E6541E5" w14:textId="77777777" w:rsidR="00000D96" w:rsidRPr="001379EB" w:rsidRDefault="00000D96" w:rsidP="00000D96">
      <w:pPr>
        <w:pStyle w:val="SMSubheading"/>
      </w:pPr>
      <w:r w:rsidRPr="001379EB">
        <w:t>Neurons coding content: Concept Cells</w:t>
      </w:r>
    </w:p>
    <w:p w14:paraId="6D9DCE3F" w14:textId="77777777" w:rsidR="00000D96" w:rsidRPr="001D55EE" w:rsidRDefault="00000D96" w:rsidP="00000D96">
      <w:pPr>
        <w:rPr>
          <w:rFonts w:eastAsia="Times New Roman" w:cs="Times New Roman"/>
        </w:rPr>
      </w:pPr>
      <w:r w:rsidRPr="001D55EE">
        <w:rPr>
          <w:rFonts w:eastAsia="Times New Roman" w:cs="Times New Roman"/>
        </w:rPr>
        <w:t xml:space="preserve">Concept cells are neurons in the </w:t>
      </w:r>
      <w:r w:rsidRPr="001379EB">
        <w:rPr>
          <w:rFonts w:eastAsia="Times New Roman" w:cs="Times New Roman"/>
        </w:rPr>
        <w:t xml:space="preserve">human </w:t>
      </w:r>
      <w:r w:rsidRPr="001D55EE">
        <w:rPr>
          <w:rFonts w:eastAsia="Times New Roman" w:cs="Times New Roman"/>
        </w:rPr>
        <w:t xml:space="preserve">MTL that fire in response to specific concepts in an all-or-none way </w:t>
      </w:r>
      <w:r>
        <w:rPr>
          <w:rFonts w:eastAsia="Times New Roman" w:cs="Times New Roman"/>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fldChar w:fldCharType="separate"/>
      </w:r>
      <w:r>
        <w:rPr>
          <w:rFonts w:eastAsia="Times New Roman" w:cs="Times New Roman"/>
          <w:noProof/>
        </w:rPr>
        <w:t>(Gelbard-Sagiv et al., 2008; Quian Quiroga et al., 2008; Quian Quiroga et al., 2005)</w:t>
      </w:r>
      <w:r>
        <w:rPr>
          <w:rFonts w:eastAsia="Times New Roman" w:cs="Times New Roman"/>
        </w:rPr>
        <w:fldChar w:fldCharType="end"/>
      </w:r>
      <w:r w:rsidRPr="001D55EE">
        <w:rPr>
          <w:rFonts w:eastAsia="Times New Roman" w:cs="Times New Roman"/>
        </w:rPr>
        <w:t xml:space="preserve"> They exhibit a high degree of multimodal invariance (i.e., they respond to Jennifer Aniston as an image or her spoken name) and context invariance (i.e., a concept neuron tuned to Jennifer Aniston would activate </w:t>
      </w:r>
      <w:r>
        <w:rPr>
          <w:rFonts w:eastAsia="Times New Roman" w:cs="Times New Roman"/>
        </w:rPr>
        <w:t xml:space="preserve">regardless of </w:t>
      </w:r>
      <w:r w:rsidRPr="001D55EE">
        <w:rPr>
          <w:rFonts w:eastAsia="Times New Roman" w:cs="Times New Roman"/>
        </w:rPr>
        <w:t>whe</w:t>
      </w:r>
      <w:r>
        <w:rPr>
          <w:rFonts w:eastAsia="Times New Roman" w:cs="Times New Roman"/>
        </w:rPr>
        <w:t>ther</w:t>
      </w:r>
      <w:r w:rsidRPr="001D55EE">
        <w:rPr>
          <w:rFonts w:eastAsia="Times New Roman" w:cs="Times New Roman"/>
        </w:rPr>
        <w:t xml:space="preserve"> you see her in a </w:t>
      </w:r>
      <w:r>
        <w:rPr>
          <w:rFonts w:eastAsia="Times New Roman" w:cs="Times New Roman"/>
        </w:rPr>
        <w:t xml:space="preserve">movie, a </w:t>
      </w:r>
      <w:r w:rsidRPr="001D55EE">
        <w:rPr>
          <w:rFonts w:eastAsia="Times New Roman" w:cs="Times New Roman"/>
        </w:rPr>
        <w:t>park or in a café</w:t>
      </w:r>
      <w:r>
        <w:rPr>
          <w:rFonts w:eastAsia="Times New Roman" w:cs="Times New Roman"/>
          <w:lang w:val="en-DE"/>
        </w:rPr>
        <w:t xml:space="preserve">; </w:t>
      </w:r>
      <w:r>
        <w:rPr>
          <w:rFonts w:eastAsia="Times New Roman" w:cs="Times New Roman"/>
          <w:lang w:val="en-DE"/>
        </w:rPr>
        <w:fldChar w:fldCharType="begin"/>
      </w:r>
      <w:r>
        <w:rPr>
          <w:rFonts w:eastAsia="Times New Roman" w:cs="Times New Roman"/>
          <w:lang w:val="en-DE"/>
        </w:rPr>
        <w:instrText xml:space="preserve"> ADDIN EN.CITE &lt;EndNote&gt;&lt;Cite AuthorYear="1"&gt;&lt;Author&gt;Quian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Pr>
          <w:rFonts w:eastAsia="Times New Roman" w:cs="Times New Roman"/>
          <w:lang w:val="en-DE"/>
        </w:rPr>
        <w:fldChar w:fldCharType="separate"/>
      </w:r>
      <w:r>
        <w:rPr>
          <w:rFonts w:eastAsia="Times New Roman" w:cs="Times New Roman"/>
          <w:noProof/>
          <w:lang w:val="en-DE"/>
        </w:rPr>
        <w:t>Quian Quiroga et al. (2005)</w:t>
      </w:r>
      <w:r>
        <w:rPr>
          <w:rFonts w:eastAsia="Times New Roman" w:cs="Times New Roman"/>
          <w:lang w:val="en-DE"/>
        </w:rPr>
        <w:fldChar w:fldCharType="end"/>
      </w:r>
      <w:r>
        <w:rPr>
          <w:rFonts w:eastAsia="Times New Roman" w:cs="Times New Roman"/>
          <w:lang w:val="en-DE"/>
        </w:rPr>
        <w:t>)</w:t>
      </w:r>
    </w:p>
    <w:p w14:paraId="59FE41D8" w14:textId="084792C8" w:rsidR="00000D96" w:rsidRPr="000B42E7" w:rsidRDefault="00000D96" w:rsidP="00000D96">
      <w:pPr>
        <w:rPr>
          <w:rFonts w:eastAsia="Times New Roman" w:cs="Times New Roman"/>
          <w:lang w:val="en-DE"/>
        </w:rPr>
      </w:pPr>
      <w:r w:rsidRPr="001D55EE">
        <w:rPr>
          <w:rFonts w:eastAsia="Times New Roman" w:cs="Times New Roman"/>
        </w:rPr>
        <w:t xml:space="preserve">Curiously, the latency of their firing rate is much later than would be required by simple sensory processing and object recognition, which is an indication of their involvement in memory processing </w:t>
      </w:r>
      <w:r>
        <w:rPr>
          <w:rFonts w:eastAsia="Times New Roman" w:cs="Times New Roman"/>
        </w:rPr>
        <w:fldChar w:fldCharType="begin"/>
      </w:r>
      <w:r w:rsidR="002C7FAD">
        <w:rPr>
          <w:rFonts w:eastAsia="Times New Roman" w:cs="Times New Roman"/>
        </w:rPr>
        <w:instrText xml:space="preserve"> ADDIN EN.CITE &lt;EndNote&gt;&lt;Cite&gt;&lt;Author&gt;Mormann&lt;/Author&gt;&lt;Year&gt;2008&lt;/Year&gt;&lt;RecNum&gt;14&lt;/RecNum&gt;&lt;DisplayText&gt;(Mormann, Kornblith, Quian Quiroga, et al., 2008)&lt;/DisplayText&gt;&lt;record&gt;&lt;rec-number&gt;14&lt;/rec-number&gt;&lt;foreign-keys&gt;&lt;key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Simon&lt;/author&gt;&lt;author&gt;Quian Quiroga, Rodrigo&lt;/author&gt;&lt;author&gt;Kraskov,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Pr>
          <w:rFonts w:eastAsia="Times New Roman" w:cs="Times New Roman"/>
        </w:rPr>
        <w:fldChar w:fldCharType="separate"/>
      </w:r>
      <w:r w:rsidR="002C7FAD">
        <w:rPr>
          <w:rFonts w:eastAsia="Times New Roman" w:cs="Times New Roman"/>
          <w:noProof/>
        </w:rPr>
        <w:t>(Mormann, Kornblith, Quian Quiroga, et al., 2008)</w:t>
      </w:r>
      <w:r>
        <w:rPr>
          <w:rFonts w:eastAsia="Times New Roman" w:cs="Times New Roman"/>
        </w:rPr>
        <w:fldChar w:fldCharType="end"/>
      </w:r>
      <w:r w:rsidRPr="001D55EE">
        <w:rPr>
          <w:rFonts w:eastAsia="Times New Roman" w:cs="Times New Roman"/>
        </w:rPr>
        <w:t xml:space="preserve">. This lines up with </w:t>
      </w:r>
      <w:r w:rsidRPr="001D55EE">
        <w:rPr>
          <w:rFonts w:eastAsia="Times New Roman" w:cs="Times New Roman"/>
        </w:rPr>
        <w:lastRenderedPageBreak/>
        <w:t xml:space="preserve">the observation that most concept neurons are tuned to personally relevant concepts and depend on the subjective and conscious perception rather than objective sensory properties </w:t>
      </w:r>
      <w:r>
        <w:rPr>
          <w:rFonts w:eastAsia="Times New Roman" w:cs="Times New Roman"/>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Pr>
          <w:rFonts w:eastAsia="Times New Roman" w:cs="Times New Roman"/>
          <w:lang w:val="en-DE"/>
        </w:rPr>
        <w:instrText xml:space="preserve"> ADDIN EN.CITE </w:instrText>
      </w:r>
      <w:r>
        <w:rPr>
          <w:rFonts w:eastAsia="Times New Roman" w:cs="Times New Roman"/>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Pr>
          <w:rFonts w:eastAsia="Times New Roman" w:cs="Times New Roman"/>
          <w:lang w:val="en-DE"/>
        </w:rPr>
        <w:instrText xml:space="preserve"> ADDIN EN.CITE.DATA </w:instrText>
      </w:r>
      <w:r>
        <w:rPr>
          <w:rFonts w:eastAsia="Times New Roman" w:cs="Times New Roman"/>
          <w:lang w:val="en-DE"/>
        </w:rPr>
      </w:r>
      <w:r>
        <w:rPr>
          <w:rFonts w:eastAsia="Times New Roman" w:cs="Times New Roman"/>
          <w:lang w:val="en-DE"/>
        </w:rPr>
        <w:fldChar w:fldCharType="end"/>
      </w:r>
      <w:r>
        <w:rPr>
          <w:rFonts w:eastAsia="Times New Roman" w:cs="Times New Roman"/>
          <w:lang w:val="en-DE"/>
        </w:rPr>
        <w:fldChar w:fldCharType="separate"/>
      </w:r>
      <w:r>
        <w:rPr>
          <w:rFonts w:eastAsia="Times New Roman" w:cs="Times New Roman"/>
          <w:noProof/>
          <w:lang w:val="en-DE"/>
        </w:rPr>
        <w:t>(Quian Quiroga et al., 2014; Quian Quiroga et al., 2008)</w:t>
      </w:r>
      <w:r>
        <w:rPr>
          <w:rFonts w:eastAsia="Times New Roman" w:cs="Times New Roman"/>
          <w:lang w:val="en-DE"/>
        </w:rPr>
        <w:fldChar w:fldCharType="end"/>
      </w:r>
      <w:r>
        <w:rPr>
          <w:rFonts w:eastAsia="Times New Roman" w:cs="Times New Roman"/>
          <w:lang w:val="en-DE"/>
        </w:rPr>
        <w:t xml:space="preserve">. </w:t>
      </w:r>
      <w:r w:rsidRPr="001D55EE">
        <w:rPr>
          <w:rFonts w:eastAsia="Times New Roman" w:cs="Times New Roman"/>
        </w:rPr>
        <w:t xml:space="preserve">These concept neurons are not topographically organized, i.e., spatially close concept neurons might code for vastly different concepts </w:t>
      </w:r>
      <w:r>
        <w:rPr>
          <w:rFonts w:eastAsia="Times New Roman" w:cs="Times New Roman"/>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fldChar w:fldCharType="separate"/>
      </w:r>
      <w:r>
        <w:rPr>
          <w:rFonts w:eastAsia="Times New Roman" w:cs="Times New Roman"/>
          <w:noProof/>
        </w:rPr>
        <w:t>(De Falco et al., 2016)</w:t>
      </w:r>
      <w:r>
        <w:rPr>
          <w:rFonts w:eastAsia="Times New Roman" w:cs="Times New Roman"/>
        </w:rPr>
        <w:fldChar w:fldCharType="end"/>
      </w:r>
      <w:r>
        <w:rPr>
          <w:rFonts w:eastAsia="Times New Roman" w:cs="Times New Roman"/>
          <w:lang w:val="en-DE"/>
        </w:rPr>
        <w:t>.</w:t>
      </w:r>
      <w:r w:rsidRPr="001D55EE">
        <w:rPr>
          <w:rFonts w:eastAsia="Times New Roman" w:cs="Times New Roman"/>
        </w:rPr>
        <w:t xml:space="preserve"> This spatial organization benefits episodic memory processing as it allows association between any two concepts without connecting distant areas </w:t>
      </w:r>
      <w:r>
        <w:rPr>
          <w:rFonts w:eastAsia="Times New Roman" w:cs="Times New Roman"/>
        </w:rPr>
        <w:fldChar w:fldCharType="begin"/>
      </w:r>
      <w:r>
        <w:rPr>
          <w:rFonts w:eastAsia="Times New Roman" w:cs="Times New Roman"/>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Pr>
          <w:rFonts w:eastAsia="Times New Roman" w:cs="Times New Roman"/>
        </w:rPr>
        <w:fldChar w:fldCharType="separate"/>
      </w:r>
      <w:r>
        <w:rPr>
          <w:rFonts w:eastAsia="Times New Roman" w:cs="Times New Roman"/>
          <w:noProof/>
        </w:rPr>
        <w:t>(Quian Quiroga, 2019)</w:t>
      </w:r>
      <w:r>
        <w:rPr>
          <w:rFonts w:eastAsia="Times New Roman" w:cs="Times New Roman"/>
        </w:rPr>
        <w:fldChar w:fldCharType="end"/>
      </w:r>
      <w:r w:rsidRPr="001D55EE">
        <w:rPr>
          <w:rFonts w:eastAsia="Times New Roman" w:cs="Times New Roman"/>
        </w:rPr>
        <w:t xml:space="preserve">. According to </w:t>
      </w:r>
      <w:r w:rsidRPr="00A035C5">
        <w:rPr>
          <w:rFonts w:eastAsia="Times New Roman" w:cs="Times New Roman"/>
        </w:rPr>
        <w:t xml:space="preserve">Quian Quiroga </w:t>
      </w:r>
      <w:r w:rsidRPr="00A035C5">
        <w:rPr>
          <w:rFonts w:eastAsia="Times New Roman" w:cs="Times New Roman"/>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A035C5">
        <w:rPr>
          <w:rFonts w:eastAsia="Times New Roman" w:cs="Times New Roman"/>
        </w:rPr>
        <w:fldChar w:fldCharType="separate"/>
      </w:r>
      <w:r>
        <w:rPr>
          <w:rFonts w:eastAsia="Times New Roman" w:cs="Times New Roman"/>
          <w:noProof/>
        </w:rPr>
        <w:t>(Quian Quiroga, 2019, 2020; Quiroga, 2012)</w:t>
      </w:r>
      <w:r w:rsidRPr="00A035C5">
        <w:rPr>
          <w:rFonts w:eastAsia="Times New Roman" w:cs="Times New Roman"/>
        </w:rPr>
        <w:fldChar w:fldCharType="end"/>
      </w:r>
      <w:r w:rsidRPr="00A035C5">
        <w:rPr>
          <w:rFonts w:eastAsia="Times New Roman" w:cs="Times New Roman"/>
        </w:rPr>
        <w:t xml:space="preserve"> these CN are the building blocks of episodic memory formation and retrieval. If you met your best frien</w:t>
      </w:r>
      <w:r w:rsidRPr="001D55EE">
        <w:rPr>
          <w:rFonts w:eastAsia="Times New Roman" w:cs="Times New Roman"/>
        </w:rPr>
        <w:t xml:space="preserve">d in your favourite café the concurrent activation of two assemblies of CN (one for your friend and one for the café) would represent the episode in the hippocampus. These assemblies would then project back to the neocortex reinstating the sensory activity pattern first induced during the formation of the episode. This back-projection parallels the one described in the </w:t>
      </w:r>
      <w:r>
        <w:rPr>
          <w:rFonts w:eastAsia="Times New Roman" w:cs="Times New Roman"/>
        </w:rPr>
        <w:t>I</w:t>
      </w:r>
      <w:r w:rsidRPr="001D55EE">
        <w:rPr>
          <w:rFonts w:eastAsia="Times New Roman" w:cs="Times New Roman"/>
        </w:rPr>
        <w:t xml:space="preserve">ndexing </w:t>
      </w:r>
      <w:r>
        <w:rPr>
          <w:rFonts w:eastAsia="Times New Roman" w:cs="Times New Roman"/>
        </w:rPr>
        <w:t>T</w:t>
      </w:r>
      <w:r w:rsidRPr="001D55EE">
        <w:rPr>
          <w:rFonts w:eastAsia="Times New Roman" w:cs="Times New Roman"/>
        </w:rPr>
        <w:t xml:space="preserve">heory </w:t>
      </w:r>
      <w:r>
        <w:rPr>
          <w:rFonts w:eastAsia="Times New Roman" w:cs="Times New Roman"/>
        </w:rPr>
        <w:fldChar w:fldCharType="begin"/>
      </w:r>
      <w:r>
        <w:rPr>
          <w:rFonts w:eastAsia="Times New Roman" w:cs="Times New Roman"/>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Pr>
          <w:rFonts w:eastAsia="Times New Roman" w:cs="Times New Roman"/>
        </w:rPr>
        <w:fldChar w:fldCharType="separate"/>
      </w:r>
      <w:r>
        <w:rPr>
          <w:rFonts w:eastAsia="Times New Roman" w:cs="Times New Roman"/>
          <w:noProof/>
        </w:rPr>
        <w:t>(Teyler &amp; DiScenna, 1986; Teyler &amp; Rudy, 2007)</w:t>
      </w:r>
      <w:r>
        <w:rPr>
          <w:rFonts w:eastAsia="Times New Roman" w:cs="Times New Roman"/>
        </w:rPr>
        <w:fldChar w:fldCharType="end"/>
      </w:r>
      <w:r w:rsidRPr="001D55EE">
        <w:rPr>
          <w:rFonts w:eastAsia="Times New Roman" w:cs="Times New Roman"/>
        </w:rPr>
        <w:t xml:space="preserve"> with the important difference that the hippocampal representation consists of previously existing concept specific representations/assemblies.</w:t>
      </w:r>
    </w:p>
    <w:p w14:paraId="23325EA2" w14:textId="2ADB98C7" w:rsidR="00000D96" w:rsidRDefault="00000D96" w:rsidP="00C555D2">
      <w:pPr>
        <w:rPr>
          <w:rFonts w:eastAsia="Times New Roman" w:cs="Times New Roman"/>
        </w:rPr>
      </w:pPr>
      <w:r w:rsidRPr="001D55EE">
        <w:rPr>
          <w:rFonts w:eastAsia="Times New Roman" w:cs="Times New Roman"/>
        </w:rPr>
        <w:t>A separate memory of the same friend in a park would in turn be represented by the simultaneous activity of the same assembly coding for your friend and another assembly representing the park.</w:t>
      </w:r>
    </w:p>
    <w:p w14:paraId="4580D525" w14:textId="77777777" w:rsidR="00C555D2" w:rsidRPr="00C555D2" w:rsidRDefault="00C555D2" w:rsidP="00C555D2">
      <w:pPr>
        <w:rPr>
          <w:rFonts w:eastAsia="Times New Roman" w:cs="Times New Roman"/>
        </w:rPr>
      </w:pPr>
    </w:p>
    <w:p w14:paraId="72111D55" w14:textId="77777777" w:rsidR="001E1470" w:rsidRPr="001379EB" w:rsidRDefault="001E1470" w:rsidP="00000D96">
      <w:pPr>
        <w:pStyle w:val="SMSubheading"/>
      </w:pPr>
      <w:r w:rsidRPr="001379EB">
        <w:t>How</w:t>
      </w:r>
      <w:r>
        <w:t xml:space="preserve"> are</w:t>
      </w:r>
      <w:r w:rsidRPr="001379EB">
        <w:t xml:space="preserve"> neurons allocated to a memory trace</w:t>
      </w:r>
      <w:r>
        <w:t>?</w:t>
      </w:r>
      <w:r w:rsidRPr="001379EB">
        <w:t xml:space="preserve"> </w:t>
      </w:r>
    </w:p>
    <w:p w14:paraId="170ECAE2" w14:textId="155902B7" w:rsidR="001E1470" w:rsidRDefault="001E1470" w:rsidP="001E1470">
      <w:r w:rsidRPr="001379EB">
        <w:t>Over one hundred years ago Richard Semon proposed that a memory is represented by the long lasting physical changes in neural assemblies that encoded the initial experience</w:t>
      </w:r>
      <w:r w:rsidR="00E746BC">
        <w:rPr>
          <w:lang w:val="en-DE"/>
        </w:rPr>
        <w:t xml:space="preserve"> </w:t>
      </w:r>
      <w:r w:rsidR="00E746BC">
        <w:rPr>
          <w:lang w:val="en-DE"/>
        </w:rPr>
        <w:fldChar w:fldCharType="begin"/>
      </w:r>
      <w:r w:rsidR="00E746BC">
        <w:rPr>
          <w:lang w:val="en-DE"/>
        </w:rPr>
        <w:instrText xml:space="preserve"> ADDIN EN.CITE &lt;EndNote&gt;&lt;Cite&gt;&lt;Author&gt;Semon&lt;/Author&gt;&lt;Year&gt;1904&lt;/Year&gt;&lt;RecNum&gt;128&lt;/RecNum&gt;&lt;DisplayText&gt;(Semon, 1904)&lt;/DisplayText&gt;&lt;record&gt;&lt;rec-number&gt;128&lt;/rec-number&gt;&lt;foreign-keys&gt;&lt;key app="EN" db-id="pvpx5wazhrvsd3e0ff3perwwwvrdppa005a2" timestamp="1674949123"&gt;128&lt;/key&gt;&lt;/foreign-keys&gt;&lt;ref-type name="Book"&gt;6&lt;/ref-type&gt;&lt;contributors&gt;&lt;authors&gt;&lt;author&gt;Semon, R. W.&lt;/author&gt;&lt;/authors&gt;&lt;/contributors&gt;&lt;titles&gt;&lt;title&gt;Die Mneme : als erhaltendes Prinzip im Wechsel des organischen Geschehens&lt;/title&gt;&lt;/titles&gt;&lt;section&gt;353&lt;/section&gt;&lt;dates&gt;&lt;year&gt;1904&lt;/year&gt;&lt;/dates&gt;&lt;pub-location&gt;Leipzig&lt;/pub-location&gt;&lt;publisher&gt;Wilhelm Engelmann&lt;/publisher&gt;&lt;urls&gt;&lt;/urls&gt;&lt;/record&gt;&lt;/Cite&gt;&lt;/EndNote&gt;</w:instrText>
      </w:r>
      <w:r w:rsidR="00E746BC">
        <w:rPr>
          <w:lang w:val="en-DE"/>
        </w:rPr>
        <w:fldChar w:fldCharType="separate"/>
      </w:r>
      <w:r w:rsidR="00E746BC">
        <w:rPr>
          <w:noProof/>
          <w:lang w:val="en-DE"/>
        </w:rPr>
        <w:t>(Semon, 1904)</w:t>
      </w:r>
      <w:r w:rsidR="00E746BC">
        <w:rPr>
          <w:lang w:val="en-DE"/>
        </w:rPr>
        <w:fldChar w:fldCharType="end"/>
      </w:r>
      <w:r w:rsidRPr="001379EB">
        <w:t xml:space="preserve">. This memory trace is termed “engram” in the animal literature </w:t>
      </w:r>
      <w:r w:rsidR="009A47FF">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instrText xml:space="preserve"> ADDIN EN.CITE </w:instrText>
      </w:r>
      <w:r w:rsidR="00E746BC">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instrText xml:space="preserve"> ADDIN EN.CITE.DATA </w:instrText>
      </w:r>
      <w:r w:rsidR="00E746BC">
        <w:fldChar w:fldCharType="end"/>
      </w:r>
      <w:r w:rsidR="009A47FF">
        <w:fldChar w:fldCharType="separate"/>
      </w:r>
      <w:r w:rsidR="00E746BC">
        <w:rPr>
          <w:noProof/>
        </w:rPr>
        <w:t>(Josselyn et al., 2015; Park et al., 2016; Semon, 1904)</w:t>
      </w:r>
      <w:r w:rsidR="009A47FF">
        <w:fldChar w:fldCharType="end"/>
      </w:r>
      <w:r w:rsidRPr="001379EB">
        <w:t xml:space="preserve">. Unlike Index Neurons, which are assumed to be in the hippocampus, the entire engram representing an experience spans multiple assemblies in various brain regions that are functionally connected </w:t>
      </w:r>
      <w:r w:rsidR="00E746BC">
        <w:fldChar w:fldCharType="begin"/>
      </w:r>
      <w:r w:rsidR="00E746BC">
        <w:instrText xml:space="preserve"> ADDIN EN.CITE &lt;EndNote&gt;&lt;Cite&gt;&lt;Author&gt;Roy&lt;/Author&gt;&lt;Year&gt;2019&lt;/Year&gt;&lt;RecNum&gt;129&lt;/RecNum&gt;&lt;DisplayText&gt;(Roy et al., 2019)&lt;/DisplayText&gt;&lt;record&gt;&lt;rec-number&gt;129&lt;/rec-number&gt;&lt;foreign-keys&gt;&lt;key app="EN" db-id="pvpx5wazhrvsd3e0ff3perwwwvrdppa005a2" timestamp="1674949517"&gt;129&lt;/key&gt;&lt;/foreign-keys&gt;&lt;ref-type name="Journal Article"&gt;17&lt;/ref-type&gt;&lt;contributors&gt;&lt;authors&gt;&lt;author&gt;Roy, Dheeraj S.&lt;/author&gt;&lt;author&gt;Park, Young-Gyun&lt;/author&gt;&lt;author&gt;Ogawa, Sachie K.&lt;/author&gt;&lt;author&gt;Cho, Jae H.&lt;/author&gt;&lt;author&gt;Choi, Heejin&lt;/author&gt;&lt;author&gt;Kamensky, Lee&lt;/author&gt;&lt;author&gt;Martin, Jared&lt;/author&gt;&lt;author&gt;Chung, Kwanghun&lt;/author&gt;&lt;author&gt;Tonegawa, Susumu&lt;/author&gt;&lt;/authors&gt;&lt;/contributors&gt;&lt;titles&gt;&lt;title&gt;Brain-wide mapping of contextual fear memory engram ensembles supports the dispersed engram complex hypothesis&lt;/title&gt;&lt;secondary-title&gt;bioRxiv&lt;/secondary-title&gt;&lt;/titles&gt;&lt;periodical&gt;&lt;full-title&gt;bioRxiv&lt;/full-title&gt;&lt;/periodical&gt;&lt;pages&gt;668483&lt;/pages&gt;&lt;dates&gt;&lt;year&gt;2019&lt;/year&gt;&lt;/dates&gt;&lt;urls&gt;&lt;related-urls&gt;&lt;url&gt;https://www.biorxiv.org/content/biorxiv/early/2019/06/12/668483.full.pdf&lt;/url&gt;&lt;/related-urls&gt;&lt;/urls&gt;&lt;electronic-resource-num&gt;10.1101/668483&lt;/electronic-resource-num&gt;&lt;/record&gt;&lt;/Cite&gt;&lt;/EndNote&gt;</w:instrText>
      </w:r>
      <w:r w:rsidR="00E746BC">
        <w:fldChar w:fldCharType="separate"/>
      </w:r>
      <w:r w:rsidR="00E746BC">
        <w:rPr>
          <w:noProof/>
        </w:rPr>
        <w:t>(Roy et al., 2019)</w:t>
      </w:r>
      <w:r w:rsidR="00E746BC">
        <w:fldChar w:fldCharType="end"/>
      </w:r>
      <w:r w:rsidRPr="001379EB">
        <w:t>.</w:t>
      </w:r>
      <w:r>
        <w:rPr>
          <w:lang w:val="en-DE"/>
        </w:rPr>
        <w:t xml:space="preserve"> </w:t>
      </w:r>
      <w:r w:rsidRPr="001379EB">
        <w:t xml:space="preserve">Optogenetics and chemogenetics have been especially beneficial to memory research in animals. Experiments conducted on rodents revealed that neurons are allocated to an engram based on their excitability, with those having higher excitability more likely to be included </w:t>
      </w:r>
      <w:r w:rsidR="00E746BC">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instrText xml:space="preserve"> ADDIN EN.CITE </w:instrText>
      </w:r>
      <w:r w:rsidR="00E746BC">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instrText xml:space="preserve"> ADDIN EN.CITE.DATA </w:instrText>
      </w:r>
      <w:r w:rsidR="00E746BC">
        <w:fldChar w:fldCharType="end"/>
      </w:r>
      <w:r w:rsidR="00E746BC">
        <w:fldChar w:fldCharType="separate"/>
      </w:r>
      <w:r w:rsidR="00E746BC">
        <w:rPr>
          <w:noProof/>
        </w:rPr>
        <w:t>(Frankland &amp; Josselyn, 2015; Josselyn, 2010)</w:t>
      </w:r>
      <w:r w:rsidR="00E746BC">
        <w:fldChar w:fldCharType="end"/>
      </w:r>
      <w:r w:rsidRPr="001379EB">
        <w:t>. Excitability is defined as the inclination of a neuron to fire an action potential in response to a signal</w:t>
      </w:r>
      <w:r w:rsidR="00E746BC">
        <w:rPr>
          <w:lang w:val="en-DE"/>
        </w:rPr>
        <w:t xml:space="preserve"> </w:t>
      </w:r>
      <w:r w:rsidR="00E746BC">
        <w:rPr>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Pr>
          <w:lang w:val="en-DE"/>
        </w:rPr>
        <w:instrText xml:space="preserve"> ADDIN EN.CITE </w:instrText>
      </w:r>
      <w:r w:rsidR="00E746BC">
        <w:rPr>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Pr>
          <w:lang w:val="en-DE"/>
        </w:rPr>
        <w:instrText xml:space="preserve"> ADDIN EN.CITE.DATA </w:instrText>
      </w:r>
      <w:r w:rsidR="00E746BC">
        <w:rPr>
          <w:lang w:val="en-DE"/>
        </w:rPr>
      </w:r>
      <w:r w:rsidR="00E746BC">
        <w:rPr>
          <w:lang w:val="en-DE"/>
        </w:rPr>
        <w:fldChar w:fldCharType="end"/>
      </w:r>
      <w:r w:rsidR="00E746BC">
        <w:rPr>
          <w:lang w:val="en-DE"/>
        </w:rPr>
      </w:r>
      <w:r w:rsidR="00E746BC">
        <w:rPr>
          <w:lang w:val="en-DE"/>
        </w:rPr>
        <w:fldChar w:fldCharType="separate"/>
      </w:r>
      <w:r w:rsidR="00E746BC">
        <w:rPr>
          <w:noProof/>
          <w:lang w:val="en-DE"/>
        </w:rPr>
        <w:t>(Dong et al., 2006)</w:t>
      </w:r>
      <w:r w:rsidR="00E746BC">
        <w:rPr>
          <w:lang w:val="en-DE"/>
        </w:rPr>
        <w:fldChar w:fldCharType="end"/>
      </w:r>
      <w:r w:rsidRPr="001379EB">
        <w:t xml:space="preserve">. Rashid and colleagues </w:t>
      </w:r>
      <w:r w:rsidR="00E746BC">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instrText xml:space="preserve"> ADDIN EN.CITE </w:instrText>
      </w:r>
      <w:r w:rsidR="00E746BC">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instrText xml:space="preserve"> ADDIN EN.CITE.DATA </w:instrText>
      </w:r>
      <w:r w:rsidR="00E746BC">
        <w:fldChar w:fldCharType="end"/>
      </w:r>
      <w:r w:rsidR="00E746BC">
        <w:fldChar w:fldCharType="separate"/>
      </w:r>
      <w:r w:rsidR="00E746BC">
        <w:rPr>
          <w:noProof/>
        </w:rPr>
        <w:t>(Rashid et al., 2016)</w:t>
      </w:r>
      <w:r w:rsidR="00E746BC">
        <w:fldChar w:fldCharType="end"/>
      </w:r>
      <w:r w:rsidR="00E746BC">
        <w:rPr>
          <w:lang w:val="en-DE"/>
        </w:rPr>
        <w:t xml:space="preserve"> </w:t>
      </w:r>
      <w:r w:rsidRPr="001379EB">
        <w:t xml:space="preserve">showed that neurons assigned to an engram inhibit neighbouring neurons for about </w:t>
      </w:r>
      <w:r w:rsidR="00E746BC">
        <w:rPr>
          <w:lang w:val="en-DE"/>
        </w:rPr>
        <w:t>six</w:t>
      </w:r>
      <w:r w:rsidRPr="001379EB">
        <w:t xml:space="preserve"> hours through GABAergic interneurons. Without this inhibition, memories that occur close in time might be encoded by non-overlapping neurons.</w:t>
      </w:r>
      <w:r w:rsidR="00434868">
        <w:rPr>
          <w:lang w:val="en-DE"/>
        </w:rPr>
        <w:t xml:space="preserve"> </w:t>
      </w:r>
      <w:r w:rsidRPr="001379EB">
        <w:t>After being allocated to an engram, neurons representing an event remain in a state of elevated excitability for over six hours. Consequently, some of the initial engram neurons are likely to be coallocated to events that occur within this timeframe</w:t>
      </w:r>
      <w:r w:rsidR="008C0807">
        <w:rPr>
          <w:lang w:val="en-DE"/>
        </w:rPr>
        <w:t xml:space="preserve"> </w:t>
      </w:r>
      <w:r w:rsidR="00E746BC">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instrText xml:space="preserve"> ADDIN EN.CITE </w:instrText>
      </w:r>
      <w:r w:rsidR="008C0807">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instrText xml:space="preserve"> ADDIN EN.CITE.DATA </w:instrText>
      </w:r>
      <w:r w:rsidR="008C0807">
        <w:fldChar w:fldCharType="end"/>
      </w:r>
      <w:r w:rsidR="00E746BC">
        <w:fldChar w:fldCharType="separate"/>
      </w:r>
      <w:r w:rsidR="008C0807">
        <w:rPr>
          <w:noProof/>
        </w:rPr>
        <w:t>(Cai et al., 2016; Rashid et al., 2016)</w:t>
      </w:r>
      <w:r w:rsidR="00E746BC">
        <w:fldChar w:fldCharType="end"/>
      </w:r>
      <w:r w:rsidRPr="001379EB">
        <w:t xml:space="preserve">. After this period, excitability drops </w:t>
      </w:r>
      <w:r w:rsidRPr="001379EB">
        <w:lastRenderedPageBreak/>
        <w:t>making it less likely that the same engram neurons represent temporally distant events</w:t>
      </w:r>
      <w:r w:rsidR="008C0807">
        <w:rPr>
          <w:lang w:val="en-DE"/>
        </w:rPr>
        <w:t xml:space="preserve"> </w:t>
      </w:r>
      <w:r w:rsidR="008C0807">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instrText xml:space="preserve"> ADDIN EN.CITE </w:instrText>
      </w:r>
      <w:r w:rsidR="008C0807">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instrText xml:space="preserve"> ADDIN EN.CITE.DATA </w:instrText>
      </w:r>
      <w:r w:rsidR="008C0807">
        <w:fldChar w:fldCharType="end"/>
      </w:r>
      <w:r w:rsidR="008C0807">
        <w:fldChar w:fldCharType="separate"/>
      </w:r>
      <w:r w:rsidR="008C0807">
        <w:rPr>
          <w:noProof/>
        </w:rPr>
        <w:t>(Frankland &amp; Josselyn, 2015; Silva et al., 2009)</w:t>
      </w:r>
      <w:r w:rsidR="008C0807">
        <w:fldChar w:fldCharType="end"/>
      </w:r>
      <w:r w:rsidRPr="001379EB">
        <w:t xml:space="preserve">). Cai and colleagues </w:t>
      </w:r>
      <w:r w:rsidR="008C0807">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instrText xml:space="preserve"> ADDIN EN.CITE </w:instrText>
      </w:r>
      <w:r w:rsidR="008C0807">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instrText xml:space="preserve"> ADDIN EN.CITE.DATA </w:instrText>
      </w:r>
      <w:r w:rsidR="008C0807">
        <w:fldChar w:fldCharType="end"/>
      </w:r>
      <w:r w:rsidR="008C0807">
        <w:fldChar w:fldCharType="separate"/>
      </w:r>
      <w:r w:rsidR="008C0807">
        <w:rPr>
          <w:noProof/>
        </w:rPr>
        <w:t>(Cai et al., 2016)</w:t>
      </w:r>
      <w:r w:rsidR="008C0807">
        <w:fldChar w:fldCharType="end"/>
      </w:r>
      <w:r w:rsidRPr="001379EB">
        <w:t xml:space="preserve"> found evidence for this in CA1 of mice, that were presented with context A, followed by context B seven days later and then context C five hours later. Engrams representing the contexts separated by a shorter temporal gap were largely overlapping, while those with a larger time delay showed no such overlap. Rashid and colleagues</w:t>
      </w:r>
      <w:r w:rsidR="008C0807">
        <w:rPr>
          <w:lang w:val="en-DE"/>
        </w:rPr>
        <w:t xml:space="preserve"> </w:t>
      </w:r>
      <w:r w:rsidR="008C0807">
        <w:rPr>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Pr>
          <w:lang w:val="en-DE"/>
        </w:rPr>
        <w:instrText xml:space="preserve"> ADDIN EN.CITE </w:instrText>
      </w:r>
      <w:r w:rsidR="008C0807">
        <w:rPr>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Pr>
          <w:lang w:val="en-DE"/>
        </w:rPr>
        <w:instrText xml:space="preserve"> ADDIN EN.CITE.DATA </w:instrText>
      </w:r>
      <w:r w:rsidR="008C0807">
        <w:rPr>
          <w:lang w:val="en-DE"/>
        </w:rPr>
      </w:r>
      <w:r w:rsidR="008C0807">
        <w:rPr>
          <w:lang w:val="en-DE"/>
        </w:rPr>
        <w:fldChar w:fldCharType="end"/>
      </w:r>
      <w:r w:rsidR="008C0807">
        <w:rPr>
          <w:lang w:val="en-DE"/>
        </w:rPr>
      </w:r>
      <w:r w:rsidR="008C0807">
        <w:rPr>
          <w:lang w:val="en-DE"/>
        </w:rPr>
        <w:fldChar w:fldCharType="separate"/>
      </w:r>
      <w:r w:rsidR="008C0807">
        <w:rPr>
          <w:noProof/>
          <w:lang w:val="en-DE"/>
        </w:rPr>
        <w:t>(Rashid et al., 2016)</w:t>
      </w:r>
      <w:r w:rsidR="008C0807">
        <w:rPr>
          <w:lang w:val="en-DE"/>
        </w:rPr>
        <w:fldChar w:fldCharType="end"/>
      </w:r>
      <w:r w:rsidRPr="001379EB">
        <w:t xml:space="preserve"> extended these findings by optogenetically stimulating neurons in the lateral nucleus of the amygdala that were allocated to an event 24h before a second event took place (i.e., outside of the 6 hour window of increased excitability). Due to this artificially induced excitability the second event was coallocated to the same subset of neurons. A similar result was obtained when the remote memory was retrieved prior to acquisition of a related memory, suggesting a mechanism for integrating newer memories with relevant older memories </w:t>
      </w:r>
      <w:r w:rsidR="008C0807">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instrText xml:space="preserve"> ADDIN EN.CITE </w:instrText>
      </w:r>
      <w:r w:rsidR="008C0807">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instrText xml:space="preserve"> ADDIN EN.CITE.DATA </w:instrText>
      </w:r>
      <w:r w:rsidR="008C0807">
        <w:fldChar w:fldCharType="end"/>
      </w:r>
      <w:r w:rsidR="008C0807">
        <w:fldChar w:fldCharType="separate"/>
      </w:r>
      <w:r w:rsidR="008C0807">
        <w:rPr>
          <w:noProof/>
        </w:rPr>
        <w:t>(Rashid et al., 2016; Yokose et al., 2017)</w:t>
      </w:r>
      <w:r w:rsidR="008C0807">
        <w:fldChar w:fldCharType="end"/>
      </w:r>
      <w:r w:rsidRPr="001379EB">
        <w:t xml:space="preserve"> This mechanism of coallocation is suspected to be responsible for false memories: engram cells in the dentate gyrus active during the exploration of context A were optogenetically reactivated in context B, where the mice also received footshocks. Mice then showed fear reinstatement in context A (artificial fear memory) and B (natural fear memory), but not in a third neutral context </w:t>
      </w:r>
      <w:r w:rsidR="008C0807">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instrText xml:space="preserve"> ADDIN EN.CITE </w:instrText>
      </w:r>
      <w:r w:rsidR="008C0807">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instrText xml:space="preserve"> ADDIN EN.CITE.DATA </w:instrText>
      </w:r>
      <w:r w:rsidR="008C0807">
        <w:fldChar w:fldCharType="end"/>
      </w:r>
      <w:r w:rsidR="008C0807">
        <w:fldChar w:fldCharType="separate"/>
      </w:r>
      <w:r w:rsidR="008C0807">
        <w:rPr>
          <w:noProof/>
        </w:rPr>
        <w:t>(Ramirez et al., 2013)</w:t>
      </w:r>
      <w:r w:rsidR="008C0807">
        <w:fldChar w:fldCharType="end"/>
      </w:r>
      <w:r w:rsidRPr="001379EB">
        <w:t xml:space="preserve">. Similarly, Vetere and colleagues </w:t>
      </w:r>
      <w:r w:rsidR="008C0807">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instrText xml:space="preserve"> ADDIN EN.CITE </w:instrText>
      </w:r>
      <w:r w:rsidR="008C0807">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instrText xml:space="preserve"> ADDIN EN.CITE.DATA </w:instrText>
      </w:r>
      <w:r w:rsidR="008C0807">
        <w:fldChar w:fldCharType="end"/>
      </w:r>
      <w:r w:rsidR="008C0807">
        <w:fldChar w:fldCharType="separate"/>
      </w:r>
      <w:r w:rsidR="008C0807">
        <w:rPr>
          <w:noProof/>
        </w:rPr>
        <w:t>(Vetere et al., 2019)</w:t>
      </w:r>
      <w:r w:rsidR="008C0807">
        <w:fldChar w:fldCharType="end"/>
      </w:r>
      <w:r w:rsidR="008C0807">
        <w:rPr>
          <w:lang w:val="en-DE"/>
        </w:rPr>
        <w:t xml:space="preserve"> </w:t>
      </w:r>
      <w:r w:rsidRPr="001379EB">
        <w:t>tagged neurons in the olfactory bulb and synchronized it with either appetitive or aversive neural pathways. Subsequently mice showed attraction or aversion to the real odour giving credence to the idea that an artificial memory was created the absence of a real experience.</w:t>
      </w:r>
      <w:r>
        <w:rPr>
          <w:lang w:val="en-DE"/>
        </w:rPr>
        <w:t xml:space="preserve"> </w:t>
      </w:r>
      <w:r w:rsidRPr="001379EB">
        <w:t xml:space="preserve">Engram neurons are necessary and sufficient for memory retrieval. After destroying a subset of neurons that were initially allocated to a fear memory mice suffered from a profound memory loss </w:t>
      </w:r>
      <w:r w:rsidR="00C96599">
        <w:fldChar w:fldCharType="begin"/>
      </w:r>
      <w:r w:rsidR="00C96599">
        <w:instrText xml:space="preserve"> ADDIN EN.CITE &lt;EndNote&gt;&lt;Cite&gt;&lt;Author&gt;Han&lt;/Author&gt;&lt;Year&gt;2009&lt;/Year&gt;&lt;RecNum&gt;126&lt;/RecNum&gt;&lt;DisplayText&gt;(Han et al., 2009)&lt;/DisplayText&gt;&lt;record&gt;&lt;rec-number&gt;126&lt;/rec-number&gt;&lt;foreign-keys&gt;&lt;key app="EN" db-id="pvpx5wazhrvsd3e0ff3perwwwvrdppa005a2" timestamp="1674946474"&gt;126&lt;/key&gt;&lt;/foreign-keys&gt;&lt;ref-type name="Journal Article"&gt;17&lt;/ref-type&gt;&lt;contributors&gt;&lt;authors&gt;&lt;author&gt;Han, J. H.&lt;/author&gt;&lt;author&gt;Kushner, S. A.&lt;/author&gt;&lt;author&gt;Yiu, A. P.&lt;/author&gt;&lt;author&gt;Hsiang, H. L.&lt;/author&gt;&lt;author&gt;Buch, T.&lt;/author&gt;&lt;author&gt;Waisman, A.&lt;/author&gt;&lt;author&gt;Bontempi, B.&lt;/author&gt;&lt;author&gt;Neve, R. L.&lt;/author&gt;&lt;author&gt;Frankland, P. W.&lt;/author&gt;&lt;author&gt;Josselyn, S. A.&lt;/author&gt;&lt;/authors&gt;&lt;/contributors&gt;&lt;auth-address&gt;Program in Neurosciences and Mental Health, Hospital for Sick Children, 555 University Avenue, Toronto, ON, M5G 1X8, Canada.&lt;/auth-address&gt;&lt;titles&gt;&lt;title&gt;Selective erasure of a fear memory&lt;/title&gt;&lt;secondary-title&gt;Science&lt;/secondary-title&gt;&lt;/titles&gt;&lt;periodical&gt;&lt;full-title&gt;science&lt;/full-title&gt;&lt;/periodical&gt;&lt;pages&gt;1492-6&lt;/pages&gt;&lt;volume&gt;323&lt;/volume&gt;&lt;number&gt;5920&lt;/number&gt;&lt;keywords&gt;&lt;keyword&gt;Amnesia/*physiopathology&lt;/keyword&gt;&lt;keyword&gt;Amygdala/cytology/*physiology&lt;/keyword&gt;&lt;keyword&gt;Animals&lt;/keyword&gt;&lt;keyword&gt;Apoptosis&lt;/keyword&gt;&lt;keyword&gt;Conditioning, Psychological&lt;/keyword&gt;&lt;keyword&gt;Cyclic AMP Response Element-Binding Protein/genetics/metabolism&lt;/keyword&gt;&lt;keyword&gt;*Fear&lt;/keyword&gt;&lt;keyword&gt;Memory/*physiology&lt;/keyword&gt;&lt;keyword&gt;Mental Recall/*physiology&lt;/keyword&gt;&lt;keyword&gt;Mice&lt;/keyword&gt;&lt;keyword&gt;Mice, Transgenic&lt;/keyword&gt;&lt;/keywords&gt;&lt;dates&gt;&lt;year&gt;2009&lt;/year&gt;&lt;pub-dates&gt;&lt;date&gt;Mar 13&lt;/date&gt;&lt;/pub-dates&gt;&lt;/dates&gt;&lt;isbn&gt;1095-9203 (Electronic)&amp;#xD;0036-8075 (Linking)&lt;/isbn&gt;&lt;accession-num&gt;19286560&lt;/accession-num&gt;&lt;urls&gt;&lt;related-urls&gt;&lt;url&gt;https://www.ncbi.nlm.nih.gov/pubmed/19286560&lt;/url&gt;&lt;/related-urls&gt;&lt;/urls&gt;&lt;electronic-resource-num&gt;10.1126/science.1164139&lt;/electronic-resource-num&gt;&lt;remote-database-name&gt;Medline&lt;/remote-database-name&gt;&lt;remote-database-provider&gt;NLM&lt;/remote-database-provider&gt;&lt;/record&gt;&lt;/Cite&gt;&lt;/EndNote&gt;</w:instrText>
      </w:r>
      <w:r w:rsidR="00C96599">
        <w:fldChar w:fldCharType="separate"/>
      </w:r>
      <w:r w:rsidR="00C96599">
        <w:rPr>
          <w:noProof/>
        </w:rPr>
        <w:t>(Han et al., 2009)</w:t>
      </w:r>
      <w:r w:rsidR="00C96599">
        <w:fldChar w:fldCharType="end"/>
      </w:r>
      <w:r w:rsidRPr="001379EB">
        <w:t xml:space="preserve">. Importantly this loss-of-function was specific to the fear memory and new fear conditioning was possible. Ablating other neurons did not lead to a disruption in memory. Conversely, artificial reactivation of engram cells in the dentate gyrus reliably led to the retrieval of the memory even in the absence of external retrieval cues </w:t>
      </w:r>
      <w:r w:rsidR="00C96599">
        <w:rPr>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Pr>
          <w:lang w:val="en-US"/>
        </w:rPr>
        <w:instrText xml:space="preserve"> ADDIN EN.CITE </w:instrText>
      </w:r>
      <w:r w:rsidR="00C96599">
        <w:rPr>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Pr>
          <w:lang w:val="en-US"/>
        </w:rPr>
        <w:instrText xml:space="preserve"> ADDIN EN.CITE.DATA </w:instrText>
      </w:r>
      <w:r w:rsidR="00C96599">
        <w:rPr>
          <w:lang w:val="en-US"/>
        </w:rPr>
      </w:r>
      <w:r w:rsidR="00C96599">
        <w:rPr>
          <w:lang w:val="en-US"/>
        </w:rPr>
        <w:fldChar w:fldCharType="end"/>
      </w:r>
      <w:r w:rsidR="00C96599">
        <w:rPr>
          <w:lang w:val="en-US"/>
        </w:rPr>
      </w:r>
      <w:r w:rsidR="00C96599">
        <w:rPr>
          <w:lang w:val="en-US"/>
        </w:rPr>
        <w:fldChar w:fldCharType="separate"/>
      </w:r>
      <w:r w:rsidR="00C96599">
        <w:rPr>
          <w:noProof/>
          <w:lang w:val="en-US"/>
        </w:rPr>
        <w:t>(Liu et al., 2012)</w:t>
      </w:r>
      <w:r w:rsidR="00C96599">
        <w:rPr>
          <w:lang w:val="en-US"/>
        </w:rPr>
        <w:fldChar w:fldCharType="end"/>
      </w:r>
      <w:r w:rsidRPr="001379EB">
        <w:t>. In a neutral context</w:t>
      </w:r>
      <w:r w:rsidR="00434868">
        <w:rPr>
          <w:lang w:val="en-DE"/>
        </w:rPr>
        <w:t>,</w:t>
      </w:r>
      <w:r w:rsidRPr="001379EB">
        <w:t xml:space="preserve"> mice did not freeze until the engram representing the fear memory was optogenetically reactivated</w:t>
      </w:r>
      <w:commentRangeStart w:id="16"/>
      <w:commentRangeStart w:id="17"/>
      <w:r w:rsidRPr="001379EB">
        <w:t>. This represents a gain-of-function and cements engram cells as causally relevant for memory processing.</w:t>
      </w:r>
      <w:commentRangeEnd w:id="16"/>
      <w:r>
        <w:rPr>
          <w:rStyle w:val="CommentReference"/>
        </w:rPr>
        <w:commentReference w:id="16"/>
      </w:r>
      <w:commentRangeEnd w:id="17"/>
      <w:r>
        <w:rPr>
          <w:rStyle w:val="CommentReference"/>
        </w:rPr>
        <w:commentReference w:id="17"/>
      </w:r>
    </w:p>
    <w:p w14:paraId="2D89FFF1" w14:textId="77777777" w:rsidR="001E1470" w:rsidRDefault="001E1470" w:rsidP="001E1470">
      <w:r w:rsidRPr="000D1336">
        <w:t>Although findings from rodent brains do not by default translate to the human brain, there is enough overlap that non-human animal work can inform human research and provide useful hypotheses. For instance, it is unknown how neurons become assigned to a memory in humans, but it is possible that excitability determines this allocation process as well.</w:t>
      </w:r>
    </w:p>
    <w:p w14:paraId="4D5E09BC" w14:textId="77777777" w:rsidR="00622DCC" w:rsidRDefault="00622DCC" w:rsidP="001E1470">
      <w:pPr>
        <w:rPr>
          <w:rFonts w:eastAsia="Times New Roman" w:cs="Times New Roman"/>
        </w:rPr>
      </w:pPr>
    </w:p>
    <w:p w14:paraId="0E4BED47" w14:textId="5A966F81" w:rsidR="00A76A1C" w:rsidRPr="00B1671E" w:rsidRDefault="00B1671E" w:rsidP="00A76A1C">
      <w:pPr>
        <w:pStyle w:val="SMHeading"/>
        <w:rPr>
          <w:lang w:val="en-DE"/>
        </w:rPr>
      </w:pPr>
      <w:r>
        <w:rPr>
          <w:lang w:val="en-DE"/>
        </w:rPr>
        <w:lastRenderedPageBreak/>
        <w:t>Goal of this thesis</w:t>
      </w:r>
    </w:p>
    <w:p w14:paraId="4D346331" w14:textId="53C19C86" w:rsidR="003169B1" w:rsidRDefault="00BB7FA2" w:rsidP="00000D96">
      <w:pPr>
        <w:rPr>
          <w:lang w:val="en-DE"/>
        </w:rPr>
      </w:pPr>
      <w:r>
        <w:rPr>
          <w:lang w:val="en-DE"/>
        </w:rPr>
        <w:t>Despite numerous studies highlighting the importance of the hippocampus for memory processing, the underlying coding mechanism is still elusive.</w:t>
      </w:r>
      <w:r>
        <w:rPr>
          <w:lang w:val="en-DE"/>
        </w:rPr>
        <w:t xml:space="preserve"> </w:t>
      </w:r>
      <w:r w:rsidR="00000D96">
        <w:rPr>
          <w:lang w:val="en-DE"/>
        </w:rPr>
        <w:t xml:space="preserve">The Indexing Theory of Teyler &amp; DiScenna </w:t>
      </w:r>
      <w:r w:rsidR="00E45D8A">
        <w:rPr>
          <w:lang w:val="en-DE"/>
        </w:rPr>
        <w:fldChar w:fldCharType="begin"/>
      </w:r>
      <w:r w:rsidR="00E45D8A">
        <w:rPr>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E45D8A">
        <w:rPr>
          <w:lang w:val="en-DE"/>
        </w:rPr>
        <w:fldChar w:fldCharType="separate"/>
      </w:r>
      <w:r w:rsidR="00E45D8A">
        <w:rPr>
          <w:noProof/>
          <w:lang w:val="en-DE"/>
        </w:rPr>
        <w:t>(Teyler &amp; DiScenna, 1986)</w:t>
      </w:r>
      <w:r w:rsidR="00E45D8A">
        <w:rPr>
          <w:lang w:val="en-DE"/>
        </w:rPr>
        <w:fldChar w:fldCharType="end"/>
      </w:r>
      <w:r w:rsidR="00000D96">
        <w:rPr>
          <w:lang w:val="en-DE"/>
        </w:rPr>
        <w:t xml:space="preserve"> suggests the existence of neurons that are active during the initial encoding of a memory and later reinstated during successful retrieval of the same memory. Although proposed over 35 years ago, no evidence for such neural pattern has been found in humans. </w:t>
      </w:r>
    </w:p>
    <w:p w14:paraId="5B7B6836" w14:textId="77777777" w:rsidR="003169B1" w:rsidRDefault="003169B1" w:rsidP="00000D96">
      <w:pPr>
        <w:rPr>
          <w:lang w:val="en-DE"/>
        </w:rPr>
      </w:pPr>
    </w:p>
    <w:p w14:paraId="78B92F10" w14:textId="2CF8C013" w:rsidR="003169B1" w:rsidRDefault="00000D96" w:rsidP="00000D96">
      <w:pPr>
        <w:rPr>
          <w:lang w:val="en-DE"/>
        </w:rPr>
      </w:pPr>
      <w:r>
        <w:rPr>
          <w:lang w:val="en-DE"/>
        </w:rPr>
        <w:t xml:space="preserve">In the first chapter of this thesis, I present evidence </w:t>
      </w:r>
      <w:r w:rsidR="003169B1">
        <w:rPr>
          <w:lang w:val="en-DE"/>
        </w:rPr>
        <w:t>for</w:t>
      </w:r>
      <w:r>
        <w:rPr>
          <w:lang w:val="en-DE"/>
        </w:rPr>
        <w:t xml:space="preserve"> </w:t>
      </w:r>
      <w:r w:rsidR="001E6A3B">
        <w:rPr>
          <w:lang w:val="en-DE"/>
        </w:rPr>
        <w:t xml:space="preserve">Episode Specific Neurons (ESNs) </w:t>
      </w:r>
      <w:r w:rsidR="003169B1">
        <w:rPr>
          <w:lang w:val="en-DE"/>
        </w:rPr>
        <w:t xml:space="preserve">that code for discrete episodes through a reinstatement of their firing rate </w:t>
      </w:r>
      <w:r w:rsidR="001E6A3B">
        <w:rPr>
          <w:lang w:val="en-DE"/>
        </w:rPr>
        <w:t xml:space="preserve">from encoding to retrieval. </w:t>
      </w:r>
      <w:r w:rsidR="00BB7FA2" w:rsidRPr="00BB7FA2">
        <w:t xml:space="preserve">Importantly, using various approaches </w:t>
      </w:r>
      <w:r w:rsidR="00BB7FA2">
        <w:rPr>
          <w:lang w:val="en-DE"/>
        </w:rPr>
        <w:t>I</w:t>
      </w:r>
      <w:r w:rsidR="00BB7FA2" w:rsidRPr="00BB7FA2">
        <w:t xml:space="preserve"> demonstrate that ESNs are different from Concept Neurons in that they code for a conjunctive representation of the elements within an episode, rather than a particular element or concept within that episode</w:t>
      </w:r>
      <w:r w:rsidR="00BB7FA2">
        <w:rPr>
          <w:lang w:val="en-DE"/>
        </w:rPr>
        <w:t>.</w:t>
      </w:r>
    </w:p>
    <w:p w14:paraId="1496B4EB" w14:textId="74A746FA" w:rsidR="00BB7FA2" w:rsidRDefault="00BB7FA2" w:rsidP="00000D96">
      <w:pPr>
        <w:rPr>
          <w:lang w:val="en-DE"/>
        </w:rPr>
      </w:pPr>
    </w:p>
    <w:p w14:paraId="7E7023CF" w14:textId="0A635904" w:rsidR="003169B1" w:rsidRDefault="00E45D8A" w:rsidP="00000D96">
      <w:r w:rsidRPr="00E45D8A">
        <w:t>In the second chapter, I extend these single neuron findings to the population activity reflected in the local field potential (LFP). Power in the high frequency band (HFP; 40-200 Hz) has been used as a proxy for neural activity of the local field potential (</w:t>
      </w:r>
      <w:r w:rsidRPr="00137E06">
        <w:rPr>
          <w:highlight w:val="yellow"/>
        </w:rPr>
        <w:t>LFP;</w:t>
      </w:r>
      <w:r w:rsidRPr="00137E06">
        <w:rPr>
          <w:highlight w:val="yellow"/>
          <w:lang w:val="en-DE"/>
        </w:rPr>
        <w:t xml:space="preserve"> </w:t>
      </w:r>
      <w:r w:rsidR="00137E06" w:rsidRPr="00137E06">
        <w:rPr>
          <w:highlight w:val="yellow"/>
          <w:lang w:val="en-DE"/>
        </w:rPr>
        <w:fldChar w:fldCharType="begin">
          <w:fldData xml:space="preserve">PEVuZE5vdGU+PENpdGU+PEF1dGhvcj5CdXpzw6FraTwvQXV0aG9yPjxZZWFyPjIwMTI8L1llYXI+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</w:fldData>
        </w:fldChar>
      </w:r>
      <w:r w:rsidR="00137E06" w:rsidRPr="00137E06">
        <w:rPr>
          <w:highlight w:val="yellow"/>
          <w:lang w:val="en-DE"/>
        </w:rPr>
        <w:instrText xml:space="preserve"> ADDIN EN.CITE </w:instrText>
      </w:r>
      <w:r w:rsidR="00137E06" w:rsidRPr="00137E06">
        <w:rPr>
          <w:highlight w:val="yellow"/>
          <w:lang w:val="en-DE"/>
        </w:rPr>
        <w:fldChar w:fldCharType="begin">
          <w:fldData xml:space="preserve">PEVuZE5vdGU+PENpdGU+PEF1dGhvcj5CdXpzw6FraTwvQXV0aG9yPjxZZWFyPjIwMTI8L1llYXI+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</w:fldData>
        </w:fldChar>
      </w:r>
      <w:r w:rsidR="00137E06" w:rsidRPr="00137E06">
        <w:rPr>
          <w:highlight w:val="yellow"/>
          <w:lang w:val="en-DE"/>
        </w:rPr>
        <w:instrText xml:space="preserve"> ADDIN EN.CITE.DATA </w:instrText>
      </w:r>
      <w:r w:rsidR="00137E06" w:rsidRPr="00137E06">
        <w:rPr>
          <w:highlight w:val="yellow"/>
          <w:lang w:val="en-DE"/>
        </w:rPr>
      </w:r>
      <w:r w:rsidR="00137E06" w:rsidRPr="00137E06">
        <w:rPr>
          <w:highlight w:val="yellow"/>
          <w:lang w:val="en-DE"/>
        </w:rPr>
        <w:fldChar w:fldCharType="end"/>
      </w:r>
      <w:r w:rsidR="00137E06" w:rsidRPr="00137E06">
        <w:rPr>
          <w:highlight w:val="yellow"/>
          <w:lang w:val="en-DE"/>
        </w:rPr>
        <w:fldChar w:fldCharType="separate"/>
      </w:r>
      <w:r w:rsidR="00137E06" w:rsidRPr="00137E06">
        <w:rPr>
          <w:noProof/>
          <w:highlight w:val="yellow"/>
          <w:lang w:val="en-DE"/>
        </w:rPr>
        <w:t>(LFPBuzsáki et al., 2012)</w:t>
      </w:r>
      <w:r w:rsidR="00137E06" w:rsidRPr="00137E06">
        <w:rPr>
          <w:highlight w:val="yellow"/>
          <w:lang w:val="en-DE"/>
        </w:rPr>
        <w:fldChar w:fldCharType="end"/>
      </w:r>
      <w:r w:rsidRPr="00137E06">
        <w:rPr>
          <w:highlight w:val="yellow"/>
        </w:rPr>
        <w:t>.</w:t>
      </w:r>
      <w:r w:rsidRPr="00E45D8A">
        <w:t xml:space="preserve"> In line with the findings from Chapter 1, I </w:t>
      </w:r>
      <w:r w:rsidR="00137E06">
        <w:rPr>
          <w:lang w:val="en-DE"/>
        </w:rPr>
        <w:t>identified</w:t>
      </w:r>
      <w:r w:rsidRPr="00E45D8A">
        <w:t xml:space="preserve"> a significant number of microwires that show a reinstatement of HFP from encoding to retrieval in individual episodes. Again, this code was not driven by content-specific activity.</w:t>
      </w:r>
    </w:p>
    <w:p w14:paraId="205A921F" w14:textId="4DA4746C" w:rsidR="00137E06" w:rsidRDefault="00137E06" w:rsidP="00000D96"/>
    <w:p w14:paraId="39131FD0" w14:textId="14002429" w:rsidR="00137E06" w:rsidRDefault="007130FB" w:rsidP="00000D96">
      <w:r w:rsidRPr="007130FB">
        <w:t>In the third chapter, I report findings on the role of the theta band in memory processing. Recent research suggested that successful memory processing is reflected in a more</w:t>
      </w:r>
      <w:r w:rsidR="00C555D2">
        <w:rPr>
          <w:lang w:val="en-DE"/>
        </w:rPr>
        <w:t xml:space="preserve"> shift from</w:t>
      </w:r>
      <w:r w:rsidRPr="007130FB">
        <w:t xml:space="preserve"> aperiodic power </w:t>
      </w:r>
      <w:r w:rsidR="00C555D2">
        <w:rPr>
          <w:lang w:val="en-DE"/>
        </w:rPr>
        <w:t xml:space="preserve">in the lower frequencies to the higher frequencies </w:t>
      </w:r>
      <w:r w:rsidRPr="007130FB">
        <w:t xml:space="preserve">and a periodic narrow-band theta power increase. According to an influential theory memory encoding and retrieval occurs in opposing phases of the theta oscillation to avoid </w:t>
      </w:r>
      <w:r w:rsidRPr="007130FB">
        <w:t>catastrophic</w:t>
      </w:r>
      <w:r w:rsidRPr="007130FB">
        <w:t xml:space="preserve"> interference between new and older memoires. However, I found no conclusive evidence for a difference in aperiodic power or theta power between (i) remembered and forgotten episodes or (ii) between episodes that contained reinstating ESNs and episodes without ESN activity. Likewise, I did not discover consistent evidence of a (iii) phase preference of single neuron or ESN activity during encoding or during retrieval, (ii) or a significant theta phase offset between neurons firing at encoding and retrieval.</w:t>
      </w:r>
    </w:p>
    <w:p w14:paraId="45DE34DA" w14:textId="789E723F" w:rsidR="007130FB" w:rsidRDefault="007130FB" w:rsidP="00000D96"/>
    <w:p w14:paraId="06007CD4" w14:textId="51D490A8" w:rsidR="003169B1" w:rsidRDefault="00816639" w:rsidP="00816639">
      <w:pPr>
        <w:rPr>
          <w:rFonts w:ascii="Times New Roman" w:eastAsia="Times New Roman" w:hAnsi="Times New Roman" w:cs="Times New Roman"/>
          <w:b/>
          <w:bCs/>
          <w:kern w:val="32"/>
          <w:sz w:val="24"/>
          <w:szCs w:val="24"/>
          <w:lang w:val="en-US"/>
        </w:rPr>
      </w:pPr>
      <w:r w:rsidRPr="00816639">
        <w:rPr>
          <w:lang w:val="en-DE"/>
        </w:rPr>
        <w:t xml:space="preserve">In the fourth chapter, I will summarize the findings of the preceding three chapters and propose potential avenues for future research. This includes possible experiments that may determine if ESNs satisfy the criteria for Index Neurons introduced by Teyler and Discenna </w:t>
      </w:r>
      <w:r>
        <w:rPr>
          <w:lang w:val="en-DE"/>
        </w:rPr>
        <w:fldChar w:fldCharType="begin"/>
      </w:r>
      <w:r>
        <w:rPr>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Pr>
          <w:lang w:val="en-DE"/>
        </w:rPr>
        <w:fldChar w:fldCharType="separate"/>
      </w:r>
      <w:r>
        <w:rPr>
          <w:noProof/>
          <w:lang w:val="en-DE"/>
        </w:rPr>
        <w:t>(Teyler &amp; DiScenna, 1986)</w:t>
      </w:r>
      <w:r>
        <w:rPr>
          <w:lang w:val="en-DE"/>
        </w:rPr>
        <w:fldChar w:fldCharType="end"/>
      </w:r>
      <w:r w:rsidRPr="00816639">
        <w:rPr>
          <w:lang w:val="en-DE"/>
        </w:rPr>
        <w:t>. Moreover, I will suggest a way how CN might originate from ESNs and outline ways in which the insight gained from the basic research in this thesis can be applied to aid patients suffering from dementia and PTSD.</w:t>
      </w:r>
    </w:p>
    <w:p w14:paraId="23C85A6F" w14:textId="77777777" w:rsidR="00000D96" w:rsidRDefault="00000D96" w:rsidP="00A76A1C">
      <w:pPr>
        <w:pStyle w:val="SMHeading"/>
      </w:pPr>
    </w:p>
    <w:p w14:paraId="078648DD" w14:textId="65E0C39B" w:rsidR="001E1470" w:rsidRDefault="003169B1" w:rsidP="001E1470">
      <w:r w:rsidRPr="003169B1">
        <w:t>I present evidence that ESNs code for a conjunctive code of all elements within an episode, and not for a particular element within that episode</w:t>
      </w:r>
    </w:p>
    <w:p w14:paraId="75BE4833" w14:textId="1FE4B73A" w:rsidR="00622DCC" w:rsidRDefault="00622DCC" w:rsidP="001E1470"/>
    <w:p w14:paraId="2455F8B9" w14:textId="1133A415" w:rsidR="00622DCC" w:rsidRDefault="00622DCC" w:rsidP="001E1470"/>
    <w:p w14:paraId="052A6910" w14:textId="470D3D77" w:rsidR="00622DCC" w:rsidRDefault="00622DCC" w:rsidP="001E1470"/>
    <w:p w14:paraId="61FBCFFA" w14:textId="14668A2E" w:rsidR="00622DCC" w:rsidRDefault="00622DCC" w:rsidP="001E1470"/>
    <w:p w14:paraId="3CCFD0D1" w14:textId="0B8AAE0E" w:rsidR="00622DCC" w:rsidRDefault="00622DCC" w:rsidP="001E1470"/>
    <w:p w14:paraId="6244178A" w14:textId="6947FBC5" w:rsidR="00622DCC" w:rsidRDefault="00622DCC" w:rsidP="001E1470"/>
    <w:p w14:paraId="0992B153" w14:textId="5BA98130" w:rsidR="00622DCC" w:rsidRDefault="00622DCC" w:rsidP="001E1470"/>
    <w:p w14:paraId="10CDE595" w14:textId="45ED421F" w:rsidR="00622DCC" w:rsidRDefault="00622DCC" w:rsidP="001E1470"/>
    <w:p w14:paraId="3A0E738F" w14:textId="5773F5B0" w:rsidR="00622DCC" w:rsidRDefault="00622DCC" w:rsidP="001E1470"/>
    <w:p w14:paraId="16A53862" w14:textId="5B70BA1A" w:rsidR="00622DCC" w:rsidRDefault="00622DCC" w:rsidP="001E1470"/>
    <w:p w14:paraId="0EA0619F" w14:textId="39CDD300" w:rsidR="00622DCC" w:rsidRDefault="00622DCC" w:rsidP="001E1470"/>
    <w:p w14:paraId="2824705B" w14:textId="18F7263B" w:rsidR="00622DCC" w:rsidRDefault="00622DCC" w:rsidP="001E1470"/>
    <w:p w14:paraId="5C8270BC" w14:textId="132BCB32" w:rsidR="00622DCC" w:rsidRDefault="00622DCC" w:rsidP="001E1470"/>
    <w:p w14:paraId="121EEA0D" w14:textId="4705A0A1" w:rsidR="00622DCC" w:rsidRDefault="00622DCC" w:rsidP="001E1470"/>
    <w:p w14:paraId="3DF02B43" w14:textId="41B87CF6" w:rsidR="00622DCC" w:rsidRDefault="00622DCC" w:rsidP="001E1470"/>
    <w:p w14:paraId="5D9EB81E" w14:textId="77777777" w:rsidR="00622DCC" w:rsidRPr="001379EB" w:rsidRDefault="00622DCC" w:rsidP="001E1470"/>
    <w:p w14:paraId="45A5F125" w14:textId="77777777" w:rsidR="001E1470" w:rsidRPr="001379EB" w:rsidRDefault="001E1470" w:rsidP="001E1470">
      <w:pPr>
        <w:pStyle w:val="Heading1"/>
        <w:spacing w:before="0" w:line="360" w:lineRule="auto"/>
      </w:pPr>
      <w:r w:rsidRPr="001379EB">
        <w:t>Additional notes:</w:t>
      </w:r>
    </w:p>
    <w:p w14:paraId="0A20EE63" w14:textId="77777777" w:rsidR="001E1470" w:rsidRPr="001379EB" w:rsidRDefault="001E1470" w:rsidP="001E1470">
      <w:r w:rsidRPr="001379EB">
        <w:t>Subfields and how they are connected add citation:(doi.org/10.1016/j.cub.2015.10.049).</w:t>
      </w:r>
    </w:p>
    <w:p w14:paraId="2C660C8E" w14:textId="77777777" w:rsidR="001E1470" w:rsidRPr="001379EB" w:rsidRDefault="001E1470" w:rsidP="001E1470">
      <w:r w:rsidRPr="001379EB">
        <w:t>CA3 has a vast autoassociative network with synapses onto other CA3 neurons. This physioologiy inspired many impoortant bla bla (already in marr)</w:t>
      </w:r>
    </w:p>
    <w:p w14:paraId="33B49CCA" w14:textId="4E6A0496" w:rsidR="001E1470" w:rsidRPr="001379EB" w:rsidRDefault="001E1470" w:rsidP="001E1470">
      <w:r w:rsidRPr="001379EB">
        <w:t>Medial septum makes theta in hippocampus</w:t>
      </w:r>
    </w:p>
    <w:p w14:paraId="7C443C26" w14:textId="77777777" w:rsidR="001E1470" w:rsidRDefault="001E1470" w:rsidP="001E1470">
      <w:pPr>
        <w:rPr>
          <w:rFonts w:ascii="Times New Roman" w:hAnsi="Times New Roman" w:cs="Times New Roman"/>
          <w:sz w:val="24"/>
          <w:szCs w:val="24"/>
        </w:rPr>
      </w:pPr>
    </w:p>
    <w:p w14:paraId="596F2E34" w14:textId="77777777" w:rsidR="00993C36" w:rsidRPr="00720897" w:rsidRDefault="001E1470" w:rsidP="00993C36">
      <w:pPr>
        <w:pStyle w:val="Head"/>
        <w:rPr>
          <w:lang w:val="en-GB"/>
        </w:rPr>
      </w:pPr>
      <w:r>
        <w:br w:type="page"/>
      </w:r>
      <w:r w:rsidR="00993C36">
        <w:lastRenderedPageBreak/>
        <w:t xml:space="preserve">Title: </w:t>
      </w:r>
      <w:r w:rsidR="00993C36" w:rsidRPr="00720897">
        <w:rPr>
          <w:lang w:val="en-GB"/>
        </w:rPr>
        <w:t>Hippocampal neurons code individual episodic memories in humans</w:t>
      </w:r>
    </w:p>
    <w:p w14:paraId="6FB08EBB" w14:textId="77777777" w:rsidR="00993C36" w:rsidRPr="00720897" w:rsidRDefault="00993C36" w:rsidP="00993C36">
      <w:pPr>
        <w:pStyle w:val="Paragraph"/>
        <w:ind w:firstLine="0"/>
        <w:rPr>
          <w:lang w:val="en-GB"/>
        </w:rPr>
      </w:pPr>
    </w:p>
    <w:p w14:paraId="63608C2D" w14:textId="77777777" w:rsidR="00993C36" w:rsidRPr="00881281" w:rsidRDefault="00993C36" w:rsidP="00993C36">
      <w:pPr>
        <w:pStyle w:val="AbstractSummary"/>
        <w:spacing w:line="480" w:lineRule="auto"/>
        <w:jc w:val="both"/>
      </w:pPr>
      <w:r w:rsidRPr="00987EE5">
        <w:rPr>
          <w:b/>
        </w:rPr>
        <w:t>Abstract</w:t>
      </w:r>
      <w:r w:rsidRPr="00755125">
        <w:rPr>
          <w:b/>
        </w:rPr>
        <w:t>:</w:t>
      </w:r>
      <w:r>
        <w:t xml:space="preserve"> </w:t>
      </w:r>
      <w:r>
        <w:br/>
      </w:r>
      <w:r w:rsidRPr="00881281">
        <w:t>The hippocampus is an essential hub for episodic memory processing. However, how human hippocampal single neurons code multi-</w:t>
      </w:r>
      <w:r>
        <w:t>element</w:t>
      </w:r>
      <w:r w:rsidRPr="00881281">
        <w:t xml:space="preserve"> associations remains unknown. Some argue that each hippocampal neuron codes for an invariant element within an episode. Instead, others have proposed that hippocampal neurons bind together all </w:t>
      </w:r>
      <w:r>
        <w:t>elements</w:t>
      </w:r>
      <w:r w:rsidRPr="00881281">
        <w:t xml:space="preserve"> present in a discrete episodic memory. Here, we provide evidence for the latter. We show that individual neurons</w:t>
      </w:r>
      <w:r>
        <w:t>, which we term Episode Specific Neurons (ESNs),</w:t>
      </w:r>
      <w:r w:rsidRPr="00881281">
        <w:t xml:space="preserve"> code discrete memory episodes. These ESNs do not reflect the coding of a particular </w:t>
      </w:r>
      <w:r>
        <w:t>element</w:t>
      </w:r>
      <w:r w:rsidRPr="00881281">
        <w:t xml:space="preserve"> in the episode (i.e., concept or time). Instead, they code for the conjunction of the different elements that make up the episode.</w:t>
      </w:r>
    </w:p>
    <w:p w14:paraId="09EE7816" w14:textId="77777777" w:rsidR="00993C36" w:rsidRPr="00720897" w:rsidRDefault="00993C36" w:rsidP="00993C36">
      <w:pPr>
        <w:pStyle w:val="AbstractSummary"/>
        <w:rPr>
          <w:lang w:val="en-GB"/>
        </w:rPr>
      </w:pPr>
    </w:p>
    <w:p w14:paraId="41182165" w14:textId="55C5F482" w:rsidR="00993C36" w:rsidRPr="00B1671E" w:rsidRDefault="00B1671E" w:rsidP="00B1671E">
      <w:pPr>
        <w:spacing w:after="160" w:line="259" w:lineRule="auto"/>
        <w:rPr>
          <w:rFonts w:ascii="Times New Roman" w:eastAsia="Times New Roman" w:hAnsi="Times New Roman" w:cs="Times New Roman"/>
          <w:b/>
          <w:sz w:val="24"/>
          <w:szCs w:val="24"/>
          <w:lang w:val="en-US"/>
        </w:rPr>
      </w:pPr>
      <w:r>
        <w:rPr>
          <w:b/>
        </w:rPr>
        <w:br w:type="page"/>
      </w:r>
    </w:p>
    <w:p w14:paraId="01AB4B16" w14:textId="77777777" w:rsidR="00993C36" w:rsidRDefault="00993C36" w:rsidP="00993C36">
      <w:pPr>
        <w:pStyle w:val="Teaser"/>
        <w:spacing w:before="0" w:after="240"/>
        <w:jc w:val="both"/>
        <w:rPr>
          <w:b/>
        </w:rPr>
      </w:pPr>
      <w:r>
        <w:rPr>
          <w:b/>
        </w:rPr>
        <w:lastRenderedPageBreak/>
        <w:t>Introduction</w:t>
      </w:r>
      <w:r w:rsidRPr="00B13B3D">
        <w:rPr>
          <w:b/>
        </w:rPr>
        <w:t xml:space="preserve">: </w:t>
      </w:r>
    </w:p>
    <w:p w14:paraId="236C3913" w14:textId="6C9884C2" w:rsidR="00993C36" w:rsidRDefault="00993C36" w:rsidP="00993C36">
      <w:pPr>
        <w:spacing w:line="480" w:lineRule="auto"/>
        <w:jc w:val="both"/>
        <w:rPr>
          <w:rFonts w:cstheme="minorHAnsi"/>
          <w:sz w:val="24"/>
          <w:szCs w:val="24"/>
        </w:rPr>
      </w:pPr>
      <w:r w:rsidRPr="00AE1DD9">
        <w:rPr>
          <w:rFonts w:cstheme="minorHAnsi"/>
          <w:sz w:val="24"/>
          <w:szCs w:val="24"/>
        </w:rPr>
        <w:t>Episodic memory refers to our ability to reinstate the what, where and when of past experiences</w:t>
      </w:r>
      <w:r>
        <w:rPr>
          <w:rFonts w:cstheme="minorHAnsi"/>
          <w:sz w:val="24"/>
          <w:szCs w:val="24"/>
        </w:rPr>
        <w:t xml:space="preserve"> </w:t>
      </w:r>
      <w:r>
        <w:rPr>
          <w:rFonts w:cstheme="minorHAnsi"/>
          <w:sz w:val="24"/>
          <w:szCs w:val="24"/>
        </w:rPr>
        <w:fldChar w:fldCharType="begin"/>
      </w:r>
      <w:r w:rsidR="002C7FAD">
        <w:rPr>
          <w:rFonts w:cstheme="minorHAnsi"/>
          <w:sz w:val="24"/>
          <w:szCs w:val="24"/>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Pr>
          <w:rFonts w:cstheme="minorHAnsi"/>
          <w:sz w:val="24"/>
          <w:szCs w:val="24"/>
        </w:rPr>
        <w:fldChar w:fldCharType="separate"/>
      </w:r>
      <w:r>
        <w:rPr>
          <w:rFonts w:cstheme="minorHAnsi"/>
          <w:noProof/>
          <w:sz w:val="24"/>
          <w:szCs w:val="24"/>
        </w:rPr>
        <w:t>(Tulving, 2002)</w:t>
      </w:r>
      <w:r>
        <w:rPr>
          <w:rFonts w:cstheme="minorHAnsi"/>
          <w:sz w:val="24"/>
          <w:szCs w:val="24"/>
        </w:rPr>
        <w:fldChar w:fldCharType="end"/>
      </w:r>
      <w:r w:rsidRPr="00AE1DD9">
        <w:rPr>
          <w:rFonts w:cstheme="minorHAnsi"/>
          <w:sz w:val="24"/>
          <w:szCs w:val="24"/>
        </w:rPr>
        <w:t xml:space="preserve">. </w:t>
      </w:r>
      <w:r w:rsidRPr="0017478E">
        <w:rPr>
          <w:rFonts w:cstheme="minorHAnsi"/>
          <w:sz w:val="24"/>
          <w:szCs w:val="24"/>
        </w:rPr>
        <w:t>This ability is thought to depend on the reinstatement of neural activity that was present at memory encoding (Pacheco Estefan et al., 2019).</w:t>
      </w:r>
      <w:r>
        <w:rPr>
          <w:rFonts w:cstheme="minorHAnsi"/>
          <w:sz w:val="24"/>
          <w:szCs w:val="24"/>
        </w:rPr>
        <w:t xml:space="preserve"> </w:t>
      </w:r>
      <w:r w:rsidRPr="00AE1DD9">
        <w:rPr>
          <w:rFonts w:cstheme="minorHAnsi"/>
          <w:sz w:val="24"/>
          <w:szCs w:val="24"/>
        </w:rPr>
        <w:t xml:space="preserve">It is undisputed that the hippocampus </w:t>
      </w:r>
      <w:r>
        <w:rPr>
          <w:rFonts w:cstheme="minorHAnsi"/>
          <w:sz w:val="24"/>
          <w:szCs w:val="24"/>
        </w:rPr>
        <w:t>plays</w:t>
      </w:r>
      <w:r w:rsidRPr="00AE1DD9">
        <w:rPr>
          <w:rFonts w:cstheme="minorHAnsi"/>
          <w:sz w:val="24"/>
          <w:szCs w:val="24"/>
        </w:rPr>
        <w:t xml:space="preserve"> an integral role in episodic memory processing </w:t>
      </w:r>
      <w:r>
        <w:rPr>
          <w:rFonts w:cstheme="minorHAnsi"/>
          <w:sz w:val="24"/>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Pr>
          <w:rFonts w:cstheme="minorHAnsi"/>
          <w:sz w:val="24"/>
          <w:szCs w:val="24"/>
        </w:rPr>
        <w:instrText xml:space="preserve"> ADDIN EN.CITE </w:instrText>
      </w:r>
      <w:r>
        <w:rPr>
          <w:rFonts w:cstheme="minorHAnsi"/>
          <w:sz w:val="24"/>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Pr>
          <w:rFonts w:cstheme="minorHAnsi"/>
          <w:sz w:val="24"/>
          <w:szCs w:val="24"/>
        </w:rPr>
        <w:instrText xml:space="preserve"> ADDIN EN.CITE.DATA </w:instrText>
      </w:r>
      <w:r>
        <w:rPr>
          <w:rFonts w:cstheme="minorHAnsi"/>
          <w:sz w:val="24"/>
          <w:szCs w:val="24"/>
        </w:rPr>
      </w:r>
      <w:r>
        <w:rPr>
          <w:rFonts w:cstheme="minorHAnsi"/>
          <w:sz w:val="24"/>
          <w:szCs w:val="24"/>
        </w:rPr>
        <w:fldChar w:fldCharType="end"/>
      </w:r>
      <w:r>
        <w:rPr>
          <w:rFonts w:cstheme="minorHAnsi"/>
          <w:sz w:val="24"/>
          <w:szCs w:val="24"/>
        </w:rPr>
      </w:r>
      <w:r>
        <w:rPr>
          <w:rFonts w:cstheme="minorHAnsi"/>
          <w:sz w:val="24"/>
          <w:szCs w:val="24"/>
        </w:rPr>
        <w:fldChar w:fldCharType="separate"/>
      </w:r>
      <w:r>
        <w:rPr>
          <w:rFonts w:cstheme="minorHAnsi"/>
          <w:noProof/>
          <w:sz w:val="24"/>
          <w:szCs w:val="24"/>
        </w:rPr>
        <w:t>(Lisman et al., 2017; Marr, 1971; Squire, 1992)</w:t>
      </w:r>
      <w:r>
        <w:rPr>
          <w:rFonts w:cstheme="minorHAnsi"/>
          <w:sz w:val="24"/>
          <w:szCs w:val="24"/>
        </w:rPr>
        <w:fldChar w:fldCharType="end"/>
      </w:r>
      <w:r>
        <w:rPr>
          <w:rFonts w:cstheme="minorHAnsi"/>
          <w:sz w:val="24"/>
          <w:szCs w:val="24"/>
        </w:rPr>
        <w:t xml:space="preserve"> and the binding of multimodal information </w:t>
      </w:r>
      <w:r>
        <w:rPr>
          <w:rFonts w:cstheme="minorHAnsi"/>
          <w:sz w:val="24"/>
          <w:szCs w:val="24"/>
        </w:rPr>
        <w:fldChar w:fldCharType="begin"/>
      </w:r>
      <w:r w:rsidR="002C7FAD">
        <w:rPr>
          <w:rFonts w:cstheme="minorHAnsi"/>
          <w:sz w:val="24"/>
          <w:szCs w:val="24"/>
        </w:rPr>
        <w:instrText xml:space="preserve"> ADDIN EN.CITE &lt;EndNote&gt;&lt;Cite&gt;&lt;Author&gt;Cooper&lt;/Author&gt;&lt;Year&gt;2020&lt;/Year&gt;&lt;RecNum&gt;74&lt;/RecNum&gt;&lt;DisplayText&gt;(Cooper &amp;amp; Ritchey, 2020)&lt;/DisplayText&gt;&lt;record&gt;&lt;rec-number&gt;74&lt;/rec-number&gt;&lt;foreign-keys&gt;&lt;key app="EN" db-id="pvpx5wazhrvsd3e0ff3perwwwvrdppa005a2" timestamp="1645125643"&gt;74&lt;/key&gt;&lt;/foreign-keys&gt;&lt;ref-type name="Journal Article"&gt;17&lt;/ref-type&gt;&lt;contributors&gt;&lt;authors&gt;&lt;author&gt;Cooper, R. A.&lt;/author&gt;&lt;author&gt;Ritchey, M.&lt;/author&gt;&lt;/authors&gt;&lt;/contributors&gt;&lt;auth-address&gt;Department of Psychology, Boston College, Chestnut Hill, Massachusetts 02467 rose.cooper@bc.edu.&amp;#xD;Department of Psychology, Boston College, Chestnut Hill, Massachusetts 02467.&lt;/auth-address&gt;&lt;titles&gt;&lt;title&gt;Progression from Feature-Specific Brain Activity to Hippocampal Binding during Episodic Encoding&lt;/title&gt;&lt;secondary-title&gt;J Neurosci&lt;/secondary-title&gt;&lt;/titles&gt;&lt;periodical&gt;&lt;full-title&gt;J Neurosci&lt;/full-title&gt;&lt;/periodical&gt;&lt;pages&gt;1701-1709&lt;/pages&gt;&lt;volume&gt;40&lt;/volume&gt;&lt;number&gt;8&lt;/number&gt;&lt;edition&gt;20191211&lt;/edition&gt;&lt;keywords&gt;&lt;keyword&gt;Adolescent&lt;/keyword&gt;&lt;keyword&gt;Adult&lt;/keyword&gt;&lt;keyword&gt;Brain Mapping&lt;/keyword&gt;&lt;keyword&gt;Female&lt;/keyword&gt;&lt;keyword&gt;Hippocampus/*diagnostic imaging&lt;/keyword&gt;&lt;keyword&gt;Humans&lt;/keyword&gt;&lt;keyword&gt;Learning/*physiology&lt;/keyword&gt;&lt;keyword&gt;Magnetic Resonance Imaging&lt;/keyword&gt;&lt;keyword&gt;Male&lt;/keyword&gt;&lt;keyword&gt;*Memory, Episodic&lt;/keyword&gt;&lt;keyword&gt;Young Adult&lt;/keyword&gt;&lt;keyword&gt;*encoding&lt;/keyword&gt;&lt;keyword&gt;*episodic memory&lt;/keyword&gt;&lt;keyword&gt;*hippocampus&lt;/keyword&gt;&lt;/keywords&gt;&lt;dates&gt;&lt;year&gt;2020&lt;/year&gt;&lt;pub-dates&gt;&lt;date&gt;Feb 19&lt;/date&gt;&lt;/pub-dates&gt;&lt;/dates&gt;&lt;isbn&gt;1529-2401 (Electronic)&amp;#xD;0270-6474 (Linking)&lt;/isbn&gt;&lt;accession-num&gt;31826947&lt;/accession-num&gt;&lt;urls&gt;&lt;related-urls&gt;&lt;url&gt;https://www.ncbi.nlm.nih.gov/pubmed/31826947&lt;/url&gt;&lt;/related-urls&gt;&lt;/urls&gt;&lt;custom2&gt;PMC7046330&lt;/custom2&gt;&lt;electronic-resource-num&gt;10.1523/JNEUROSCI.1971-19.2019&lt;/electronic-resource-num&gt;&lt;/record&gt;&lt;/Cite&gt;&lt;/EndNote&gt;</w:instrText>
      </w:r>
      <w:r>
        <w:rPr>
          <w:rFonts w:cstheme="minorHAnsi"/>
          <w:sz w:val="24"/>
          <w:szCs w:val="24"/>
        </w:rPr>
        <w:fldChar w:fldCharType="separate"/>
      </w:r>
      <w:r w:rsidR="002C7FAD">
        <w:rPr>
          <w:rFonts w:cstheme="minorHAnsi"/>
          <w:noProof/>
          <w:sz w:val="24"/>
          <w:szCs w:val="24"/>
        </w:rPr>
        <w:t>(Cooper &amp; Ritchey, 2020)</w:t>
      </w:r>
      <w:r>
        <w:rPr>
          <w:rFonts w:cstheme="minorHAnsi"/>
          <w:sz w:val="24"/>
          <w:szCs w:val="24"/>
        </w:rPr>
        <w:fldChar w:fldCharType="end"/>
      </w:r>
      <w:r>
        <w:rPr>
          <w:rFonts w:cstheme="minorHAnsi"/>
          <w:sz w:val="24"/>
          <w:szCs w:val="24"/>
        </w:rPr>
        <w:t>. However,</w:t>
      </w:r>
      <w:r w:rsidRPr="008C1764">
        <w:rPr>
          <w:rFonts w:cstheme="minorHAnsi"/>
          <w:sz w:val="24"/>
          <w:szCs w:val="24"/>
        </w:rPr>
        <w:t xml:space="preserve"> how it codes episodic memories remains controversial. </w:t>
      </w:r>
      <w:bookmarkStart w:id="18" w:name="_Hlk117253475"/>
    </w:p>
    <w:p w14:paraId="09D65C95" w14:textId="317ED1B1" w:rsidR="00993C36" w:rsidRDefault="00993C36" w:rsidP="00993C36">
      <w:pPr>
        <w:spacing w:line="480" w:lineRule="auto"/>
        <w:jc w:val="both"/>
        <w:rPr>
          <w:rFonts w:cstheme="minorHAnsi"/>
          <w:sz w:val="24"/>
          <w:szCs w:val="24"/>
        </w:rPr>
      </w:pPr>
      <w:r w:rsidRPr="00061583">
        <w:rPr>
          <w:rFonts w:cstheme="minorHAnsi"/>
          <w:sz w:val="24"/>
          <w:szCs w:val="24"/>
        </w:rPr>
        <w:t>One important open question is</w:t>
      </w:r>
      <w:r>
        <w:rPr>
          <w:rFonts w:cstheme="minorHAnsi"/>
          <w:sz w:val="24"/>
          <w:szCs w:val="24"/>
        </w:rPr>
        <w:t xml:space="preserve"> whether neurons in the hippocampus code for specific elements or an entire episode. </w:t>
      </w:r>
      <w:r w:rsidRPr="008C1764">
        <w:rPr>
          <w:rFonts w:cstheme="minorHAnsi"/>
          <w:sz w:val="24"/>
          <w:szCs w:val="24"/>
        </w:rPr>
        <w:t>Concept</w:t>
      </w:r>
      <w:r>
        <w:rPr>
          <w:rFonts w:cstheme="minorHAnsi"/>
          <w:sz w:val="24"/>
          <w:szCs w:val="24"/>
        </w:rPr>
        <w:t xml:space="preserve"> Neurons</w:t>
      </w:r>
      <w:r w:rsidRPr="008C1764">
        <w:rPr>
          <w:rFonts w:cstheme="minorHAnsi"/>
          <w:sz w:val="24"/>
          <w:szCs w:val="24"/>
        </w:rPr>
        <w:t xml:space="preserve"> in the hippocampus fire in response to specific invariant </w:t>
      </w:r>
      <w:r>
        <w:rPr>
          <w:rFonts w:cstheme="minorHAnsi"/>
          <w:sz w:val="24"/>
          <w:szCs w:val="24"/>
        </w:rPr>
        <w:t>elements</w:t>
      </w:r>
      <w:r w:rsidRPr="008C1764">
        <w:rPr>
          <w:rFonts w:cstheme="minorHAnsi"/>
          <w:sz w:val="24"/>
          <w:szCs w:val="24"/>
        </w:rPr>
        <w:t xml:space="preserve"> independent of the context</w:t>
      </w:r>
      <w:r>
        <w:rPr>
          <w:rFonts w:cstheme="minorHAnsi"/>
          <w:sz w:val="24"/>
          <w:szCs w:val="24"/>
        </w:rPr>
        <w:t xml:space="preserve"> in which they are presented </w:t>
      </w:r>
      <w:r>
        <w:rPr>
          <w:rFonts w:cstheme="minorHAnsi"/>
          <w:sz w:val="24"/>
          <w:szCs w:val="24"/>
        </w:rPr>
        <w:fldChar w:fldCharType="begin">
          <w:fldData xml:space="preserve">PEVuZE5vdGU+PENpdGU+PEF1dGhvcj5RdWlhbiBRdWlyb2dhPC9BdXRob3I+PFllYXI+MjAwNTwv
WWVhcj48UmVjTnVtPjI5PC9SZWNOdW0+PERpc3BsYXlUZXh0PihHZWxiYXJkLVNhZ2l2IGV0IGFs
LiwgMjAwODsgTW9ybWFubiwgRHVib2lzLCBLb3JuYmxpdGgsIE1pbG9zYXZsamV2aWMsIENlcmYs
IElzb24sIFRzdWNoaXlhLCBLcmFza292LCBRdWlhbiBRdWlyb2dhLCBldCBhbC4sIDIwMTE7IE1v
cm1hbm4sIEtvcm5ibGl0aCwgUXVpYW4gUXVpcm9nYSwgZXQgYWwuLCAyMDA4OyBRdWlhbiBRdWly
b2dhIGV0IGFsLiwgMjAwNSk8L0Rpc3BsYXlUZXh0PjxyZWNvcmQ+PHJlYy1udW1iZXI+Mjk8L3Jl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NDY4NzwvaXNibj48dXJscz48L3VybHM+PC9yZWNvcmQ+PC9DaXRlPjxDaXRlPjxBdXRob3I+R2Vs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PEVuZE5vdGU+PENpdGU+PEF1dGhvcj5RdWlhbiBRdWlyb2dhPC9BdXRob3I+PFllYXI+MjAwNTwv
WWVhcj48UmVjTnVtPjI5PC9SZWNOdW0+PERpc3BsYXlUZXh0PihHZWxiYXJkLVNhZ2l2IGV0IGFs
LiwgMjAwODsgTW9ybWFubiwgRHVib2lzLCBLb3JuYmxpdGgsIE1pbG9zYXZsamV2aWMsIENlcmYs
IElzb24sIFRzdWNoaXlhLCBLcmFza292LCBRdWlhbiBRdWlyb2dhLCBldCBhbC4sIDIwMTE7IE1v
cm1hbm4sIEtvcm5ibGl0aCwgUXVpYW4gUXVpcm9nYSwgZXQgYWwuLCAyMDA4OyBRdWlhbiBRdWly
b2dhIGV0IGFsLiwgMjAwNSk8L0Rpc3BsYXlUZXh0PjxyZWNvcmQ+PHJlYy1udW1iZXI+Mjk8L3Jl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NDY4NzwvaXNibj48dXJscz48L3VybHM+PC9yZWNvcmQ+PC9DaXRlPjxDaXRlPjxBdXRob3I+R2Vs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Pr>
          <w:rFonts w:cstheme="minorHAnsi"/>
          <w:sz w:val="24"/>
          <w:szCs w:val="24"/>
        </w:rPr>
        <w:fldChar w:fldCharType="separate"/>
      </w:r>
      <w:r w:rsidR="002C7FAD">
        <w:rPr>
          <w:rFonts w:cstheme="minorHAnsi"/>
          <w:noProof/>
          <w:sz w:val="24"/>
          <w:szCs w:val="24"/>
        </w:rPr>
        <w:t>(Gelbard-Sagiv et al., 2008; Mormann, Dubois, Kornblith, Milosavljevic, Cerf, Ison, Tsuchiya, Kraskov, Quian Quiroga, et al., 2011; Mormann, Kornblith, Quian Quiroga, et al., 2008; Quian Quiroga et al., 2005)</w:t>
      </w:r>
      <w:r>
        <w:rPr>
          <w:rFonts w:cstheme="minorHAnsi"/>
          <w:sz w:val="24"/>
          <w:szCs w:val="24"/>
        </w:rPr>
        <w:fldChar w:fldCharType="end"/>
      </w:r>
      <w:r>
        <w:rPr>
          <w:rFonts w:cstheme="minorHAnsi"/>
          <w:sz w:val="24"/>
          <w:szCs w:val="24"/>
        </w:rPr>
        <w:t xml:space="preserve">. </w:t>
      </w:r>
      <w:r w:rsidRPr="008C1764">
        <w:rPr>
          <w:rFonts w:cstheme="minorHAnsi"/>
          <w:sz w:val="24"/>
          <w:szCs w:val="24"/>
        </w:rPr>
        <w:t xml:space="preserve">One </w:t>
      </w:r>
      <w:r>
        <w:rPr>
          <w:rFonts w:cstheme="minorHAnsi"/>
          <w:sz w:val="24"/>
          <w:szCs w:val="24"/>
        </w:rPr>
        <w:t>contemporary id</w:t>
      </w:r>
      <w:r w:rsidRPr="008C1764">
        <w:rPr>
          <w:rFonts w:cstheme="minorHAnsi"/>
          <w:sz w:val="24"/>
          <w:szCs w:val="24"/>
        </w:rPr>
        <w:t>ea is</w:t>
      </w:r>
      <w:r w:rsidRPr="00AE1DD9">
        <w:rPr>
          <w:rFonts w:cstheme="minorHAnsi"/>
          <w:sz w:val="24"/>
          <w:szCs w:val="24"/>
        </w:rPr>
        <w:t xml:space="preserve"> that the diverse elements that make up an </w:t>
      </w:r>
      <w:r w:rsidRPr="00CB0032">
        <w:rPr>
          <w:rFonts w:cstheme="minorHAnsi"/>
          <w:sz w:val="24"/>
          <w:szCs w:val="24"/>
        </w:rPr>
        <w:t xml:space="preserve">episode are coded by the simultaneous activity of </w:t>
      </w:r>
      <w:r>
        <w:rPr>
          <w:rFonts w:cstheme="minorHAnsi"/>
          <w:sz w:val="24"/>
          <w:szCs w:val="24"/>
        </w:rPr>
        <w:t>a set</w:t>
      </w:r>
      <w:r w:rsidRPr="00CB0032">
        <w:rPr>
          <w:rFonts w:cstheme="minorHAnsi"/>
          <w:sz w:val="24"/>
          <w:szCs w:val="24"/>
        </w:rPr>
        <w:t xml:space="preserve"> of these Concept Neurons </w:t>
      </w:r>
      <w:r w:rsidRPr="00CB0032">
        <w:rPr>
          <w:rFonts w:cstheme="minorHAnsi"/>
          <w:sz w:val="24"/>
          <w:szCs w:val="24"/>
        </w:rPr>
        <w:fldChar w:fldCharType="begin"/>
      </w:r>
      <w:r w:rsidR="002C7FAD">
        <w:rPr>
          <w:rFonts w:cstheme="minorHAnsi"/>
          <w:sz w:val="24"/>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13&lt;/RecNum&gt;&lt;record&gt;&lt;rec-number&gt;13&lt;/rec-number&gt;&lt;foreign-keys&gt;&lt;key app="EN" db-id="pvpx5wazhrvsd3e0ff3perwwwvrdppa005a2" timestamp="1643980570"&gt;13&lt;/key&gt;&lt;/foreign-keys&gt;&lt;ref-type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CB0032">
        <w:rPr>
          <w:rFonts w:cstheme="minorHAnsi"/>
          <w:sz w:val="24"/>
          <w:szCs w:val="24"/>
        </w:rPr>
        <w:fldChar w:fldCharType="separate"/>
      </w:r>
      <w:r w:rsidR="002C7FAD">
        <w:rPr>
          <w:rFonts w:cstheme="minorHAnsi"/>
          <w:noProof/>
          <w:sz w:val="24"/>
          <w:szCs w:val="24"/>
        </w:rPr>
        <w:t>(Quian Quiroga, 2020; Quiroga, 2012)</w:t>
      </w:r>
      <w:r w:rsidRPr="00CB0032">
        <w:rPr>
          <w:rFonts w:cstheme="minorHAnsi"/>
          <w:sz w:val="24"/>
          <w:szCs w:val="24"/>
        </w:rPr>
        <w:fldChar w:fldCharType="end"/>
      </w:r>
      <w:r w:rsidRPr="00CB0032">
        <w:rPr>
          <w:rFonts w:cstheme="minorHAnsi"/>
          <w:sz w:val="24"/>
          <w:szCs w:val="24"/>
        </w:rPr>
        <w:t xml:space="preserve"> or by</w:t>
      </w:r>
      <w:r>
        <w:rPr>
          <w:rFonts w:cstheme="minorHAnsi"/>
          <w:sz w:val="24"/>
          <w:szCs w:val="24"/>
        </w:rPr>
        <w:t xml:space="preserve"> </w:t>
      </w:r>
      <w:r w:rsidRPr="0051350B">
        <w:rPr>
          <w:rFonts w:cstheme="minorHAnsi"/>
          <w:sz w:val="24"/>
          <w:szCs w:val="24"/>
        </w:rPr>
        <w:t xml:space="preserve">expanding the selectivity </w:t>
      </w:r>
      <w:r>
        <w:rPr>
          <w:rFonts w:cstheme="minorHAnsi"/>
          <w:sz w:val="24"/>
          <w:szCs w:val="24"/>
        </w:rPr>
        <w:t xml:space="preserve">of existing Concept Neurons </w:t>
      </w:r>
      <w:r>
        <w:rPr>
          <w:rFonts w:cstheme="minorHAnsi"/>
          <w:sz w:val="24"/>
          <w:szCs w:val="24"/>
        </w:rPr>
        <w:fldChar w:fldCharType="begin"/>
      </w:r>
      <w:r w:rsidR="002C7FAD">
        <w:rPr>
          <w:rFonts w:cstheme="minorHAnsi"/>
          <w:sz w:val="24"/>
          <w:szCs w:val="24"/>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Pr>
          <w:rFonts w:cstheme="minorHAnsi"/>
          <w:sz w:val="24"/>
          <w:szCs w:val="24"/>
        </w:rPr>
        <w:fldChar w:fldCharType="separate"/>
      </w:r>
      <w:r>
        <w:rPr>
          <w:rFonts w:cstheme="minorHAnsi"/>
          <w:noProof/>
          <w:sz w:val="24"/>
          <w:szCs w:val="24"/>
        </w:rPr>
        <w:t>(Ison et al., 2015)</w:t>
      </w:r>
      <w:r>
        <w:rPr>
          <w:rFonts w:cstheme="minorHAnsi"/>
          <w:sz w:val="24"/>
          <w:szCs w:val="24"/>
        </w:rPr>
        <w:fldChar w:fldCharType="end"/>
      </w:r>
      <w:r w:rsidRPr="00AE1DD9">
        <w:rPr>
          <w:rFonts w:cstheme="minorHAnsi"/>
          <w:sz w:val="24"/>
          <w:szCs w:val="24"/>
        </w:rPr>
        <w:t xml:space="preserve">. </w:t>
      </w:r>
      <w:r w:rsidRPr="004637EF">
        <w:rPr>
          <w:rFonts w:cstheme="minorHAnsi"/>
          <w:sz w:val="24"/>
          <w:szCs w:val="24"/>
        </w:rPr>
        <w:t xml:space="preserve">According to this framework when you are sitting in your favourite </w:t>
      </w:r>
      <w:r>
        <w:rPr>
          <w:rFonts w:cstheme="minorHAnsi"/>
          <w:sz w:val="24"/>
          <w:szCs w:val="24"/>
        </w:rPr>
        <w:t>coffee shop</w:t>
      </w:r>
      <w:r w:rsidRPr="004637EF">
        <w:rPr>
          <w:rFonts w:cstheme="minorHAnsi"/>
          <w:sz w:val="24"/>
          <w:szCs w:val="24"/>
        </w:rPr>
        <w:t xml:space="preserve"> with your best friend, one set of Concept Neurons might code for the </w:t>
      </w:r>
      <w:r>
        <w:rPr>
          <w:rFonts w:cstheme="minorHAnsi"/>
          <w:sz w:val="24"/>
          <w:szCs w:val="24"/>
        </w:rPr>
        <w:t>coffee shop</w:t>
      </w:r>
      <w:r w:rsidRPr="004637EF">
        <w:rPr>
          <w:rFonts w:cstheme="minorHAnsi"/>
          <w:sz w:val="24"/>
          <w:szCs w:val="24"/>
        </w:rPr>
        <w:t xml:space="preserve"> and a separate set for your friend</w:t>
      </w:r>
      <w:r>
        <w:rPr>
          <w:rFonts w:cstheme="minorHAnsi"/>
          <w:sz w:val="24"/>
          <w:szCs w:val="24"/>
        </w:rPr>
        <w:t xml:space="preserve"> (Figure 1A)</w:t>
      </w:r>
      <w:r w:rsidRPr="004637EF">
        <w:rPr>
          <w:rFonts w:cstheme="minorHAnsi"/>
          <w:sz w:val="24"/>
          <w:szCs w:val="24"/>
        </w:rPr>
        <w:t xml:space="preserve">. </w:t>
      </w:r>
    </w:p>
    <w:p w14:paraId="7FAA7FF7" w14:textId="77777777" w:rsidR="00993C36" w:rsidRDefault="00993C36" w:rsidP="00993C36">
      <w:pPr>
        <w:spacing w:line="480" w:lineRule="auto"/>
        <w:jc w:val="both"/>
        <w:rPr>
          <w:rFonts w:cstheme="minorHAnsi"/>
          <w:sz w:val="24"/>
          <w:szCs w:val="24"/>
        </w:rPr>
      </w:pPr>
      <w:r w:rsidRPr="00AE1DD9">
        <w:rPr>
          <w:rFonts w:cstheme="minorHAnsi"/>
          <w:sz w:val="24"/>
          <w:szCs w:val="24"/>
        </w:rPr>
        <w:t>Alternatively, single units in the</w:t>
      </w:r>
      <w:r>
        <w:rPr>
          <w:rFonts w:cstheme="minorHAnsi"/>
          <w:sz w:val="24"/>
          <w:szCs w:val="24"/>
        </w:rPr>
        <w:t xml:space="preserve"> </w:t>
      </w:r>
      <w:r w:rsidRPr="00AE1DD9">
        <w:rPr>
          <w:rFonts w:cstheme="minorHAnsi"/>
          <w:sz w:val="24"/>
          <w:szCs w:val="24"/>
        </w:rPr>
        <w:t xml:space="preserve">hippocampus might sparsely encode a specific set of </w:t>
      </w:r>
      <w:r>
        <w:rPr>
          <w:rFonts w:cstheme="minorHAnsi"/>
          <w:sz w:val="24"/>
          <w:szCs w:val="24"/>
        </w:rPr>
        <w:t>elements</w:t>
      </w:r>
      <w:r w:rsidRPr="00AE1DD9">
        <w:rPr>
          <w:rFonts w:cstheme="minorHAnsi"/>
          <w:sz w:val="24"/>
          <w:szCs w:val="24"/>
        </w:rPr>
        <w:t xml:space="preserve"> within an individual episode </w:t>
      </w:r>
      <w:r>
        <w:rPr>
          <w:rFonts w:cstheme="minorHAnsi"/>
          <w:sz w:val="24"/>
          <w:szCs w:val="24"/>
        </w:rPr>
        <w:t>and</w:t>
      </w:r>
      <w:r w:rsidRPr="00AE1DD9">
        <w:rPr>
          <w:rFonts w:cstheme="minorHAnsi"/>
          <w:sz w:val="24"/>
          <w:szCs w:val="24"/>
        </w:rPr>
        <w:t xml:space="preserve"> act as pointers to cortical modules during memory reinstatement</w:t>
      </w:r>
      <w:r>
        <w:rPr>
          <w:rFonts w:cstheme="minorHAnsi"/>
          <w:sz w:val="24"/>
          <w:szCs w:val="24"/>
        </w:rPr>
        <w:t xml:space="preserve">. </w:t>
      </w:r>
      <w:r w:rsidRPr="00AE2935">
        <w:rPr>
          <w:rFonts w:cstheme="minorHAnsi"/>
          <w:sz w:val="24"/>
          <w:szCs w:val="24"/>
        </w:rPr>
        <w:t>According to this so-called Indexing Theory (Teyler and DiScenna, 1986; Teyler and Rudy, 2007)</w:t>
      </w:r>
      <w:r>
        <w:rPr>
          <w:rFonts w:cstheme="minorHAnsi"/>
          <w:sz w:val="24"/>
          <w:szCs w:val="24"/>
        </w:rPr>
        <w:t>,</w:t>
      </w:r>
      <w:r w:rsidRPr="00AE2935">
        <w:rPr>
          <w:rFonts w:cstheme="minorHAnsi"/>
          <w:sz w:val="24"/>
          <w:szCs w:val="24"/>
        </w:rPr>
        <w:t xml:space="preserve"> the entire episode with your friend in the coffee shop is represented by a set of hippocampal neurons (Figure 1A). </w:t>
      </w:r>
      <w:r w:rsidRPr="0079171F">
        <w:rPr>
          <w:rFonts w:cstheme="minorHAnsi"/>
          <w:sz w:val="24"/>
          <w:szCs w:val="24"/>
        </w:rPr>
        <w:t xml:space="preserve">Unlike Concept Neurons, these Episode Specific Neurons (ESNs) </w:t>
      </w:r>
      <w:bookmarkStart w:id="19" w:name="_Hlk101873141"/>
      <w:r w:rsidRPr="0079171F">
        <w:rPr>
          <w:rFonts w:cstheme="minorHAnsi"/>
          <w:sz w:val="24"/>
          <w:szCs w:val="24"/>
        </w:rPr>
        <w:t xml:space="preserve">would </w:t>
      </w:r>
      <w:bookmarkStart w:id="20" w:name="_Hlk101873133"/>
      <w:r w:rsidRPr="0079171F">
        <w:rPr>
          <w:rFonts w:cstheme="minorHAnsi"/>
          <w:sz w:val="24"/>
          <w:szCs w:val="24"/>
        </w:rPr>
        <w:t>fire</w:t>
      </w:r>
      <w:bookmarkEnd w:id="19"/>
      <w:r w:rsidRPr="0079171F">
        <w:rPr>
          <w:rFonts w:cstheme="minorHAnsi"/>
          <w:sz w:val="24"/>
          <w:szCs w:val="24"/>
        </w:rPr>
        <w:t xml:space="preserve"> </w:t>
      </w:r>
      <w:bookmarkEnd w:id="20"/>
      <w:r w:rsidRPr="0079171F">
        <w:rPr>
          <w:rFonts w:cstheme="minorHAnsi"/>
          <w:sz w:val="24"/>
          <w:szCs w:val="24"/>
        </w:rPr>
        <w:t xml:space="preserve">in response to </w:t>
      </w:r>
      <w:r>
        <w:rPr>
          <w:rFonts w:cstheme="minorHAnsi"/>
          <w:sz w:val="24"/>
          <w:szCs w:val="24"/>
        </w:rPr>
        <w:t>the</w:t>
      </w:r>
      <w:r w:rsidRPr="0079171F">
        <w:rPr>
          <w:rFonts w:cstheme="minorHAnsi"/>
          <w:sz w:val="24"/>
          <w:szCs w:val="24"/>
        </w:rPr>
        <w:t xml:space="preserve"> </w:t>
      </w:r>
      <w:r>
        <w:rPr>
          <w:rFonts w:cstheme="minorHAnsi"/>
          <w:sz w:val="24"/>
          <w:szCs w:val="24"/>
        </w:rPr>
        <w:t>conjunction</w:t>
      </w:r>
      <w:r w:rsidRPr="0079171F">
        <w:rPr>
          <w:rFonts w:cstheme="minorHAnsi"/>
          <w:sz w:val="24"/>
          <w:szCs w:val="24"/>
        </w:rPr>
        <w:t xml:space="preserve"> of all the diverse information </w:t>
      </w:r>
      <w:r>
        <w:rPr>
          <w:rFonts w:cstheme="minorHAnsi"/>
          <w:sz w:val="24"/>
          <w:szCs w:val="24"/>
        </w:rPr>
        <w:t>within</w:t>
      </w:r>
      <w:r w:rsidRPr="0079171F">
        <w:rPr>
          <w:rFonts w:cstheme="minorHAnsi"/>
          <w:sz w:val="24"/>
          <w:szCs w:val="24"/>
        </w:rPr>
        <w:t xml:space="preserve"> an episode and not in </w:t>
      </w:r>
      <w:r w:rsidRPr="0079171F">
        <w:rPr>
          <w:rFonts w:cstheme="minorHAnsi"/>
          <w:sz w:val="24"/>
          <w:szCs w:val="24"/>
        </w:rPr>
        <w:lastRenderedPageBreak/>
        <w:t xml:space="preserve">response to individual content </w:t>
      </w:r>
      <w:r>
        <w:rPr>
          <w:rFonts w:cstheme="minorHAnsi"/>
          <w:sz w:val="24"/>
          <w:szCs w:val="24"/>
        </w:rPr>
        <w:t>elements</w:t>
      </w:r>
      <w:r w:rsidRPr="0079171F">
        <w:rPr>
          <w:rFonts w:cstheme="minorHAnsi"/>
          <w:sz w:val="24"/>
          <w:szCs w:val="24"/>
        </w:rPr>
        <w:t>.</w:t>
      </w:r>
      <w:bookmarkEnd w:id="18"/>
      <w:r w:rsidRPr="0079171F">
        <w:rPr>
          <w:rFonts w:cstheme="minorHAnsi"/>
          <w:sz w:val="24"/>
          <w:szCs w:val="24"/>
        </w:rPr>
        <w:t xml:space="preserve"> </w:t>
      </w:r>
      <w:r w:rsidRPr="00694BB6">
        <w:rPr>
          <w:rFonts w:cstheme="minorHAnsi"/>
          <w:sz w:val="24"/>
          <w:szCs w:val="24"/>
        </w:rPr>
        <w:t xml:space="preserve">Despite computational models pointing towards the existence of ESNs (Bowman and Wyble, 2007; Krotov and Hopfield, 2020; Parish et al., 2021; Whittington et al., 2022), to this day there is no evidence for such a sparse conjunctive code in humans. </w:t>
      </w:r>
    </w:p>
    <w:p w14:paraId="4AFC1DA4" w14:textId="77777777" w:rsidR="00993C36" w:rsidRPr="006C4906" w:rsidRDefault="00993C36" w:rsidP="00993C36">
      <w:pPr>
        <w:spacing w:line="480" w:lineRule="auto"/>
        <w:jc w:val="both"/>
        <w:rPr>
          <w:rFonts w:cstheme="minorHAnsi"/>
          <w:sz w:val="24"/>
          <w:szCs w:val="24"/>
        </w:rPr>
      </w:pPr>
      <w:bookmarkStart w:id="21" w:name="_Hlk117252961"/>
      <w:r>
        <w:rPr>
          <w:rFonts w:cstheme="minorHAnsi"/>
          <w:sz w:val="24"/>
          <w:szCs w:val="24"/>
        </w:rPr>
        <w:t>In the present work, we provide support</w:t>
      </w:r>
      <w:r w:rsidRPr="004637EF">
        <w:rPr>
          <w:rFonts w:cstheme="minorHAnsi"/>
          <w:sz w:val="24"/>
          <w:szCs w:val="24"/>
        </w:rPr>
        <w:t xml:space="preserve"> for the existence of this content</w:t>
      </w:r>
      <w:r>
        <w:rPr>
          <w:rFonts w:cstheme="minorHAnsi"/>
          <w:sz w:val="24"/>
          <w:szCs w:val="24"/>
        </w:rPr>
        <w:t>-</w:t>
      </w:r>
      <w:r w:rsidRPr="004637EF">
        <w:rPr>
          <w:rFonts w:cstheme="minorHAnsi"/>
          <w:sz w:val="24"/>
          <w:szCs w:val="24"/>
        </w:rPr>
        <w:t xml:space="preserve">agnostic episodic memory code implemented through Episode Specific Neurons. </w:t>
      </w:r>
      <w:r w:rsidRPr="006C4906">
        <w:rPr>
          <w:rFonts w:cstheme="minorHAnsi"/>
          <w:sz w:val="24"/>
          <w:szCs w:val="24"/>
        </w:rPr>
        <w:t>We leveraged intracranial microwire recordings to investigate the firing patterns of neurons in the human hippocampus</w:t>
      </w:r>
      <w:r>
        <w:rPr>
          <w:rFonts w:cstheme="minorHAnsi"/>
          <w:sz w:val="24"/>
          <w:szCs w:val="24"/>
        </w:rPr>
        <w:t xml:space="preserve"> and</w:t>
      </w:r>
      <w:r w:rsidRPr="006C4906">
        <w:rPr>
          <w:rFonts w:cstheme="minorHAnsi"/>
          <w:sz w:val="24"/>
          <w:szCs w:val="24"/>
        </w:rPr>
        <w:t xml:space="preserve"> hypothesized that a significant number of hippocampal neurons reinstate their firing rate within a specific episode (i.e., fire during encoding and retrieval). </w:t>
      </w:r>
    </w:p>
    <w:p w14:paraId="450A009B" w14:textId="7A324FA4" w:rsidR="00993C36" w:rsidRPr="001E0CE6" w:rsidRDefault="00993C36" w:rsidP="00993C36">
      <w:pPr>
        <w:spacing w:line="480" w:lineRule="auto"/>
        <w:jc w:val="both"/>
        <w:rPr>
          <w:rFonts w:cstheme="minorHAnsi"/>
          <w:sz w:val="24"/>
          <w:szCs w:val="24"/>
        </w:rPr>
      </w:pPr>
      <w:r w:rsidRPr="006C4906">
        <w:rPr>
          <w:rFonts w:cstheme="minorHAnsi"/>
          <w:sz w:val="24"/>
          <w:szCs w:val="24"/>
        </w:rPr>
        <w:t xml:space="preserve">Importantly, these ESNs would code for the conjunctive elements present within an episode and are not tuned to individual elements within the episode. </w:t>
      </w:r>
      <w:r w:rsidRPr="00F75E63">
        <w:rPr>
          <w:rFonts w:cstheme="minorHAnsi"/>
          <w:sz w:val="24"/>
          <w:szCs w:val="24"/>
        </w:rPr>
        <w:t xml:space="preserve">The existence of ESNs does not preclude </w:t>
      </w:r>
      <w:r>
        <w:rPr>
          <w:rFonts w:cstheme="minorHAnsi"/>
          <w:sz w:val="24"/>
          <w:szCs w:val="24"/>
        </w:rPr>
        <w:t>Concept Neurons</w:t>
      </w:r>
      <w:r w:rsidRPr="00F75E63">
        <w:rPr>
          <w:rFonts w:cstheme="minorHAnsi"/>
          <w:sz w:val="24"/>
          <w:szCs w:val="24"/>
        </w:rPr>
        <w:t xml:space="preserve"> from </w:t>
      </w:r>
      <w:r>
        <w:rPr>
          <w:rFonts w:cstheme="minorHAnsi"/>
          <w:sz w:val="24"/>
          <w:szCs w:val="24"/>
        </w:rPr>
        <w:t>participating</w:t>
      </w:r>
      <w:r w:rsidRPr="00F75E63">
        <w:rPr>
          <w:rFonts w:cstheme="minorHAnsi"/>
          <w:sz w:val="24"/>
          <w:szCs w:val="24"/>
        </w:rPr>
        <w:t xml:space="preserve"> in episodic memory processing. </w:t>
      </w:r>
      <w:r w:rsidRPr="006C4906">
        <w:rPr>
          <w:rFonts w:cstheme="minorHAnsi"/>
          <w:sz w:val="24"/>
          <w:szCs w:val="24"/>
        </w:rPr>
        <w:t xml:space="preserve">However, investigating the role of </w:t>
      </w:r>
      <w:r>
        <w:rPr>
          <w:rFonts w:cstheme="minorHAnsi"/>
          <w:sz w:val="24"/>
          <w:szCs w:val="24"/>
        </w:rPr>
        <w:t>Concept Neurons</w:t>
      </w:r>
      <w:r w:rsidRPr="006C4906">
        <w:rPr>
          <w:rFonts w:cstheme="minorHAnsi"/>
          <w:sz w:val="24"/>
          <w:szCs w:val="24"/>
        </w:rPr>
        <w:t xml:space="preserve"> in </w:t>
      </w:r>
      <w:r>
        <w:rPr>
          <w:rFonts w:cstheme="minorHAnsi"/>
          <w:sz w:val="24"/>
          <w:szCs w:val="24"/>
        </w:rPr>
        <w:t>episodic memories</w:t>
      </w:r>
      <w:r w:rsidRPr="006C4906">
        <w:rPr>
          <w:rFonts w:cstheme="minorHAnsi"/>
          <w:sz w:val="24"/>
          <w:szCs w:val="24"/>
        </w:rPr>
        <w:t xml:space="preserve"> goes beyond the scope of this work.</w:t>
      </w:r>
      <w:r>
        <w:rPr>
          <w:rFonts w:cstheme="minorHAnsi"/>
          <w:sz w:val="24"/>
          <w:szCs w:val="24"/>
        </w:rPr>
        <w:t xml:space="preserve"> </w:t>
      </w:r>
      <w:bookmarkEnd w:id="21"/>
      <w:r w:rsidRPr="00AE1DD9">
        <w:rPr>
          <w:rFonts w:cstheme="minorHAnsi"/>
          <w:sz w:val="24"/>
          <w:szCs w:val="24"/>
        </w:rPr>
        <w:t xml:space="preserve">As control analyses, we investigated whether this </w:t>
      </w:r>
      <w:r w:rsidRPr="00394CB8">
        <w:rPr>
          <w:rFonts w:cstheme="minorHAnsi"/>
          <w:sz w:val="24"/>
          <w:szCs w:val="24"/>
        </w:rPr>
        <w:t xml:space="preserve">firing </w:t>
      </w:r>
      <w:r w:rsidRPr="00DC05E1">
        <w:rPr>
          <w:rFonts w:cstheme="minorHAnsi"/>
          <w:sz w:val="24"/>
          <w:szCs w:val="24"/>
        </w:rPr>
        <w:t>activity can</w:t>
      </w:r>
      <w:r w:rsidRPr="00DC05E1">
        <w:rPr>
          <w:rStyle w:val="CommentReference"/>
          <w:rFonts w:eastAsia="Times New Roman"/>
          <w:szCs w:val="24"/>
        </w:rPr>
        <w:t xml:space="preserve"> be</w:t>
      </w:r>
      <w:r w:rsidRPr="00DC05E1">
        <w:rPr>
          <w:rFonts w:cstheme="minorHAnsi"/>
          <w:sz w:val="24"/>
          <w:szCs w:val="24"/>
        </w:rPr>
        <w:t xml:space="preserve"> explained </w:t>
      </w:r>
      <w:r w:rsidRPr="00394CB8">
        <w:rPr>
          <w:rFonts w:cstheme="minorHAnsi"/>
          <w:sz w:val="24"/>
          <w:szCs w:val="24"/>
        </w:rPr>
        <w:t xml:space="preserve">by a firing response to specific invariant </w:t>
      </w:r>
      <w:r>
        <w:rPr>
          <w:rFonts w:cstheme="minorHAnsi"/>
          <w:sz w:val="24"/>
          <w:szCs w:val="24"/>
        </w:rPr>
        <w:t>elements,</w:t>
      </w:r>
      <w:r w:rsidRPr="00394CB8">
        <w:rPr>
          <w:rFonts w:cstheme="minorHAnsi"/>
          <w:sz w:val="24"/>
          <w:szCs w:val="24"/>
        </w:rPr>
        <w:t xml:space="preserve"> as occurs in Concept Neurons (</w:t>
      </w:r>
      <w:r w:rsidRPr="001E0CE6">
        <w:rPr>
          <w:rFonts w:cstheme="minorHAnsi"/>
          <w:sz w:val="24"/>
          <w:szCs w:val="24"/>
        </w:rPr>
        <w:fldChar w:fldCharType="begin"/>
      </w:r>
      <w:r w:rsidR="002C7FAD">
        <w:rPr>
          <w:rFonts w:cstheme="minorHAnsi"/>
          <w:sz w:val="24"/>
          <w:szCs w:val="24"/>
        </w:rPr>
        <w:instrText xml:space="preserve"> ADDIN EN.CITE &lt;EndNote&gt;&lt;Cite&gt;&lt;Author&gt;Quian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1E0CE6">
        <w:rPr>
          <w:rFonts w:cstheme="minorHAnsi"/>
          <w:sz w:val="24"/>
          <w:szCs w:val="24"/>
        </w:rPr>
        <w:fldChar w:fldCharType="separate"/>
      </w:r>
      <w:r w:rsidR="002C7FAD">
        <w:rPr>
          <w:rFonts w:cstheme="minorHAnsi"/>
          <w:noProof/>
          <w:sz w:val="24"/>
          <w:szCs w:val="24"/>
        </w:rPr>
        <w:t>(Quian Quiroga et al., 2005)</w:t>
      </w:r>
      <w:r w:rsidRPr="001E0CE6">
        <w:rPr>
          <w:rFonts w:cstheme="minorHAnsi"/>
          <w:sz w:val="24"/>
          <w:szCs w:val="24"/>
        </w:rPr>
        <w:fldChar w:fldCharType="end"/>
      </w:r>
      <w:r w:rsidRPr="001E0CE6">
        <w:rPr>
          <w:rFonts w:cstheme="minorHAnsi"/>
          <w:sz w:val="24"/>
          <w:szCs w:val="24"/>
        </w:rPr>
        <w:t xml:space="preserve">, or by a time preference, as occurs in Time Cells (TC; </w:t>
      </w:r>
      <w:r w:rsidRPr="001E0CE6">
        <w:rPr>
          <w:rFonts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sidRPr="001E0CE6">
        <w:rPr>
          <w:rFonts w:cstheme="minorHAnsi"/>
          <w:sz w:val="24"/>
          <w:szCs w:val="24"/>
        </w:rPr>
        <w:fldChar w:fldCharType="separate"/>
      </w:r>
      <w:r w:rsidR="002C7FAD">
        <w:rPr>
          <w:rFonts w:cstheme="minorHAnsi"/>
          <w:noProof/>
          <w:sz w:val="24"/>
          <w:szCs w:val="24"/>
        </w:rPr>
        <w:t>(Leila Reddy et al., 2021; Umbach et al., 2020)</w:t>
      </w:r>
      <w:r w:rsidRPr="001E0CE6">
        <w:rPr>
          <w:rFonts w:cstheme="minorHAnsi"/>
          <w:sz w:val="24"/>
          <w:szCs w:val="24"/>
        </w:rPr>
        <w:fldChar w:fldCharType="end"/>
      </w:r>
      <w:r w:rsidRPr="001E0CE6">
        <w:rPr>
          <w:rFonts w:cstheme="minorHAnsi"/>
          <w:sz w:val="24"/>
          <w:szCs w:val="24"/>
        </w:rPr>
        <w:t>.</w:t>
      </w:r>
    </w:p>
    <w:p w14:paraId="2BC626F5" w14:textId="77777777" w:rsidR="00993C36" w:rsidRDefault="00993C36" w:rsidP="00993C36">
      <w:pPr>
        <w:spacing w:line="480" w:lineRule="auto"/>
        <w:rPr>
          <w:rFonts w:cstheme="minorHAnsi"/>
          <w:sz w:val="24"/>
          <w:szCs w:val="24"/>
        </w:rPr>
      </w:pPr>
    </w:p>
    <w:p w14:paraId="6BD14703" w14:textId="77777777" w:rsidR="00993C36" w:rsidRDefault="00993C36" w:rsidP="00993C36">
      <w:pPr>
        <w:spacing w:line="480" w:lineRule="auto"/>
        <w:rPr>
          <w:rFonts w:cstheme="minorHAnsi"/>
          <w:sz w:val="24"/>
          <w:szCs w:val="24"/>
        </w:rPr>
      </w:pPr>
      <w:r>
        <w:rPr>
          <w:noProof/>
        </w:rPr>
        <w:lastRenderedPageBreak/>
        <w:drawing>
          <wp:inline distT="0" distB="0" distL="0" distR="0" wp14:anchorId="4E20EDDD" wp14:editId="60520CDA">
            <wp:extent cx="5943600" cy="6003925"/>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003925"/>
                    </a:xfrm>
                    <a:prstGeom prst="rect">
                      <a:avLst/>
                    </a:prstGeom>
                    <a:noFill/>
                    <a:ln>
                      <a:noFill/>
                    </a:ln>
                  </pic:spPr>
                </pic:pic>
              </a:graphicData>
            </a:graphic>
          </wp:inline>
        </w:drawing>
      </w:r>
    </w:p>
    <w:p w14:paraId="569E3F44" w14:textId="77777777" w:rsidR="00993C36" w:rsidRDefault="00993C36" w:rsidP="00993C36">
      <w:pPr>
        <w:spacing w:line="480" w:lineRule="auto"/>
        <w:jc w:val="both"/>
        <w:rPr>
          <w:rFonts w:cstheme="minorHAnsi"/>
          <w:b/>
          <w:bCs/>
        </w:rPr>
      </w:pPr>
      <w:r w:rsidRPr="005636D7">
        <w:rPr>
          <w:rFonts w:cstheme="minorHAnsi"/>
          <w:b/>
          <w:bCs/>
        </w:rPr>
        <w:t>Fig</w:t>
      </w:r>
      <w:r>
        <w:rPr>
          <w:rFonts w:cstheme="minorHAnsi"/>
          <w:b/>
          <w:bCs/>
        </w:rPr>
        <w:t>ure</w:t>
      </w:r>
      <w:r w:rsidRPr="005636D7">
        <w:rPr>
          <w:rFonts w:cstheme="minorHAnsi"/>
          <w:b/>
          <w:bCs/>
        </w:rPr>
        <w:t xml:space="preserve"> 1. </w:t>
      </w:r>
      <w:r>
        <w:rPr>
          <w:rFonts w:cstheme="minorHAnsi"/>
          <w:b/>
          <w:bCs/>
        </w:rPr>
        <w:t>Difference between Indexing Theory and Concept Neuron based hippocampal coding of episodic memories, e</w:t>
      </w:r>
      <w:r w:rsidRPr="005636D7">
        <w:rPr>
          <w:rFonts w:cstheme="minorHAnsi"/>
          <w:b/>
          <w:bCs/>
        </w:rPr>
        <w:t>xperiment procedure</w:t>
      </w:r>
      <w:r>
        <w:rPr>
          <w:rFonts w:cstheme="minorHAnsi"/>
          <w:b/>
          <w:bCs/>
        </w:rPr>
        <w:t xml:space="preserve"> for experiments 1 &amp; 2.</w:t>
      </w:r>
    </w:p>
    <w:p w14:paraId="0FEDF33D" w14:textId="1E63C246" w:rsidR="00993C36" w:rsidRDefault="00993C36" w:rsidP="00993C36">
      <w:pPr>
        <w:spacing w:line="480" w:lineRule="auto"/>
        <w:jc w:val="both"/>
      </w:pPr>
      <w:r w:rsidRPr="009323F6">
        <w:rPr>
          <w:rFonts w:cstheme="minorHAnsi"/>
        </w:rPr>
        <w:t xml:space="preserve">(A) </w:t>
      </w:r>
      <w:r>
        <w:rPr>
          <w:rFonts w:cstheme="minorHAnsi"/>
        </w:rPr>
        <w:t xml:space="preserve">Left: </w:t>
      </w:r>
      <w:r w:rsidRPr="009323F6">
        <w:t>The</w:t>
      </w:r>
      <w:r w:rsidRPr="003F39B9">
        <w:t xml:space="preserve"> classic </w:t>
      </w:r>
      <w:r>
        <w:t>I</w:t>
      </w:r>
      <w:r w:rsidRPr="003F39B9">
        <w:t xml:space="preserve">ndexing </w:t>
      </w:r>
      <w:r>
        <w:t>T</w:t>
      </w:r>
      <w:r w:rsidRPr="003F39B9">
        <w:t xml:space="preserve">heory </w:t>
      </w:r>
      <w:r>
        <w:fldChar w:fldCharType="begin"/>
      </w:r>
      <w:r w:rsidR="002C7FAD">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fldChar w:fldCharType="separate"/>
      </w:r>
      <w:r w:rsidR="002C7FAD">
        <w:rPr>
          <w:noProof/>
        </w:rPr>
        <w:t>(Teyler &amp; DiScenna, 1986)</w:t>
      </w:r>
      <w:r>
        <w:fldChar w:fldCharType="end"/>
      </w:r>
      <w:r>
        <w:t xml:space="preserve"> </w:t>
      </w:r>
      <w:r w:rsidRPr="003F39B9">
        <w:t xml:space="preserve">proposes that neurons in the hippocampus represent a conjunctive code that </w:t>
      </w:r>
      <w:r>
        <w:t>binds</w:t>
      </w:r>
      <w:r w:rsidRPr="003F39B9">
        <w:t xml:space="preserve"> </w:t>
      </w:r>
      <w:r>
        <w:t xml:space="preserve">together </w:t>
      </w:r>
      <w:r w:rsidRPr="003F39B9">
        <w:t xml:space="preserve">all the elements that </w:t>
      </w:r>
      <w:r>
        <w:t>make up</w:t>
      </w:r>
      <w:r w:rsidRPr="003F39B9">
        <w:t xml:space="preserve"> </w:t>
      </w:r>
      <w:r>
        <w:t>the</w:t>
      </w:r>
      <w:r w:rsidRPr="003F39B9">
        <w:t xml:space="preserve"> episode</w:t>
      </w:r>
      <w:r>
        <w:t xml:space="preserve"> in the form of an index</w:t>
      </w:r>
      <w:r w:rsidRPr="003F39B9">
        <w:t xml:space="preserve">. Within </w:t>
      </w:r>
      <w:r>
        <w:t>this</w:t>
      </w:r>
      <w:r w:rsidRPr="003F39B9">
        <w:t xml:space="preserve"> framework</w:t>
      </w:r>
      <w:r>
        <w:t>,</w:t>
      </w:r>
      <w:r w:rsidRPr="003F39B9">
        <w:t xml:space="preserve"> neurons do not directly code for the elements themselves (i.e.</w:t>
      </w:r>
      <w:r>
        <w:t>,</w:t>
      </w:r>
      <w:r w:rsidRPr="003F39B9">
        <w:t xml:space="preserve"> the </w:t>
      </w:r>
      <w:r>
        <w:t xml:space="preserve">smell of the </w:t>
      </w:r>
      <w:r w:rsidRPr="003F39B9">
        <w:t xml:space="preserve">coffee, your friend, the background music, the café, etc.), but rather act as pointers to these different </w:t>
      </w:r>
      <w:r w:rsidRPr="004A7015">
        <w:t xml:space="preserve">elements which themselves are coded elsewhere (i.e., the neocortex).  </w:t>
      </w:r>
      <w:r>
        <w:t>Right: S</w:t>
      </w:r>
      <w:r w:rsidRPr="004A7015">
        <w:t xml:space="preserve">ome hippocampal neurons are thought to code for specific elements or </w:t>
      </w:r>
      <w:r w:rsidRPr="00A53753">
        <w:t xml:space="preserve">concepts, which is why they are called Concept </w:t>
      </w:r>
      <w:r w:rsidRPr="00A53753">
        <w:lastRenderedPageBreak/>
        <w:t xml:space="preserve">Neurons </w:t>
      </w:r>
      <w:r w:rsidRPr="00A53753">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IDIwMDg7IFF1aWFuIFF1aXJvZ2EgZXQgYWwuLCAyMDA1KTwvRGlzcGxheVRleHQ+PHJlY29yZD48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NDY4NzwvaXNibj48dXJscz48L3VybHM+PC9yZWNvcmQ+PC9DaXRlPjwvRW5kTm90ZT5=
</w:fldData>
        </w:fldChar>
      </w:r>
      <w:r w:rsidR="002C7FAD">
        <w:instrText xml:space="preserve"> ADDIN EN.CITE </w:instrText>
      </w:r>
      <w:r w:rsidR="002C7FAD">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IDIwMDg7IFF1aWFuIFF1aXJvZ2EgZXQgYWwuLCAyMDA1KTwvRGlzcGxheVRleHQ+PHJlY29yZD48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NDY4NzwvaXNibj48dXJscz48L3VybHM+PC9yZWNvcmQ+PC9DaXRlPjwvRW5kTm90ZT5=
</w:fldData>
        </w:fldChar>
      </w:r>
      <w:r w:rsidR="002C7FAD">
        <w:instrText xml:space="preserve"> ADDIN EN.CITE.DATA </w:instrText>
      </w:r>
      <w:r w:rsidR="002C7FAD">
        <w:fldChar w:fldCharType="end"/>
      </w:r>
      <w:r w:rsidRPr="00A53753">
        <w:fldChar w:fldCharType="separate"/>
      </w:r>
      <w:r w:rsidR="002C7FAD">
        <w:rPr>
          <w:noProof/>
        </w:rPr>
        <w:t>(Mormann, Dubois, Kornblith, Milosavljevic, Cerf, Ison, Tsuchiya, Kraskov, Quiroga, et al., 2011; Mormann, Kornblith, Quian Quiroga, et al., 2008; Quian Quiroga et al., 2005)</w:t>
      </w:r>
      <w:r w:rsidRPr="00A53753">
        <w:fldChar w:fldCharType="end"/>
      </w:r>
      <w:r w:rsidRPr="00A53753">
        <w:t>. Within</w:t>
      </w:r>
      <w:r w:rsidRPr="004A7015">
        <w:t xml:space="preserve"> this framework, a group of neurons collectively code an episodic memory, with each neuron representing a specific element involved in that episode (i.e., a neuron coding for the coffee, another neuron coding for your friend, etc.</w:t>
      </w:r>
      <w:r>
        <w:t xml:space="preserve"> </w:t>
      </w:r>
      <w:r>
        <w:fldChar w:fldCharType="begin"/>
      </w:r>
      <w:r w:rsidR="002C7FAD">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55&lt;/RecNum&gt;&lt;record&gt;&lt;rec-number&gt;55&lt;/rec-number&gt;&lt;foreign-keys&gt;&lt;key app="EN" db-id="pvpx5wazhrvsd3e0ff3perwwwvrdppa005a2" timestamp="1643993705"&gt;55&lt;/key&gt;&lt;/foreign-keys&gt;&lt;ref-type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fldChar w:fldCharType="separate"/>
      </w:r>
      <w:r w:rsidR="002C7FAD">
        <w:rPr>
          <w:noProof/>
        </w:rPr>
        <w:t>(Quian Quiroga, 2020; Quiroga, 2012)</w:t>
      </w:r>
      <w:r>
        <w:fldChar w:fldCharType="end"/>
      </w:r>
      <w:r w:rsidRPr="004A7015">
        <w:t>)</w:t>
      </w:r>
      <w:r>
        <w:t>. It is important to note that one index or one concept is likely to be coded by an assembly of neurons, not a single neuron</w:t>
      </w:r>
      <w:r w:rsidRPr="004A7015">
        <w:t>.</w:t>
      </w:r>
    </w:p>
    <w:p w14:paraId="36993557" w14:textId="77777777" w:rsidR="00993C36" w:rsidRDefault="00993C36" w:rsidP="00993C36">
      <w:pPr>
        <w:spacing w:line="480" w:lineRule="auto"/>
        <w:jc w:val="both"/>
        <w:rPr>
          <w:rFonts w:cstheme="minorHAnsi"/>
        </w:rPr>
      </w:pPr>
      <w:r w:rsidRPr="009323F6">
        <w:rPr>
          <w:rFonts w:cstheme="minorHAnsi"/>
        </w:rPr>
        <w:t>(B)</w:t>
      </w:r>
      <w:r w:rsidRPr="005636D7">
        <w:rPr>
          <w:rFonts w:cstheme="minorHAnsi"/>
        </w:rPr>
        <w:t xml:space="preserve"> Outline of the procedure</w:t>
      </w:r>
      <w:r>
        <w:rPr>
          <w:rFonts w:cstheme="minorHAnsi"/>
        </w:rPr>
        <w:t xml:space="preserve"> for experiment 1</w:t>
      </w:r>
      <w:r w:rsidRPr="005636D7">
        <w:rPr>
          <w:rFonts w:cstheme="minorHAnsi"/>
        </w:rPr>
        <w:t xml:space="preserve">. During encoding, </w:t>
      </w:r>
      <w:r>
        <w:rPr>
          <w:rFonts w:cstheme="minorHAnsi"/>
        </w:rPr>
        <w:t xml:space="preserve">all </w:t>
      </w:r>
      <w:r w:rsidRPr="005636D7">
        <w:rPr>
          <w:rFonts w:cstheme="minorHAnsi"/>
        </w:rPr>
        <w:t xml:space="preserve">participants </w:t>
      </w:r>
      <w:r>
        <w:rPr>
          <w:rFonts w:cstheme="minorHAnsi"/>
        </w:rPr>
        <w:t xml:space="preserve">were instructed to </w:t>
      </w:r>
      <w:r w:rsidRPr="005636D7">
        <w:rPr>
          <w:rFonts w:cstheme="minorHAnsi"/>
        </w:rPr>
        <w:t>imagin</w:t>
      </w:r>
      <w:r>
        <w:rPr>
          <w:rFonts w:cstheme="minorHAnsi"/>
        </w:rPr>
        <w:t xml:space="preserve">e </w:t>
      </w:r>
      <w:r w:rsidRPr="005636D7">
        <w:rPr>
          <w:rFonts w:cstheme="minorHAnsi"/>
        </w:rPr>
        <w:t xml:space="preserve">a </w:t>
      </w:r>
      <w:r>
        <w:rPr>
          <w:rFonts w:cstheme="minorHAnsi"/>
        </w:rPr>
        <w:t xml:space="preserve">vivid </w:t>
      </w:r>
      <w:r w:rsidRPr="005636D7">
        <w:rPr>
          <w:rFonts w:cstheme="minorHAnsi"/>
        </w:rPr>
        <w:t xml:space="preserve">episode involving an animal cue and two associate images (two faces, two places or a face </w:t>
      </w:r>
      <w:r>
        <w:rPr>
          <w:rFonts w:cstheme="minorHAnsi"/>
        </w:rPr>
        <w:t xml:space="preserve">and a </w:t>
      </w:r>
      <w:r w:rsidRPr="005636D7">
        <w:rPr>
          <w:rFonts w:cstheme="minorHAnsi"/>
        </w:rPr>
        <w:t>place)</w:t>
      </w:r>
      <w:r>
        <w:rPr>
          <w:rFonts w:cstheme="minorHAnsi"/>
        </w:rPr>
        <w:t xml:space="preserve"> and rated its plausibility</w:t>
      </w:r>
      <w:r w:rsidRPr="005636D7">
        <w:rPr>
          <w:rFonts w:cstheme="minorHAnsi"/>
        </w:rPr>
        <w:t>.</w:t>
      </w:r>
      <w:r>
        <w:rPr>
          <w:rFonts w:cstheme="minorHAnsi"/>
        </w:rPr>
        <w:t xml:space="preserve"> This approach is suitable for investigating episodic memory as originally defined by Tulving in 1972 </w:t>
      </w:r>
      <w:r>
        <w:rPr>
          <w:rFonts w:cstheme="minorHAnsi"/>
        </w:rPr>
        <w:fldChar w:fldCharType="begin"/>
      </w:r>
      <w:r>
        <w:rPr>
          <w:rFonts w:cstheme="minorHAnsi"/>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Pr>
          <w:rFonts w:cstheme="minorHAnsi"/>
        </w:rPr>
        <w:fldChar w:fldCharType="separate"/>
      </w:r>
      <w:r>
        <w:rPr>
          <w:rFonts w:cstheme="minorHAnsi"/>
          <w:noProof/>
        </w:rPr>
        <w:t>(Tulving, 1972)</w:t>
      </w:r>
      <w:r>
        <w:rPr>
          <w:rFonts w:cstheme="minorHAnsi"/>
        </w:rPr>
        <w:fldChar w:fldCharType="end"/>
      </w:r>
      <w:r>
        <w:rPr>
          <w:rFonts w:ascii="Calibri" w:hAnsi="Calibri" w:cs="Calibri"/>
          <w:color w:val="222222"/>
          <w:shd w:val="clear" w:color="auto" w:fill="FFFFFF"/>
        </w:rPr>
        <w:t xml:space="preserve">. </w:t>
      </w:r>
      <w:r w:rsidRPr="005636D7">
        <w:rPr>
          <w:rFonts w:cstheme="minorHAnsi"/>
        </w:rPr>
        <w:t>During recall</w:t>
      </w:r>
      <w:r>
        <w:rPr>
          <w:rFonts w:cstheme="minorHAnsi"/>
        </w:rPr>
        <w:t>,</w:t>
      </w:r>
      <w:r w:rsidRPr="005636D7">
        <w:rPr>
          <w:rFonts w:cstheme="minorHAnsi"/>
        </w:rPr>
        <w:t xml:space="preserve"> participants were asked to retrieve the associated images when cued with the animal cue. The experiment was self-paced and every episode was learned and tested only once. Following each encoding block of roughly 20 </w:t>
      </w:r>
      <w:r>
        <w:rPr>
          <w:rFonts w:cstheme="minorHAnsi"/>
        </w:rPr>
        <w:t>episodes</w:t>
      </w:r>
      <w:r w:rsidRPr="005636D7">
        <w:rPr>
          <w:rFonts w:cstheme="minorHAnsi"/>
        </w:rPr>
        <w:t xml:space="preserve">, participants performed a short distractor task. </w:t>
      </w:r>
      <w:r>
        <w:rPr>
          <w:rFonts w:cstheme="minorHAnsi"/>
        </w:rPr>
        <w:t>The pink areas represent the time windows used for subsequent analyses (see Methods)</w:t>
      </w:r>
      <w:r w:rsidRPr="009323F6">
        <w:rPr>
          <w:rFonts w:cstheme="minorHAnsi"/>
        </w:rPr>
        <w:t>.</w:t>
      </w:r>
    </w:p>
    <w:p w14:paraId="2EA01DB4" w14:textId="2138E48A" w:rsidR="00993C36" w:rsidRDefault="00993C36" w:rsidP="00993C36">
      <w:pPr>
        <w:spacing w:line="480" w:lineRule="auto"/>
        <w:jc w:val="both"/>
        <w:rPr>
          <w:rFonts w:cstheme="minorHAnsi"/>
        </w:rPr>
      </w:pPr>
      <w:r w:rsidRPr="009323F6">
        <w:rPr>
          <w:rFonts w:cstheme="minorHAnsi"/>
        </w:rPr>
        <w:t>(C)</w:t>
      </w:r>
      <w:r>
        <w:rPr>
          <w:rFonts w:cstheme="minorHAnsi"/>
        </w:rPr>
        <w:t xml:space="preserve"> </w:t>
      </w:r>
      <w:r w:rsidRPr="005636D7">
        <w:rPr>
          <w:rFonts w:cstheme="minorHAnsi"/>
        </w:rPr>
        <w:t>Outline of the procedure</w:t>
      </w:r>
      <w:r>
        <w:rPr>
          <w:rFonts w:cstheme="minorHAnsi"/>
        </w:rPr>
        <w:t xml:space="preserve"> for experiment 2. Left: The memory task was largely the same as in experiment 1 (see Figure 1B). However, events consisted of one cue (either an animal, a face or a place) and one associate image (either an animal, a face or a place). Right: </w:t>
      </w:r>
      <w:r w:rsidRPr="0055295C">
        <w:rPr>
          <w:rFonts w:cstheme="minorHAnsi"/>
        </w:rPr>
        <w:t>After the memory task</w:t>
      </w:r>
      <w:r>
        <w:rPr>
          <w:rFonts w:cstheme="minorHAnsi"/>
        </w:rPr>
        <w:t>,</w:t>
      </w:r>
      <w:r w:rsidRPr="0055295C">
        <w:rPr>
          <w:rFonts w:cstheme="minorHAnsi"/>
        </w:rPr>
        <w:t xml:space="preserve"> patients performed a visual tuning task where the previously used stimuli were shown </w:t>
      </w:r>
      <w:r>
        <w:rPr>
          <w:rFonts w:cstheme="minorHAnsi"/>
        </w:rPr>
        <w:t xml:space="preserve">multiple times </w:t>
      </w:r>
      <w:r w:rsidRPr="0055295C">
        <w:rPr>
          <w:rFonts w:cstheme="minorHAnsi"/>
        </w:rPr>
        <w:t>in quick succession without a memory component. This approach has been traditionally used to identify putative Concept Neurons.</w:t>
      </w:r>
    </w:p>
    <w:p w14:paraId="1EA43ADB" w14:textId="1D72AA4B" w:rsidR="002D4893" w:rsidRDefault="002D4893" w:rsidP="00993C36">
      <w:pPr>
        <w:spacing w:line="480" w:lineRule="auto"/>
        <w:jc w:val="both"/>
        <w:rPr>
          <w:rFonts w:cstheme="minorHAnsi"/>
        </w:rPr>
      </w:pPr>
    </w:p>
    <w:p w14:paraId="1FB615D8" w14:textId="77777777" w:rsidR="002D4893" w:rsidRPr="00702825" w:rsidRDefault="002D4893" w:rsidP="002D4893">
      <w:pPr>
        <w:pStyle w:val="SMHeading"/>
        <w:spacing w:line="360" w:lineRule="auto"/>
        <w:rPr>
          <w:sz w:val="28"/>
          <w:szCs w:val="28"/>
        </w:rPr>
      </w:pPr>
      <w:r w:rsidRPr="00702825">
        <w:rPr>
          <w:sz w:val="28"/>
          <w:szCs w:val="28"/>
        </w:rPr>
        <w:t>Materials and Methods</w:t>
      </w:r>
    </w:p>
    <w:p w14:paraId="2770BAE4" w14:textId="77777777" w:rsidR="002D4893" w:rsidRPr="008E723E" w:rsidRDefault="002D4893" w:rsidP="002D4893">
      <w:pPr>
        <w:pStyle w:val="SMSubheading"/>
        <w:spacing w:line="360" w:lineRule="auto"/>
        <w:rPr>
          <w:sz w:val="28"/>
          <w:szCs w:val="22"/>
          <w:u w:val="single"/>
        </w:rPr>
      </w:pPr>
      <w:r>
        <w:rPr>
          <w:sz w:val="28"/>
          <w:szCs w:val="22"/>
        </w:rPr>
        <w:t xml:space="preserve">Procedure of memory </w:t>
      </w:r>
      <w:r w:rsidRPr="008E723E">
        <w:rPr>
          <w:sz w:val="28"/>
          <w:szCs w:val="22"/>
          <w:u w:val="single"/>
        </w:rPr>
        <w:t xml:space="preserve">experiment </w:t>
      </w:r>
      <w:r>
        <w:rPr>
          <w:sz w:val="28"/>
          <w:szCs w:val="22"/>
          <w:u w:val="single"/>
        </w:rPr>
        <w:t>1</w:t>
      </w:r>
    </w:p>
    <w:p w14:paraId="2ABE71E1" w14:textId="77777777" w:rsidR="002D4893" w:rsidRPr="00B9589E" w:rsidRDefault="002D4893" w:rsidP="002D4893">
      <w:pPr>
        <w:pStyle w:val="SMText"/>
        <w:spacing w:line="360" w:lineRule="auto"/>
        <w:ind w:firstLine="482"/>
        <w:jc w:val="both"/>
        <w:rPr>
          <w:sz w:val="28"/>
          <w:szCs w:val="22"/>
          <w:lang w:val="en-GB"/>
        </w:rPr>
      </w:pPr>
      <w:r w:rsidRPr="00B9589E">
        <w:rPr>
          <w:sz w:val="28"/>
          <w:szCs w:val="22"/>
          <w:lang w:val="en-GB"/>
        </w:rPr>
        <w:t xml:space="preserve">During the encoding phase of the experiment the participant associated a cue with two other stimuli. For each episode, the cue was a new picture of an animal. The stimuli could be pictures of either places, faces or both. Every picture was only shown once. Two seconds after the animal cue was presented, </w:t>
      </w:r>
      <w:r w:rsidRPr="00B9589E">
        <w:rPr>
          <w:sz w:val="28"/>
          <w:szCs w:val="22"/>
          <w:lang w:val="en-GB"/>
        </w:rPr>
        <w:lastRenderedPageBreak/>
        <w:t>the associate stimuli were shown, while the animal cue remained on the screen. The participant was asked to create a vivid imaginary story involving the cue and the two stimuli. This part of the experiment was self-paced. The task continued once the participant rated the plausibility of the imaginary story (plausible/implausible).</w:t>
      </w:r>
    </w:p>
    <w:p w14:paraId="67238F4A"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 xml:space="preserve">After the encoding phase, the participant performed a distractor task to rule out working memory effects. During the distractor task, participants had to indicate whether a random number (up to two digits) that appeared serially on the screen was odd or even. After each response, the participant received feedback indicating a correct or incorrect response. This task consisted of 15 trials. </w:t>
      </w:r>
    </w:p>
    <w:p w14:paraId="5A3CFFD2"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 xml:space="preserve">During the retrieval phase, all cues from the previous encoding phase were presented sequentially in pseudorandom order.  Each animal cue was presented for two seconds and subjects were tasked to retrieve the corresponding images. The participant was then asked how many associated images they remembered (none, one, </w:t>
      </w:r>
      <w:r>
        <w:rPr>
          <w:sz w:val="28"/>
          <w:szCs w:val="22"/>
          <w:lang w:val="en-GB"/>
        </w:rPr>
        <w:t xml:space="preserve">or </w:t>
      </w:r>
      <w:r w:rsidRPr="00B9589E">
        <w:rPr>
          <w:sz w:val="28"/>
          <w:szCs w:val="22"/>
          <w:lang w:val="en-GB"/>
        </w:rPr>
        <w:t xml:space="preserve">two). Participants had as much time to respond as they required. If the participant indicated that they remembered one or two images, they then </w:t>
      </w:r>
      <w:r>
        <w:rPr>
          <w:sz w:val="28"/>
          <w:szCs w:val="22"/>
          <w:lang w:val="en-GB"/>
        </w:rPr>
        <w:t>were asked</w:t>
      </w:r>
      <w:r w:rsidRPr="00B9589E">
        <w:rPr>
          <w:sz w:val="28"/>
          <w:szCs w:val="22"/>
          <w:lang w:val="en-GB"/>
        </w:rPr>
        <w:t xml:space="preserve"> to select two pictures from an array of four pictures (two targets and two distractors</w:t>
      </w:r>
      <w:r>
        <w:rPr>
          <w:sz w:val="28"/>
          <w:szCs w:val="22"/>
          <w:lang w:val="en-GB"/>
        </w:rPr>
        <w:t xml:space="preserve"> that consisted of pictures from the previous encoding block which were associated with a different cue</w:t>
      </w:r>
      <w:r w:rsidRPr="00B9589E">
        <w:rPr>
          <w:sz w:val="28"/>
          <w:szCs w:val="22"/>
          <w:lang w:val="en-GB"/>
        </w:rPr>
        <w:t>).</w:t>
      </w:r>
    </w:p>
    <w:p w14:paraId="712EF161"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 xml:space="preserve">The experiment ended after the retrieval phase if the total runtime exceeded 40 minutes, or </w:t>
      </w:r>
      <w:r>
        <w:rPr>
          <w:sz w:val="28"/>
          <w:szCs w:val="22"/>
          <w:lang w:val="en-GB"/>
        </w:rPr>
        <w:t xml:space="preserve">if </w:t>
      </w:r>
      <w:r w:rsidRPr="00B9589E">
        <w:rPr>
          <w:sz w:val="28"/>
          <w:szCs w:val="22"/>
          <w:lang w:val="en-GB"/>
        </w:rPr>
        <w:t>the patient asked to abort the experiment. Otherwise, the experiment continued with the next encoding block. The encoding block initially consisted of 20 episodes but could be adjusted depending on the cognitive abilities of the patient. If the hit rate fell below 66.25%, fewer episodes were shown for the next block and vice versa if the hit rate surpassed 73.75%.</w:t>
      </w:r>
    </w:p>
    <w:p w14:paraId="30EF0B21" w14:textId="77777777" w:rsidR="002D4893" w:rsidRDefault="002D4893" w:rsidP="002D4893">
      <w:pPr>
        <w:pStyle w:val="SMText"/>
        <w:spacing w:line="360" w:lineRule="auto"/>
        <w:ind w:firstLine="0"/>
        <w:jc w:val="both"/>
        <w:rPr>
          <w:sz w:val="28"/>
          <w:szCs w:val="22"/>
          <w:lang w:val="en-GB"/>
        </w:rPr>
      </w:pPr>
      <w:r w:rsidRPr="00B9589E">
        <w:rPr>
          <w:sz w:val="28"/>
          <w:szCs w:val="22"/>
          <w:lang w:val="en-GB"/>
        </w:rPr>
        <w:t>The patients performed the memory task on a laptop computer (</w:t>
      </w:r>
      <w:r>
        <w:rPr>
          <w:sz w:val="28"/>
          <w:szCs w:val="22"/>
          <w:lang w:val="en-GB"/>
        </w:rPr>
        <w:t xml:space="preserve">experiment 1: </w:t>
      </w:r>
      <w:r w:rsidRPr="00B9589E">
        <w:rPr>
          <w:sz w:val="28"/>
          <w:szCs w:val="22"/>
          <w:lang w:val="en-GB"/>
        </w:rPr>
        <w:t>Toshiba Tecra W50</w:t>
      </w:r>
      <w:r>
        <w:rPr>
          <w:sz w:val="28"/>
          <w:szCs w:val="22"/>
          <w:lang w:val="en-GB"/>
        </w:rPr>
        <w:t>,</w:t>
      </w:r>
      <w:r w:rsidRPr="00B9589E">
        <w:rPr>
          <w:sz w:val="28"/>
          <w:szCs w:val="22"/>
          <w:lang w:val="en-GB"/>
        </w:rPr>
        <w:t xml:space="preserve"> 60 Hz refresh rate</w:t>
      </w:r>
      <w:r>
        <w:rPr>
          <w:sz w:val="28"/>
          <w:szCs w:val="22"/>
        </w:rPr>
        <w:t xml:space="preserve">; experiment 2: </w:t>
      </w:r>
      <w:r w:rsidRPr="00BE0FB9">
        <w:rPr>
          <w:sz w:val="28"/>
          <w:szCs w:val="22"/>
        </w:rPr>
        <w:t>Lenovo L390 Yoga</w:t>
      </w:r>
      <w:r>
        <w:rPr>
          <w:sz w:val="28"/>
          <w:szCs w:val="22"/>
        </w:rPr>
        <w:t>, 60.01 Hz refresh rate</w:t>
      </w:r>
      <w:r w:rsidRPr="00B9589E">
        <w:rPr>
          <w:sz w:val="28"/>
          <w:szCs w:val="22"/>
          <w:lang w:val="en-GB"/>
        </w:rPr>
        <w:t>), while either seated in a chair next to their bed or their hospital bed.</w:t>
      </w:r>
    </w:p>
    <w:p w14:paraId="5D8AB240" w14:textId="77777777" w:rsidR="002D4893" w:rsidRDefault="002D4893" w:rsidP="002D4893">
      <w:pPr>
        <w:pStyle w:val="SMText"/>
        <w:spacing w:line="360" w:lineRule="auto"/>
        <w:ind w:firstLine="0"/>
        <w:rPr>
          <w:sz w:val="28"/>
          <w:szCs w:val="22"/>
          <w:lang w:val="en-GB"/>
        </w:rPr>
      </w:pPr>
    </w:p>
    <w:p w14:paraId="2CE5231C" w14:textId="77777777" w:rsidR="002D4893" w:rsidRPr="000F17E3" w:rsidRDefault="002D4893" w:rsidP="002D4893">
      <w:pPr>
        <w:pStyle w:val="SMText"/>
        <w:spacing w:line="360" w:lineRule="auto"/>
        <w:ind w:firstLine="0"/>
        <w:rPr>
          <w:sz w:val="28"/>
          <w:szCs w:val="22"/>
          <w:u w:val="single"/>
          <w:lang w:val="en-GB"/>
        </w:rPr>
      </w:pPr>
      <w:r w:rsidRPr="000F17E3">
        <w:rPr>
          <w:sz w:val="28"/>
          <w:szCs w:val="22"/>
          <w:u w:val="single"/>
          <w:lang w:val="en-GB"/>
        </w:rPr>
        <w:t xml:space="preserve">Procedure of memory experiment </w:t>
      </w:r>
      <w:r>
        <w:rPr>
          <w:sz w:val="28"/>
          <w:szCs w:val="22"/>
          <w:u w:val="single"/>
          <w:lang w:val="en-GB"/>
        </w:rPr>
        <w:t>2</w:t>
      </w:r>
    </w:p>
    <w:p w14:paraId="6D80A530" w14:textId="77777777" w:rsidR="002D4893" w:rsidRDefault="002D4893" w:rsidP="002D4893">
      <w:pPr>
        <w:pStyle w:val="SMText"/>
        <w:spacing w:line="360" w:lineRule="auto"/>
        <w:ind w:firstLine="720"/>
        <w:jc w:val="both"/>
        <w:rPr>
          <w:sz w:val="28"/>
          <w:szCs w:val="22"/>
          <w:lang w:val="en-GB"/>
        </w:rPr>
      </w:pPr>
      <w:r w:rsidRPr="00E6153F">
        <w:rPr>
          <w:sz w:val="28"/>
          <w:szCs w:val="22"/>
          <w:lang w:val="en-GB"/>
        </w:rPr>
        <w:t xml:space="preserve">The second experiment is based on the first experiment with the following adaptations: participants are presented with one cue image (depicting an animal/place/face) and </w:t>
      </w:r>
      <w:r>
        <w:rPr>
          <w:sz w:val="28"/>
          <w:szCs w:val="22"/>
          <w:lang w:val="en-GB"/>
        </w:rPr>
        <w:t xml:space="preserve">only </w:t>
      </w:r>
      <w:r w:rsidRPr="00E6153F">
        <w:rPr>
          <w:sz w:val="28"/>
          <w:szCs w:val="22"/>
          <w:lang w:val="en-GB"/>
        </w:rPr>
        <w:t>one associate image (depicting an animal/place/face). During retrieval</w:t>
      </w:r>
      <w:r>
        <w:rPr>
          <w:sz w:val="28"/>
          <w:szCs w:val="22"/>
          <w:lang w:val="en-GB"/>
        </w:rPr>
        <w:t>,</w:t>
      </w:r>
      <w:r w:rsidRPr="00E6153F">
        <w:rPr>
          <w:sz w:val="28"/>
          <w:szCs w:val="22"/>
          <w:lang w:val="en-GB"/>
        </w:rPr>
        <w:t xml:space="preserve"> participants were asked whether they remember</w:t>
      </w:r>
      <w:r>
        <w:rPr>
          <w:sz w:val="28"/>
          <w:szCs w:val="22"/>
          <w:lang w:val="en-GB"/>
        </w:rPr>
        <w:t>ed</w:t>
      </w:r>
      <w:r w:rsidRPr="00E6153F">
        <w:rPr>
          <w:sz w:val="28"/>
          <w:szCs w:val="22"/>
          <w:lang w:val="en-GB"/>
        </w:rPr>
        <w:t xml:space="preserve"> the associate image and the participants had to choose the correct associate from an array of four pictures (one target and three distractors</w:t>
      </w:r>
      <w:r>
        <w:rPr>
          <w:sz w:val="28"/>
          <w:szCs w:val="22"/>
          <w:lang w:val="en-GB"/>
        </w:rPr>
        <w:t xml:space="preserve"> that consisted of pictures from the previous encoding block which were associated with a different cue</w:t>
      </w:r>
      <w:r w:rsidRPr="00E6153F">
        <w:rPr>
          <w:sz w:val="28"/>
          <w:szCs w:val="22"/>
          <w:lang w:val="en-GB"/>
        </w:rPr>
        <w:t xml:space="preserve">). The experiment was terminated </w:t>
      </w:r>
      <w:r>
        <w:rPr>
          <w:sz w:val="28"/>
          <w:szCs w:val="22"/>
          <w:lang w:val="en-GB"/>
        </w:rPr>
        <w:t>upon request or when</w:t>
      </w:r>
      <w:r w:rsidRPr="00E6153F">
        <w:rPr>
          <w:sz w:val="28"/>
          <w:szCs w:val="22"/>
          <w:lang w:val="en-GB"/>
        </w:rPr>
        <w:t xml:space="preserve"> the runtime at the end of a retrieval block exceeded 30 minutes</w:t>
      </w:r>
      <w:r>
        <w:rPr>
          <w:sz w:val="28"/>
          <w:szCs w:val="22"/>
          <w:lang w:val="en-GB"/>
        </w:rPr>
        <w:t>.</w:t>
      </w:r>
    </w:p>
    <w:p w14:paraId="7B4E0F3B" w14:textId="77777777" w:rsidR="002D4893" w:rsidRDefault="002D4893" w:rsidP="002D4893">
      <w:pPr>
        <w:pStyle w:val="SMText"/>
        <w:ind w:firstLine="720"/>
        <w:rPr>
          <w:sz w:val="28"/>
          <w:szCs w:val="22"/>
          <w:lang w:val="en-GB"/>
        </w:rPr>
      </w:pPr>
    </w:p>
    <w:p w14:paraId="7CAB40BE" w14:textId="77777777" w:rsidR="002D4893" w:rsidRPr="000F17E3" w:rsidRDefault="002D4893" w:rsidP="002D4893">
      <w:pPr>
        <w:pStyle w:val="SMText"/>
        <w:ind w:firstLine="0"/>
        <w:rPr>
          <w:sz w:val="28"/>
          <w:szCs w:val="22"/>
          <w:u w:val="single"/>
          <w:lang w:val="en-GB"/>
        </w:rPr>
      </w:pPr>
      <w:r w:rsidRPr="000F17E3">
        <w:rPr>
          <w:sz w:val="28"/>
          <w:szCs w:val="22"/>
          <w:u w:val="single"/>
          <w:lang w:val="en-GB"/>
        </w:rPr>
        <w:t>Visual tuning task procedure</w:t>
      </w:r>
    </w:p>
    <w:p w14:paraId="50DFB208" w14:textId="77777777" w:rsidR="002D4893" w:rsidRPr="002F12B3" w:rsidRDefault="002D4893" w:rsidP="002D4893">
      <w:pPr>
        <w:ind w:firstLine="720"/>
        <w:jc w:val="both"/>
        <w:rPr>
          <w:sz w:val="28"/>
          <w:szCs w:val="28"/>
        </w:rPr>
      </w:pPr>
      <w:r>
        <w:rPr>
          <w:sz w:val="28"/>
          <w:szCs w:val="28"/>
        </w:rPr>
        <w:t xml:space="preserve">For experiment 2, the memory task was followed by a visual tuning task. </w:t>
      </w:r>
      <w:r w:rsidRPr="002F12B3">
        <w:rPr>
          <w:sz w:val="28"/>
          <w:szCs w:val="28"/>
        </w:rPr>
        <w:t>During th</w:t>
      </w:r>
      <w:r>
        <w:rPr>
          <w:sz w:val="28"/>
          <w:szCs w:val="28"/>
        </w:rPr>
        <w:t>is</w:t>
      </w:r>
      <w:r w:rsidRPr="002F12B3">
        <w:rPr>
          <w:sz w:val="28"/>
          <w:szCs w:val="28"/>
        </w:rPr>
        <w:t xml:space="preserve"> tuning task</w:t>
      </w:r>
      <w:r>
        <w:rPr>
          <w:sz w:val="28"/>
          <w:szCs w:val="28"/>
        </w:rPr>
        <w:t>,</w:t>
      </w:r>
      <w:r w:rsidRPr="002F12B3">
        <w:rPr>
          <w:sz w:val="28"/>
          <w:szCs w:val="28"/>
        </w:rPr>
        <w:t xml:space="preserve"> every image that was shown during the preceding memory task was displayed. Each image was shown six times in pseudorandom order on the screen for </w:t>
      </w:r>
      <w:r>
        <w:rPr>
          <w:sz w:val="28"/>
          <w:szCs w:val="28"/>
        </w:rPr>
        <w:t xml:space="preserve">a duration of </w:t>
      </w:r>
      <w:r w:rsidRPr="002F12B3">
        <w:rPr>
          <w:sz w:val="28"/>
          <w:szCs w:val="28"/>
        </w:rPr>
        <w:t>one second. The inter-image</w:t>
      </w:r>
      <w:r>
        <w:rPr>
          <w:sz w:val="28"/>
          <w:szCs w:val="28"/>
        </w:rPr>
        <w:t xml:space="preserve"> </w:t>
      </w:r>
      <w:r w:rsidRPr="002F12B3">
        <w:rPr>
          <w:sz w:val="28"/>
          <w:szCs w:val="28"/>
        </w:rPr>
        <w:t>interval was jittered between 500ms and</w:t>
      </w:r>
      <w:r>
        <w:rPr>
          <w:sz w:val="28"/>
          <w:szCs w:val="28"/>
        </w:rPr>
        <w:t xml:space="preserve"> </w:t>
      </w:r>
      <w:r w:rsidRPr="002F12B3">
        <w:rPr>
          <w:sz w:val="28"/>
          <w:szCs w:val="28"/>
        </w:rPr>
        <w:t>550ms. To ensure attention, patients had to categorize the image as an animal, a place, or a face using the arrow keys on the keyboard.</w:t>
      </w:r>
    </w:p>
    <w:p w14:paraId="30BDC43C" w14:textId="77777777" w:rsidR="002D4893" w:rsidRPr="002F12B3" w:rsidRDefault="002D4893" w:rsidP="002D4893">
      <w:pPr>
        <w:pStyle w:val="SMText"/>
        <w:rPr>
          <w:sz w:val="28"/>
          <w:szCs w:val="22"/>
        </w:rPr>
      </w:pPr>
    </w:p>
    <w:p w14:paraId="7B1DF7C7"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Participants</w:t>
      </w:r>
    </w:p>
    <w:p w14:paraId="47B78028" w14:textId="77777777" w:rsidR="002D4893" w:rsidRPr="00B9589E" w:rsidRDefault="002D4893" w:rsidP="002D4893">
      <w:pPr>
        <w:pStyle w:val="SMText"/>
        <w:spacing w:line="360" w:lineRule="auto"/>
        <w:jc w:val="both"/>
        <w:rPr>
          <w:sz w:val="28"/>
          <w:szCs w:val="22"/>
          <w:lang w:val="en-GB"/>
        </w:rPr>
      </w:pPr>
      <w:r>
        <w:rPr>
          <w:sz w:val="28"/>
          <w:szCs w:val="22"/>
          <w:lang w:val="en-GB"/>
        </w:rPr>
        <w:t>For experiment 1, e</w:t>
      </w:r>
      <w:r w:rsidRPr="00B9589E">
        <w:rPr>
          <w:sz w:val="28"/>
          <w:szCs w:val="22"/>
          <w:lang w:val="en-GB"/>
        </w:rPr>
        <w:t>ight patients were recorded in the Queen Elizabeth Hospital Birmingham (Birmingham, UK) (4 female; mean age: 36.25 years, from 26-49 years) and eight patients in the Universitätsklinikum Erlangen (Erlangen, Germany) (3 female; mean age: 36</w:t>
      </w:r>
      <w:r>
        <w:rPr>
          <w:sz w:val="28"/>
          <w:szCs w:val="22"/>
          <w:lang w:val="en-GB"/>
        </w:rPr>
        <w:t>.125</w:t>
      </w:r>
      <w:r w:rsidRPr="00B9589E">
        <w:rPr>
          <w:sz w:val="28"/>
          <w:szCs w:val="22"/>
          <w:lang w:val="en-GB"/>
        </w:rPr>
        <w:t xml:space="preserve"> years, from 26-53 years).</w:t>
      </w:r>
      <w:r>
        <w:rPr>
          <w:sz w:val="28"/>
          <w:szCs w:val="22"/>
          <w:lang w:val="en-GB"/>
        </w:rPr>
        <w:t xml:space="preserve"> For experiment 2, </w:t>
      </w:r>
      <w:del w:id="22" w:author="Luca Kolibius (PGR)" w:date="2022-10-17T01:27:00Z">
        <w:r w:rsidDel="002061DC">
          <w:rPr>
            <w:sz w:val="28"/>
            <w:szCs w:val="22"/>
            <w:lang w:val="en-GB"/>
          </w:rPr>
          <w:delText xml:space="preserve">eight </w:delText>
        </w:r>
      </w:del>
      <w:r>
        <w:rPr>
          <w:sz w:val="28"/>
          <w:szCs w:val="22"/>
          <w:lang w:val="en-DE"/>
        </w:rPr>
        <w:t>14</w:t>
      </w:r>
      <w:ins w:id="23" w:author="Luca Kolibius (PGR)" w:date="2022-10-17T01:27:00Z">
        <w:r>
          <w:rPr>
            <w:sz w:val="28"/>
            <w:szCs w:val="22"/>
            <w:lang w:val="en-GB"/>
          </w:rPr>
          <w:t xml:space="preserve"> </w:t>
        </w:r>
      </w:ins>
      <w:r>
        <w:rPr>
          <w:sz w:val="28"/>
          <w:szCs w:val="22"/>
          <w:lang w:val="en-GB"/>
        </w:rPr>
        <w:t xml:space="preserve">patients were recorded in the Universitätsklinikum Erlangen (Erlangen, </w:t>
      </w:r>
      <w:r w:rsidRPr="00647680">
        <w:rPr>
          <w:sz w:val="28"/>
          <w:szCs w:val="22"/>
          <w:lang w:val="en-GB"/>
        </w:rPr>
        <w:t>Germany) (</w:t>
      </w:r>
      <w:r w:rsidRPr="00647680">
        <w:rPr>
          <w:sz w:val="28"/>
          <w:szCs w:val="22"/>
          <w:lang w:val="en-DE"/>
        </w:rPr>
        <w:t>7</w:t>
      </w:r>
      <w:del w:id="24" w:author="Luca Kolibius (PGR)" w:date="2022-10-17T01:27:00Z">
        <w:r w:rsidRPr="00647680" w:rsidDel="002061DC">
          <w:rPr>
            <w:sz w:val="28"/>
            <w:szCs w:val="22"/>
            <w:lang w:val="en-GB"/>
          </w:rPr>
          <w:delText>4</w:delText>
        </w:r>
      </w:del>
      <w:r w:rsidRPr="00647680">
        <w:rPr>
          <w:sz w:val="28"/>
          <w:szCs w:val="22"/>
          <w:lang w:val="en-GB"/>
        </w:rPr>
        <w:t xml:space="preserve"> female; mean age: </w:t>
      </w:r>
      <w:del w:id="25" w:author="Luca Kolibius (PGR)" w:date="2022-10-17T01:28:00Z">
        <w:r w:rsidRPr="00647680" w:rsidDel="002061DC">
          <w:rPr>
            <w:sz w:val="28"/>
            <w:szCs w:val="22"/>
          </w:rPr>
          <w:delText>34</w:delText>
        </w:r>
      </w:del>
      <w:ins w:id="26" w:author="Luca Kolibius (PGR)" w:date="2022-10-17T01:28:00Z">
        <w:r w:rsidRPr="00647680">
          <w:rPr>
            <w:sz w:val="28"/>
            <w:szCs w:val="22"/>
          </w:rPr>
          <w:t>33</w:t>
        </w:r>
      </w:ins>
      <w:r w:rsidRPr="00647680">
        <w:rPr>
          <w:sz w:val="28"/>
          <w:szCs w:val="22"/>
        </w:rPr>
        <w:t>.</w:t>
      </w:r>
      <w:ins w:id="27" w:author="Luca Kolibius (PGR)" w:date="2022-10-17T01:28:00Z">
        <w:r w:rsidRPr="00647680">
          <w:rPr>
            <w:sz w:val="28"/>
            <w:szCs w:val="22"/>
          </w:rPr>
          <w:t>8</w:t>
        </w:r>
      </w:ins>
      <w:r w:rsidRPr="00647680">
        <w:rPr>
          <w:sz w:val="28"/>
          <w:szCs w:val="22"/>
          <w:lang w:val="en-DE"/>
        </w:rPr>
        <w:t>57</w:t>
      </w:r>
      <w:del w:id="28" w:author="Luca Kolibius (PGR)" w:date="2022-10-17T01:28:00Z">
        <w:r w:rsidRPr="00647680" w:rsidDel="002061DC">
          <w:rPr>
            <w:sz w:val="28"/>
            <w:szCs w:val="22"/>
          </w:rPr>
          <w:delText>375</w:delText>
        </w:r>
      </w:del>
      <w:r w:rsidRPr="00647680">
        <w:rPr>
          <w:sz w:val="28"/>
          <w:szCs w:val="22"/>
          <w:lang w:val="en-GB"/>
        </w:rPr>
        <w:t>, from 19-58 years).</w:t>
      </w:r>
    </w:p>
    <w:p w14:paraId="65BC69E7" w14:textId="77777777" w:rsidR="002D4893" w:rsidRPr="00B9589E" w:rsidRDefault="002D4893" w:rsidP="002D4893">
      <w:pPr>
        <w:pStyle w:val="SMText"/>
        <w:spacing w:line="360" w:lineRule="auto"/>
        <w:jc w:val="both"/>
        <w:rPr>
          <w:sz w:val="28"/>
          <w:szCs w:val="22"/>
          <w:lang w:val="en-GB"/>
        </w:rPr>
      </w:pPr>
    </w:p>
    <w:p w14:paraId="0837A7ED"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Ethical approval</w:t>
      </w:r>
    </w:p>
    <w:p w14:paraId="5A31DCE1" w14:textId="77777777" w:rsidR="002D4893" w:rsidRPr="00B9589E" w:rsidRDefault="002D4893" w:rsidP="002D4893">
      <w:pPr>
        <w:pStyle w:val="SMText"/>
        <w:spacing w:line="360" w:lineRule="auto"/>
        <w:jc w:val="both"/>
        <w:rPr>
          <w:sz w:val="28"/>
          <w:szCs w:val="22"/>
          <w:lang w:val="en-GB"/>
        </w:rPr>
      </w:pPr>
      <w:r w:rsidRPr="00B9589E">
        <w:rPr>
          <w:sz w:val="28"/>
          <w:szCs w:val="22"/>
          <w:lang w:val="en-GB"/>
        </w:rPr>
        <w:lastRenderedPageBreak/>
        <w:t>Ethical approval was granted by the National Health Service Health Research Authority (15/WM/0219) and the Ethik-Kommission of the Friedrich-Alexander Universität Erlangen-Nürnberg (142_12 B). I</w:t>
      </w:r>
      <w:r w:rsidRPr="00B9589E">
        <w:rPr>
          <w:sz w:val="28"/>
          <w:szCs w:val="22"/>
        </w:rPr>
        <w:t>nformed consent was obtained in accordance with the Declaration of Helsinki.</w:t>
      </w:r>
    </w:p>
    <w:p w14:paraId="45F37CE7" w14:textId="77777777" w:rsidR="002D4893" w:rsidRPr="00B9589E" w:rsidRDefault="002D4893" w:rsidP="002D4893">
      <w:pPr>
        <w:pStyle w:val="SMText"/>
        <w:spacing w:line="360" w:lineRule="auto"/>
        <w:ind w:firstLine="0"/>
        <w:rPr>
          <w:b/>
          <w:sz w:val="28"/>
          <w:szCs w:val="22"/>
          <w:lang w:val="en-GB"/>
        </w:rPr>
      </w:pPr>
    </w:p>
    <w:p w14:paraId="290B899A"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 xml:space="preserve">Behavioural analysis </w:t>
      </w:r>
    </w:p>
    <w:p w14:paraId="3AAAB110" w14:textId="77777777" w:rsidR="002D4893" w:rsidRPr="00B9589E" w:rsidRDefault="002D4893" w:rsidP="002D4893">
      <w:pPr>
        <w:pStyle w:val="SMText"/>
        <w:spacing w:line="360" w:lineRule="auto"/>
        <w:jc w:val="both"/>
        <w:rPr>
          <w:b/>
          <w:sz w:val="28"/>
          <w:szCs w:val="22"/>
          <w:lang w:val="en-GB"/>
        </w:rPr>
      </w:pPr>
      <w:r w:rsidRPr="00B9589E">
        <w:rPr>
          <w:sz w:val="28"/>
          <w:szCs w:val="22"/>
          <w:lang w:val="en-GB"/>
        </w:rPr>
        <w:t xml:space="preserve">For </w:t>
      </w:r>
      <w:r>
        <w:rPr>
          <w:sz w:val="28"/>
          <w:szCs w:val="22"/>
          <w:lang w:val="en-GB"/>
        </w:rPr>
        <w:t>the</w:t>
      </w:r>
      <w:r w:rsidRPr="00B9589E">
        <w:rPr>
          <w:sz w:val="28"/>
          <w:szCs w:val="22"/>
          <w:lang w:val="en-GB"/>
        </w:rPr>
        <w:t xml:space="preserve"> analys</w:t>
      </w:r>
      <w:r>
        <w:rPr>
          <w:sz w:val="28"/>
          <w:szCs w:val="22"/>
          <w:lang w:val="en-GB"/>
        </w:rPr>
        <w:t>is of the first experiment</w:t>
      </w:r>
      <w:r w:rsidRPr="00B9589E">
        <w:rPr>
          <w:sz w:val="28"/>
          <w:szCs w:val="22"/>
          <w:lang w:val="en-GB"/>
        </w:rPr>
        <w:t xml:space="preserve">, we considered an episode a hit if the participant correctly identified both stimuli. We considered an episode a miss if the participant either indicated not to remember any stimuli or did not remember </w:t>
      </w:r>
      <w:r>
        <w:rPr>
          <w:sz w:val="28"/>
          <w:szCs w:val="22"/>
          <w:lang w:val="en-GB"/>
        </w:rPr>
        <w:t xml:space="preserve">either </w:t>
      </w:r>
      <w:r w:rsidRPr="00B9589E">
        <w:rPr>
          <w:sz w:val="28"/>
          <w:szCs w:val="22"/>
          <w:lang w:val="en-GB"/>
        </w:rPr>
        <w:t>stimul</w:t>
      </w:r>
      <w:r>
        <w:rPr>
          <w:sz w:val="28"/>
          <w:szCs w:val="22"/>
          <w:lang w:val="en-GB"/>
        </w:rPr>
        <w:t>us</w:t>
      </w:r>
      <w:r w:rsidRPr="00B9589E">
        <w:rPr>
          <w:sz w:val="28"/>
          <w:szCs w:val="22"/>
          <w:lang w:val="en-GB"/>
        </w:rPr>
        <w:t xml:space="preserve"> </w:t>
      </w:r>
      <w:r w:rsidRPr="0088248B">
        <w:rPr>
          <w:sz w:val="28"/>
          <w:szCs w:val="22"/>
          <w:lang w:val="en-GB"/>
        </w:rPr>
        <w:t xml:space="preserve">correctly. </w:t>
      </w:r>
      <w:bookmarkStart w:id="29" w:name="_Hlk117254689"/>
      <w:r w:rsidRPr="0088248B">
        <w:rPr>
          <w:sz w:val="28"/>
          <w:szCs w:val="22"/>
          <w:lang w:val="en-GB"/>
        </w:rPr>
        <w:t>Participants correctly recalled on average 68.38% (</w:t>
      </w:r>
      <w:r w:rsidRPr="0088248B">
        <w:rPr>
          <w:i/>
          <w:iCs/>
          <w:sz w:val="28"/>
          <w:szCs w:val="22"/>
          <w:lang w:val="en-GB"/>
        </w:rPr>
        <w:t>SE</w:t>
      </w:r>
      <w:r w:rsidRPr="0088248B">
        <w:rPr>
          <w:sz w:val="28"/>
          <w:szCs w:val="22"/>
          <w:lang w:val="en-GB"/>
        </w:rPr>
        <w:t xml:space="preserve"> = 4.64%) episodes in the first experiment (see Table S1) and on average </w:t>
      </w:r>
      <w:del w:id="30" w:author="Luca Kolibius (PGR)" w:date="2022-10-17T01:29:00Z">
        <w:r w:rsidRPr="0088248B" w:rsidDel="002061DC">
          <w:rPr>
            <w:sz w:val="28"/>
            <w:szCs w:val="22"/>
            <w:lang w:val="en-GB"/>
          </w:rPr>
          <w:delText>60</w:delText>
        </w:r>
      </w:del>
      <w:ins w:id="31" w:author="Luca Kolibius (PGR)" w:date="2022-10-17T01:29:00Z">
        <w:r w:rsidRPr="0088248B">
          <w:rPr>
            <w:sz w:val="28"/>
            <w:szCs w:val="22"/>
            <w:lang w:val="en-GB"/>
          </w:rPr>
          <w:t>6</w:t>
        </w:r>
        <w:r>
          <w:rPr>
            <w:sz w:val="28"/>
            <w:szCs w:val="22"/>
            <w:lang w:val="en-GB"/>
          </w:rPr>
          <w:t>5</w:t>
        </w:r>
      </w:ins>
      <w:r w:rsidRPr="0088248B">
        <w:rPr>
          <w:sz w:val="28"/>
          <w:szCs w:val="22"/>
          <w:lang w:val="en-GB"/>
        </w:rPr>
        <w:t>.</w:t>
      </w:r>
      <w:del w:id="32" w:author="Luca Kolibius (PGR)" w:date="2022-10-17T01:29:00Z">
        <w:r w:rsidRPr="0088248B" w:rsidDel="002061DC">
          <w:rPr>
            <w:sz w:val="28"/>
            <w:szCs w:val="22"/>
            <w:lang w:val="en-GB"/>
          </w:rPr>
          <w:delText>46</w:delText>
        </w:r>
      </w:del>
      <w:ins w:id="33" w:author="Luca Kolibius (PGR)" w:date="2022-11-21T16:07:00Z">
        <w:r>
          <w:rPr>
            <w:sz w:val="28"/>
            <w:szCs w:val="22"/>
            <w:lang w:val="en-DE"/>
          </w:rPr>
          <w:t>63</w:t>
        </w:r>
      </w:ins>
      <w:r w:rsidRPr="0088248B">
        <w:rPr>
          <w:sz w:val="28"/>
          <w:szCs w:val="22"/>
          <w:lang w:val="en-GB"/>
        </w:rPr>
        <w:t>% (</w:t>
      </w:r>
      <w:r w:rsidRPr="0088248B">
        <w:rPr>
          <w:i/>
          <w:iCs/>
          <w:sz w:val="28"/>
          <w:szCs w:val="22"/>
          <w:lang w:val="en-GB"/>
        </w:rPr>
        <w:t>SE</w:t>
      </w:r>
      <w:r w:rsidRPr="0088248B">
        <w:rPr>
          <w:sz w:val="28"/>
          <w:szCs w:val="22"/>
          <w:lang w:val="en-GB"/>
        </w:rPr>
        <w:t xml:space="preserve"> = </w:t>
      </w:r>
      <w:del w:id="34" w:author="Luca Kolibius (PGR)" w:date="2022-10-17T01:29:00Z">
        <w:r w:rsidRPr="0088248B" w:rsidDel="002061DC">
          <w:rPr>
            <w:sz w:val="28"/>
            <w:szCs w:val="22"/>
            <w:lang w:val="en-GB"/>
          </w:rPr>
          <w:delText>3</w:delText>
        </w:r>
      </w:del>
      <w:ins w:id="35" w:author="Luca Kolibius (PGR)" w:date="2022-10-17T01:29:00Z">
        <w:r>
          <w:rPr>
            <w:sz w:val="28"/>
            <w:szCs w:val="22"/>
            <w:lang w:val="en-GB"/>
          </w:rPr>
          <w:t>4</w:t>
        </w:r>
      </w:ins>
      <w:r w:rsidRPr="0088248B">
        <w:rPr>
          <w:sz w:val="28"/>
          <w:szCs w:val="22"/>
          <w:lang w:val="en-GB"/>
        </w:rPr>
        <w:t>.</w:t>
      </w:r>
      <w:del w:id="36" w:author="Luca Kolibius (PGR)" w:date="2022-10-17T01:29:00Z">
        <w:r w:rsidRPr="0088248B" w:rsidDel="002061DC">
          <w:rPr>
            <w:sz w:val="28"/>
            <w:szCs w:val="22"/>
            <w:lang w:val="en-GB"/>
          </w:rPr>
          <w:delText>97</w:delText>
        </w:r>
      </w:del>
      <w:ins w:id="37" w:author="Luca Kolibius (PGR)" w:date="2022-11-21T16:08:00Z">
        <w:r>
          <w:rPr>
            <w:sz w:val="28"/>
            <w:szCs w:val="22"/>
            <w:lang w:val="en-DE"/>
          </w:rPr>
          <w:t>45</w:t>
        </w:r>
      </w:ins>
      <w:r w:rsidRPr="0088248B">
        <w:rPr>
          <w:sz w:val="28"/>
          <w:szCs w:val="22"/>
          <w:lang w:val="en-GB"/>
        </w:rPr>
        <w:t>%) episodes in the second experiment (see Table S2). This is substantially more than would be expected by chance (16.7% and 25% respectively).</w:t>
      </w:r>
      <w:bookmarkEnd w:id="29"/>
    </w:p>
    <w:p w14:paraId="41577DAB" w14:textId="77777777" w:rsidR="002D4893" w:rsidRPr="00B9589E" w:rsidRDefault="002D4893" w:rsidP="002D4893">
      <w:pPr>
        <w:pStyle w:val="SMText"/>
        <w:spacing w:line="360" w:lineRule="auto"/>
        <w:rPr>
          <w:sz w:val="28"/>
          <w:szCs w:val="22"/>
          <w:lang w:val="en-GB"/>
        </w:rPr>
      </w:pPr>
    </w:p>
    <w:p w14:paraId="547CCE34"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Statistical analysis</w:t>
      </w:r>
    </w:p>
    <w:p w14:paraId="52FF8CDD" w14:textId="77777777" w:rsidR="002D4893" w:rsidRPr="00B9589E" w:rsidRDefault="002D4893" w:rsidP="002D4893">
      <w:pPr>
        <w:pStyle w:val="SMText"/>
        <w:spacing w:line="360" w:lineRule="auto"/>
        <w:jc w:val="both"/>
        <w:rPr>
          <w:sz w:val="28"/>
          <w:szCs w:val="22"/>
          <w:lang w:val="en-GB"/>
        </w:rPr>
      </w:pPr>
      <w:r w:rsidRPr="00B9589E">
        <w:rPr>
          <w:sz w:val="28"/>
          <w:szCs w:val="22"/>
          <w:lang w:val="en-GB"/>
        </w:rPr>
        <w:t>All statistical analyses were conducted using MATLAB R2020</w:t>
      </w:r>
      <w:r>
        <w:rPr>
          <w:sz w:val="28"/>
          <w:szCs w:val="22"/>
          <w:lang w:val="en-GB"/>
        </w:rPr>
        <w:t>a</w:t>
      </w:r>
      <w:r w:rsidRPr="00B9589E">
        <w:rPr>
          <w:sz w:val="28"/>
          <w:szCs w:val="22"/>
          <w:lang w:val="en-GB"/>
        </w:rPr>
        <w:t xml:space="preserve"> on a computer running Windows 10 Enterprise. The significance threshold for all statistical tests was set at 0.05. </w:t>
      </w:r>
      <w:r>
        <w:rPr>
          <w:sz w:val="28"/>
          <w:szCs w:val="22"/>
          <w:lang w:val="en-DE"/>
        </w:rPr>
        <w:t xml:space="preserve">Unless specified otherwise, </w:t>
      </w:r>
      <w:r w:rsidRPr="00B9589E">
        <w:rPr>
          <w:sz w:val="28"/>
          <w:szCs w:val="22"/>
          <w:lang w:val="en-GB"/>
        </w:rPr>
        <w:t xml:space="preserve">all permutation tests were implemented with </w:t>
      </w:r>
      <w:r w:rsidRPr="008915A6">
        <w:rPr>
          <w:i/>
          <w:iCs/>
          <w:sz w:val="28"/>
          <w:szCs w:val="22"/>
          <w:lang w:val="en-GB"/>
        </w:rPr>
        <w:t>N</w:t>
      </w:r>
      <w:r w:rsidRPr="00B9589E">
        <w:rPr>
          <w:sz w:val="28"/>
          <w:szCs w:val="22"/>
          <w:lang w:val="en-GB"/>
        </w:rPr>
        <w:t xml:space="preserve"> = 10,000 random draws.</w:t>
      </w:r>
    </w:p>
    <w:p w14:paraId="30CBCA4F" w14:textId="77777777" w:rsidR="002D4893" w:rsidRPr="00B9589E" w:rsidRDefault="002D4893" w:rsidP="002D4893">
      <w:pPr>
        <w:pStyle w:val="SMText"/>
        <w:spacing w:line="360" w:lineRule="auto"/>
        <w:rPr>
          <w:sz w:val="28"/>
          <w:szCs w:val="22"/>
          <w:lang w:val="en-GB"/>
        </w:rPr>
      </w:pPr>
    </w:p>
    <w:p w14:paraId="151D123E"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Co-Registering</w:t>
      </w:r>
    </w:p>
    <w:p w14:paraId="17518A53" w14:textId="77777777" w:rsidR="002D4893" w:rsidDel="00984647" w:rsidRDefault="002D4893" w:rsidP="002D4893">
      <w:pPr>
        <w:pStyle w:val="SMText"/>
        <w:spacing w:line="360" w:lineRule="auto"/>
        <w:jc w:val="both"/>
        <w:rPr>
          <w:del w:id="38" w:author="Luca Kolibius (PGR)" w:date="2022-11-03T14:30:00Z"/>
          <w:sz w:val="28"/>
          <w:szCs w:val="22"/>
          <w:lang w:val="en-GB"/>
        </w:rPr>
      </w:pPr>
      <w:r w:rsidRPr="00B9589E">
        <w:rPr>
          <w:sz w:val="28"/>
          <w:szCs w:val="22"/>
          <w:lang w:val="en-GB"/>
        </w:rPr>
        <w:t xml:space="preserve">For </w:t>
      </w:r>
      <w:r>
        <w:rPr>
          <w:sz w:val="28"/>
          <w:szCs w:val="22"/>
          <w:lang w:val="en-GB"/>
        </w:rPr>
        <w:t>all but one</w:t>
      </w:r>
      <w:r w:rsidRPr="00B9589E">
        <w:rPr>
          <w:sz w:val="28"/>
          <w:szCs w:val="22"/>
          <w:lang w:val="en-GB"/>
        </w:rPr>
        <w:t xml:space="preserve"> patient, a pre-operational T1-weighted MRI scan was co-registered with a post-operational scan and normalized in MNI space using SPM12. </w:t>
      </w:r>
      <w:r>
        <w:rPr>
          <w:sz w:val="28"/>
          <w:szCs w:val="22"/>
          <w:lang w:val="en-GB"/>
        </w:rPr>
        <w:t xml:space="preserve">For one patient, a post-operational CT scan was used instead of a post-operational MRI scan. </w:t>
      </w:r>
      <w:r w:rsidRPr="00B9589E">
        <w:rPr>
          <w:sz w:val="28"/>
          <w:szCs w:val="22"/>
          <w:lang w:val="en-GB"/>
        </w:rPr>
        <w:t>Each m</w:t>
      </w:r>
      <w:r>
        <w:rPr>
          <w:sz w:val="28"/>
          <w:szCs w:val="22"/>
          <w:lang w:val="en-GB"/>
        </w:rPr>
        <w:t>i</w:t>
      </w:r>
      <w:r w:rsidRPr="00B9589E">
        <w:rPr>
          <w:sz w:val="28"/>
          <w:szCs w:val="22"/>
          <w:lang w:val="en-GB"/>
        </w:rPr>
        <w:t>croelectrode was localized either within the hippocampus</w:t>
      </w:r>
      <w:ins w:id="39" w:author="Luca Kolibius (PGR)" w:date="2022-11-03T12:55:00Z">
        <w:r>
          <w:rPr>
            <w:sz w:val="28"/>
            <w:szCs w:val="22"/>
            <w:lang w:val="en-GB"/>
          </w:rPr>
          <w:t xml:space="preserve">, </w:t>
        </w:r>
      </w:ins>
      <w:ins w:id="40" w:author="Luca Kolibius (PGR)" w:date="2022-11-03T14:31:00Z">
        <w:r>
          <w:rPr>
            <w:sz w:val="28"/>
            <w:szCs w:val="22"/>
            <w:lang w:val="en-GB"/>
          </w:rPr>
          <w:t xml:space="preserve">within the </w:t>
        </w:r>
      </w:ins>
      <w:ins w:id="41" w:author="Luca Kolibius (PGR)" w:date="2022-11-03T12:55:00Z">
        <w:r>
          <w:rPr>
            <w:sz w:val="28"/>
            <w:szCs w:val="22"/>
            <w:lang w:val="en-GB"/>
          </w:rPr>
          <w:t>parahippocampus,</w:t>
        </w:r>
      </w:ins>
      <w:r w:rsidRPr="00B9589E">
        <w:rPr>
          <w:sz w:val="28"/>
          <w:szCs w:val="22"/>
          <w:lang w:val="en-GB"/>
        </w:rPr>
        <w:t xml:space="preserve"> or outside </w:t>
      </w:r>
      <w:ins w:id="42" w:author="Luca Kolibius (PGR)" w:date="2022-11-03T14:31:00Z">
        <w:r>
          <w:rPr>
            <w:sz w:val="28"/>
            <w:szCs w:val="22"/>
            <w:lang w:val="en-GB"/>
          </w:rPr>
          <w:t xml:space="preserve">of both brain structures </w:t>
        </w:r>
      </w:ins>
      <w:del w:id="43" w:author="Luca Kolibius (PGR)" w:date="2022-11-03T14:31:00Z">
        <w:r w:rsidRPr="00B9589E" w:rsidDel="005B0EBB">
          <w:rPr>
            <w:sz w:val="28"/>
            <w:szCs w:val="22"/>
            <w:lang w:val="en-GB"/>
          </w:rPr>
          <w:delText xml:space="preserve">it </w:delText>
        </w:r>
      </w:del>
      <w:r w:rsidRPr="00B9589E">
        <w:rPr>
          <w:sz w:val="28"/>
          <w:szCs w:val="22"/>
          <w:lang w:val="en-GB"/>
        </w:rPr>
        <w:t>through visual inspection</w:t>
      </w:r>
      <w:ins w:id="44" w:author="Luca Kolibius (PGR)" w:date="2022-11-03T12:55:00Z">
        <w:r>
          <w:rPr>
            <w:sz w:val="28"/>
            <w:szCs w:val="22"/>
            <w:lang w:val="en-GB"/>
          </w:rPr>
          <w:t xml:space="preserve"> of an </w:t>
        </w:r>
      </w:ins>
      <w:del w:id="45" w:author="Luca Kolibius (PGR)" w:date="2022-11-21T13:49:00Z">
        <w:r w:rsidDel="007B312F">
          <w:rPr>
            <w:sz w:val="28"/>
            <w:szCs w:val="22"/>
            <w:lang w:val="en-GB"/>
          </w:rPr>
          <w:delText xml:space="preserve"> </w:delText>
        </w:r>
      </w:del>
      <w:ins w:id="46" w:author="Luca Kolibius (PGR)" w:date="2022-11-03T12:56:00Z">
        <w:r>
          <w:rPr>
            <w:sz w:val="28"/>
            <w:szCs w:val="22"/>
            <w:lang w:val="en-GB"/>
          </w:rPr>
          <w:t xml:space="preserve">(see Figure S1). </w:t>
        </w:r>
      </w:ins>
      <w:del w:id="47" w:author="Luca Kolibius (PGR)" w:date="2022-11-03T12:56:00Z">
        <w:r w:rsidDel="00D5156D">
          <w:rPr>
            <w:sz w:val="28"/>
            <w:szCs w:val="22"/>
            <w:lang w:val="en-GB"/>
          </w:rPr>
          <w:delText>(see Figure S1)</w:delText>
        </w:r>
        <w:r w:rsidRPr="00B9589E" w:rsidDel="00D5156D">
          <w:rPr>
            <w:sz w:val="28"/>
            <w:szCs w:val="22"/>
            <w:lang w:val="en-GB"/>
          </w:rPr>
          <w:delText xml:space="preserve">. </w:delText>
        </w:r>
      </w:del>
      <w:r w:rsidRPr="00B9589E">
        <w:rPr>
          <w:sz w:val="28"/>
          <w:szCs w:val="22"/>
          <w:lang w:val="en-GB"/>
        </w:rPr>
        <w:t xml:space="preserve">Only activity from microwires in Behnke-Fried electrodes </w:t>
      </w:r>
      <w:del w:id="48" w:author="Luca Kolibius (PGR)" w:date="2022-11-03T14:32:00Z">
        <w:r w:rsidRPr="00B9589E" w:rsidDel="005B0EBB">
          <w:rPr>
            <w:sz w:val="28"/>
            <w:szCs w:val="22"/>
            <w:lang w:val="en-GB"/>
          </w:rPr>
          <w:delText xml:space="preserve">that were </w:delText>
        </w:r>
      </w:del>
      <w:r w:rsidRPr="00B9589E">
        <w:rPr>
          <w:sz w:val="28"/>
          <w:szCs w:val="22"/>
          <w:lang w:val="en-GB"/>
        </w:rPr>
        <w:t xml:space="preserve">assigned to the hippocampus was </w:t>
      </w:r>
      <w:del w:id="49" w:author="Luca Kolibius (PGR)" w:date="2022-11-03T14:31:00Z">
        <w:r w:rsidRPr="00B9589E" w:rsidDel="00984647">
          <w:rPr>
            <w:sz w:val="28"/>
            <w:szCs w:val="22"/>
            <w:lang w:val="en-GB"/>
          </w:rPr>
          <w:delText>analyzed</w:delText>
        </w:r>
      </w:del>
      <w:ins w:id="50" w:author="Luca Kolibius (PGR)" w:date="2022-11-03T14:31:00Z">
        <w:r w:rsidRPr="00B9589E">
          <w:rPr>
            <w:sz w:val="28"/>
            <w:szCs w:val="22"/>
            <w:lang w:val="en-GB"/>
          </w:rPr>
          <w:t>analysed</w:t>
        </w:r>
      </w:ins>
      <w:r w:rsidRPr="00B9589E">
        <w:rPr>
          <w:sz w:val="28"/>
          <w:szCs w:val="22"/>
          <w:lang w:val="en-GB"/>
        </w:rPr>
        <w:t xml:space="preserve"> in the </w:t>
      </w:r>
      <w:ins w:id="51" w:author="Luca Kolibius (PGR)" w:date="2022-11-03T12:57:00Z">
        <w:r>
          <w:rPr>
            <w:sz w:val="28"/>
            <w:szCs w:val="22"/>
            <w:lang w:val="en-GB"/>
          </w:rPr>
          <w:lastRenderedPageBreak/>
          <w:t xml:space="preserve">main analysis of the </w:t>
        </w:r>
      </w:ins>
      <w:r w:rsidRPr="00B9589E">
        <w:rPr>
          <w:sz w:val="28"/>
          <w:szCs w:val="22"/>
          <w:lang w:val="en-GB"/>
        </w:rPr>
        <w:t>current study.</w:t>
      </w:r>
      <w:ins w:id="52" w:author="Luca Kolibius (PGR)" w:date="2022-11-03T12:57:00Z">
        <w:r>
          <w:rPr>
            <w:sz w:val="28"/>
            <w:szCs w:val="22"/>
            <w:lang w:val="en-GB"/>
          </w:rPr>
          <w:t xml:space="preserve"> Neurons in the parahippocampus were </w:t>
        </w:r>
      </w:ins>
      <w:ins w:id="53" w:author="Luca Kolibius (PGR)" w:date="2022-11-03T14:31:00Z">
        <w:r>
          <w:rPr>
            <w:sz w:val="28"/>
            <w:szCs w:val="22"/>
            <w:lang w:val="en-GB"/>
          </w:rPr>
          <w:t>analysed</w:t>
        </w:r>
      </w:ins>
      <w:ins w:id="54" w:author="Luca Kolibius (PGR)" w:date="2022-11-03T12:57:00Z">
        <w:r>
          <w:rPr>
            <w:sz w:val="28"/>
            <w:szCs w:val="22"/>
            <w:lang w:val="en-GB"/>
          </w:rPr>
          <w:t xml:space="preserve"> in a</w:t>
        </w:r>
      </w:ins>
      <w:ins w:id="55" w:author="Luca Kolibius (PGR)" w:date="2022-11-03T14:30:00Z">
        <w:r>
          <w:rPr>
            <w:sz w:val="28"/>
            <w:szCs w:val="22"/>
            <w:lang w:val="en-GB"/>
          </w:rPr>
          <w:t>n independent follow-up</w:t>
        </w:r>
      </w:ins>
      <w:ins w:id="56" w:author="Luca Kolibius (PGR)" w:date="2022-11-03T12:57:00Z">
        <w:r>
          <w:rPr>
            <w:sz w:val="28"/>
            <w:szCs w:val="22"/>
            <w:lang w:val="en-GB"/>
          </w:rPr>
          <w:t xml:space="preserve"> analysis.</w:t>
        </w:r>
      </w:ins>
    </w:p>
    <w:p w14:paraId="2E3455AA" w14:textId="77777777" w:rsidR="002D4893" w:rsidRPr="00B9589E" w:rsidRDefault="002D4893" w:rsidP="002D4893">
      <w:pPr>
        <w:pStyle w:val="SMText"/>
        <w:spacing w:line="360" w:lineRule="auto"/>
        <w:jc w:val="both"/>
        <w:rPr>
          <w:ins w:id="57" w:author="Luca Kolibius (PGR)" w:date="2022-11-03T14:30:00Z"/>
          <w:sz w:val="28"/>
          <w:szCs w:val="22"/>
          <w:lang w:val="en-GB"/>
        </w:rPr>
      </w:pPr>
    </w:p>
    <w:p w14:paraId="28C7277C" w14:textId="77777777" w:rsidR="002D4893" w:rsidRPr="00B9589E" w:rsidRDefault="002D4893" w:rsidP="002D4893">
      <w:pPr>
        <w:pStyle w:val="SMText"/>
        <w:spacing w:line="360" w:lineRule="auto"/>
        <w:jc w:val="both"/>
        <w:rPr>
          <w:sz w:val="28"/>
          <w:szCs w:val="22"/>
          <w:lang w:val="en-GB"/>
        </w:rPr>
        <w:pPrChange w:id="58" w:author="Luca Kolibius (PGR)" w:date="2022-11-03T14:30:00Z">
          <w:pPr>
            <w:pStyle w:val="SMText"/>
          </w:pPr>
        </w:pPrChange>
      </w:pPr>
    </w:p>
    <w:p w14:paraId="7B4299E2"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Recording System and Electrodes</w:t>
      </w:r>
    </w:p>
    <w:p w14:paraId="45166B23" w14:textId="77777777" w:rsidR="002D4893" w:rsidRPr="00B9589E" w:rsidRDefault="002D4893" w:rsidP="002D4893">
      <w:pPr>
        <w:pStyle w:val="SMText"/>
        <w:spacing w:line="360" w:lineRule="auto"/>
        <w:ind w:firstLine="482"/>
        <w:jc w:val="both"/>
        <w:rPr>
          <w:sz w:val="28"/>
          <w:szCs w:val="22"/>
          <w:lang w:val="en-GB"/>
        </w:rPr>
      </w:pPr>
      <w:r w:rsidRPr="00B9589E">
        <w:rPr>
          <w:sz w:val="28"/>
          <w:szCs w:val="22"/>
          <w:lang w:val="en-GB"/>
        </w:rPr>
        <w:t>Patients were implanted with one to eight (see Table S1</w:t>
      </w:r>
      <w:r>
        <w:rPr>
          <w:sz w:val="28"/>
          <w:szCs w:val="22"/>
          <w:lang w:val="en-GB"/>
        </w:rPr>
        <w:t xml:space="preserve"> and S2</w:t>
      </w:r>
      <w:r w:rsidRPr="00B9589E">
        <w:rPr>
          <w:sz w:val="28"/>
          <w:szCs w:val="22"/>
          <w:lang w:val="en-GB"/>
        </w:rPr>
        <w:t xml:space="preserve"> for an overview) depth electrodes of the Behnke Fried type with microwire bundles (Ad-Tech Medical Instrument Corporation, USA) to localize epileptic foci. The electrode location was determined by clinical need. These single-use electrodes are made from platinum, have a diameter of 1.3mm and allow for simultaneous macro- and microcontact recordings. </w:t>
      </w:r>
      <w:r w:rsidRPr="00B9589E">
        <w:rPr>
          <w:iCs/>
          <w:sz w:val="28"/>
          <w:szCs w:val="22"/>
          <w:lang w:val="en-GB"/>
        </w:rPr>
        <w:t xml:space="preserve">Platinum has a high impedance for lower frequency and a low impedance for higher frequency bands. As such it is suitable to pick up local </w:t>
      </w:r>
      <w:r>
        <w:rPr>
          <w:iCs/>
          <w:sz w:val="28"/>
          <w:szCs w:val="22"/>
          <w:lang w:val="en-GB"/>
        </w:rPr>
        <w:t xml:space="preserve">extra-cellular </w:t>
      </w:r>
      <w:r w:rsidRPr="00B9589E">
        <w:rPr>
          <w:iCs/>
          <w:sz w:val="28"/>
          <w:szCs w:val="22"/>
          <w:lang w:val="en-GB"/>
        </w:rPr>
        <w:t xml:space="preserve">action potentials. </w:t>
      </w:r>
      <w:r w:rsidRPr="00B9589E">
        <w:rPr>
          <w:sz w:val="28"/>
          <w:szCs w:val="22"/>
          <w:lang w:val="en-GB"/>
        </w:rPr>
        <w:t>The micro contacts extended radially past the endpoint of the macro depth electrode, and each contained eight high-impedance microwires (40-micron diameter) and one low-impedance microwire that is typically used for referencing.</w:t>
      </w:r>
    </w:p>
    <w:p w14:paraId="0818F742"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The electrodes were connected to an ATLAS system (Neuralynx Inc, USA) consisting of CHET-10-A pre-amplifiers and a Digital Lynx NX amplifier and recorded with a sampling rate of either 32,000 Hz (Location: Birmingham) or 32,768 Hz (Location: Erlangen). Upon acquisition, an analogue bandpass filter from 0.1 Hz to 9,000 Hz was applied.</w:t>
      </w:r>
    </w:p>
    <w:p w14:paraId="40D254C6" w14:textId="77777777" w:rsidR="002D4893" w:rsidRPr="00B9589E" w:rsidRDefault="002D4893" w:rsidP="002D4893">
      <w:pPr>
        <w:pStyle w:val="SMText"/>
        <w:spacing w:line="360" w:lineRule="auto"/>
        <w:rPr>
          <w:sz w:val="28"/>
          <w:szCs w:val="22"/>
          <w:lang w:val="en-GB"/>
        </w:rPr>
      </w:pPr>
    </w:p>
    <w:p w14:paraId="600B19CD"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Spike detection and spike sorting</w:t>
      </w:r>
    </w:p>
    <w:p w14:paraId="24E9C091" w14:textId="77777777" w:rsidR="002D4893" w:rsidRPr="00B9589E" w:rsidRDefault="002D4893" w:rsidP="002D4893">
      <w:pPr>
        <w:pStyle w:val="SMText"/>
        <w:spacing w:line="360" w:lineRule="auto"/>
        <w:jc w:val="both"/>
        <w:rPr>
          <w:sz w:val="28"/>
          <w:szCs w:val="22"/>
          <w:lang w:val="en-GB"/>
        </w:rPr>
      </w:pPr>
      <w:r w:rsidRPr="00B9589E">
        <w:rPr>
          <w:sz w:val="28"/>
          <w:szCs w:val="22"/>
          <w:lang w:val="en-GB"/>
        </w:rPr>
        <w:t xml:space="preserve">In the following paragraph, we will outline the process used to filter the raw data, detect spike timestamps, extract features of the waveshape and cluster spike waveshapes into putative single neurons using the wave_clus toolbox. For a more in-depth description of the wave_clus algorithm, the reader is referred to </w:t>
      </w:r>
      <w:r>
        <w:rPr>
          <w:sz w:val="28"/>
          <w:szCs w:val="22"/>
          <w:lang w:val="en-GB"/>
        </w:rPr>
        <w:fldChar w:fldCharType="begin"/>
      </w:r>
      <w:r>
        <w:rPr>
          <w:sz w:val="28"/>
          <w:szCs w:val="22"/>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Pr>
          <w:sz w:val="28"/>
          <w:szCs w:val="22"/>
          <w:lang w:val="en-GB"/>
        </w:rPr>
        <w:fldChar w:fldCharType="separate"/>
      </w:r>
      <w:r>
        <w:rPr>
          <w:noProof/>
          <w:sz w:val="28"/>
          <w:szCs w:val="22"/>
          <w:lang w:val="en-GB"/>
        </w:rPr>
        <w:t>(Chaure et al., 2018)</w:t>
      </w:r>
      <w:r>
        <w:rPr>
          <w:sz w:val="28"/>
          <w:szCs w:val="22"/>
          <w:lang w:val="en-GB"/>
        </w:rPr>
        <w:fldChar w:fldCharType="end"/>
      </w:r>
      <w:r w:rsidRPr="00B9589E">
        <w:rPr>
          <w:sz w:val="28"/>
          <w:szCs w:val="22"/>
          <w:lang w:val="en-GB"/>
        </w:rPr>
        <w:t xml:space="preserve">. </w:t>
      </w:r>
    </w:p>
    <w:p w14:paraId="368D2E27"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 xml:space="preserve">The unfiltered signal included both the local field potential and the action potentials of individual neurons. Action potentials are characterized by a very steep and transient amplitude in the signal. To extract these spikes, we first </w:t>
      </w:r>
      <w:r w:rsidRPr="00B9589E">
        <w:rPr>
          <w:sz w:val="28"/>
          <w:szCs w:val="22"/>
          <w:lang w:val="en-GB"/>
        </w:rPr>
        <w:lastRenderedPageBreak/>
        <w:t>applied zero-phase filtering using a second-order bandpass elliptic filter in the range of 300-3,000 Hz. The resulting signal contained the information of the so-called spike</w:t>
      </w:r>
      <w:ins w:id="59" w:author="Luca Kolibius (PGR)" w:date="2022-11-03T16:39:00Z">
        <w:r>
          <w:rPr>
            <w:sz w:val="28"/>
            <w:szCs w:val="22"/>
            <w:lang w:val="en-GB"/>
          </w:rPr>
          <w:t xml:space="preserve"> </w:t>
        </w:r>
      </w:ins>
      <w:del w:id="60" w:author="Luca Kolibius (PGR)" w:date="2022-11-03T16:39:00Z">
        <w:r w:rsidRPr="00B9589E" w:rsidDel="008960BE">
          <w:rPr>
            <w:sz w:val="28"/>
            <w:szCs w:val="22"/>
            <w:lang w:val="en-GB"/>
          </w:rPr>
          <w:delText>-</w:delText>
        </w:r>
      </w:del>
      <w:r w:rsidRPr="00B9589E">
        <w:rPr>
          <w:sz w:val="28"/>
          <w:szCs w:val="22"/>
          <w:lang w:val="en-GB"/>
        </w:rPr>
        <w:t>band.</w:t>
      </w:r>
    </w:p>
    <w:p w14:paraId="61305FD7" w14:textId="77777777" w:rsidR="002D4893" w:rsidRPr="008E723E" w:rsidRDefault="002D4893" w:rsidP="002D4893">
      <w:pPr>
        <w:pStyle w:val="SMText"/>
        <w:spacing w:line="360" w:lineRule="auto"/>
        <w:ind w:firstLine="0"/>
        <w:jc w:val="both"/>
        <w:rPr>
          <w:sz w:val="28"/>
          <w:szCs w:val="22"/>
          <w:lang w:val="en-GB"/>
        </w:rPr>
      </w:pPr>
      <w:r w:rsidRPr="00B9589E">
        <w:rPr>
          <w:sz w:val="28"/>
          <w:szCs w:val="22"/>
          <w:lang w:val="en-GB"/>
        </w:rPr>
        <w:t xml:space="preserve">Next, we segmented the continuous filtered data into epochs of five minutes. Segmenting the continuous data into smaller epochs had </w:t>
      </w:r>
      <w:r w:rsidRPr="008E723E">
        <w:rPr>
          <w:sz w:val="28"/>
          <w:szCs w:val="22"/>
          <w:lang w:val="en-GB"/>
        </w:rPr>
        <w:t xml:space="preserve">the advantage that noise in the signal did not increase the detection threshold for the whole recording and instead was limited to the segment in which it occurred </w:t>
      </w:r>
      <w:r w:rsidRPr="008E723E">
        <w:rPr>
          <w:sz w:val="28"/>
          <w:szCs w:val="22"/>
          <w:lang w:val="en-GB"/>
        </w:rPr>
        <w:fldChar w:fldCharType="begin"/>
      </w:r>
      <w:r>
        <w:rPr>
          <w:sz w:val="28"/>
          <w:szCs w:val="22"/>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8E723E">
        <w:rPr>
          <w:sz w:val="28"/>
          <w:szCs w:val="22"/>
          <w:lang w:val="en-GB"/>
        </w:rPr>
        <w:fldChar w:fldCharType="separate"/>
      </w:r>
      <w:r>
        <w:rPr>
          <w:noProof/>
          <w:sz w:val="28"/>
          <w:szCs w:val="22"/>
          <w:lang w:val="en-GB"/>
        </w:rPr>
        <w:t>(Chaure et al., 2018)</w:t>
      </w:r>
      <w:r w:rsidRPr="008E723E">
        <w:rPr>
          <w:sz w:val="28"/>
          <w:szCs w:val="22"/>
          <w:lang w:val="en-GB"/>
        </w:rPr>
        <w:fldChar w:fldCharType="end"/>
      </w:r>
      <w:r w:rsidRPr="008E723E">
        <w:rPr>
          <w:sz w:val="28"/>
          <w:szCs w:val="22"/>
          <w:lang w:val="en-GB"/>
        </w:rPr>
        <w:t>.</w:t>
      </w:r>
    </w:p>
    <w:p w14:paraId="17D9947F" w14:textId="77777777" w:rsidR="002D4893" w:rsidRPr="008E723E" w:rsidRDefault="002D4893" w:rsidP="002D4893">
      <w:pPr>
        <w:pStyle w:val="SMText"/>
        <w:spacing w:line="360" w:lineRule="auto"/>
        <w:ind w:firstLine="0"/>
        <w:jc w:val="both"/>
        <w:rPr>
          <w:sz w:val="28"/>
          <w:szCs w:val="22"/>
          <w:lang w:val="en-GB"/>
        </w:rPr>
      </w:pPr>
      <w:r w:rsidRPr="008E723E">
        <w:rPr>
          <w:sz w:val="28"/>
          <w:szCs w:val="22"/>
          <w:lang w:val="en-GB"/>
        </w:rPr>
        <w:t>Spike detection was performed separately for positive and negative deflections</w:t>
      </w:r>
      <w:r w:rsidRPr="00B9589E">
        <w:rPr>
          <w:sz w:val="28"/>
          <w:szCs w:val="22"/>
          <w:lang w:val="en-GB"/>
        </w:rPr>
        <w:t>. Once a spike was identified, 64 data points around the spike maximum were extracted. This corresponds to a 2 ms window at a sampling rate of 32,000 Hz. The spike peak was aligned to the 20</w:t>
      </w:r>
      <w:r w:rsidRPr="00B9589E">
        <w:rPr>
          <w:sz w:val="28"/>
          <w:szCs w:val="22"/>
          <w:vertAlign w:val="superscript"/>
          <w:lang w:val="en-GB"/>
        </w:rPr>
        <w:t>th</w:t>
      </w:r>
      <w:r w:rsidRPr="00B9589E">
        <w:rPr>
          <w:sz w:val="28"/>
          <w:szCs w:val="22"/>
          <w:lang w:val="en-GB"/>
        </w:rPr>
        <w:t xml:space="preserve"> sampling point. To avoid misalignment of the spike, the waveshape was first up</w:t>
      </w:r>
      <w:r>
        <w:rPr>
          <w:sz w:val="28"/>
          <w:szCs w:val="22"/>
          <w:lang w:val="en-GB"/>
        </w:rPr>
        <w:t>-</w:t>
      </w:r>
      <w:r w:rsidRPr="00B9589E">
        <w:rPr>
          <w:sz w:val="28"/>
          <w:szCs w:val="22"/>
          <w:lang w:val="en-GB"/>
        </w:rPr>
        <w:t>sampled to 320 data points using cubic spline-interpolated waveforms and then down</w:t>
      </w:r>
      <w:r>
        <w:rPr>
          <w:sz w:val="28"/>
          <w:szCs w:val="22"/>
          <w:lang w:val="en-GB"/>
        </w:rPr>
        <w:t>-</w:t>
      </w:r>
      <w:r w:rsidRPr="00B9589E">
        <w:rPr>
          <w:sz w:val="28"/>
          <w:szCs w:val="22"/>
          <w:lang w:val="en-GB"/>
        </w:rPr>
        <w:t xml:space="preserve">sampled </w:t>
      </w:r>
      <w:r w:rsidRPr="008E723E">
        <w:rPr>
          <w:sz w:val="28"/>
          <w:szCs w:val="22"/>
          <w:lang w:val="en-GB"/>
        </w:rPr>
        <w:t xml:space="preserve">again </w:t>
      </w:r>
      <w:r w:rsidRPr="008E723E">
        <w:rPr>
          <w:sz w:val="28"/>
          <w:szCs w:val="22"/>
          <w:lang w:val="en-GB"/>
        </w:rPr>
        <w:fldChar w:fldCharType="begin"/>
      </w:r>
      <w:r>
        <w:rPr>
          <w:sz w:val="28"/>
          <w:szCs w:val="22"/>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8E723E">
        <w:rPr>
          <w:sz w:val="28"/>
          <w:szCs w:val="22"/>
          <w:lang w:val="en-GB"/>
        </w:rPr>
        <w:fldChar w:fldCharType="separate"/>
      </w:r>
      <w:r>
        <w:rPr>
          <w:noProof/>
          <w:sz w:val="28"/>
          <w:szCs w:val="22"/>
          <w:lang w:val="en-GB"/>
        </w:rPr>
        <w:t>(Chaure et al., 2018)</w:t>
      </w:r>
      <w:r w:rsidRPr="008E723E">
        <w:rPr>
          <w:sz w:val="28"/>
          <w:szCs w:val="22"/>
          <w:lang w:val="en-GB"/>
        </w:rPr>
        <w:fldChar w:fldCharType="end"/>
      </w:r>
      <w:r w:rsidRPr="008E723E">
        <w:rPr>
          <w:sz w:val="28"/>
          <w:szCs w:val="22"/>
          <w:lang w:val="en-GB"/>
        </w:rPr>
        <w:t>.</w:t>
      </w:r>
    </w:p>
    <w:p w14:paraId="11229A5D" w14:textId="77777777" w:rsidR="002D4893" w:rsidRPr="008E723E" w:rsidRDefault="002D4893" w:rsidP="002D4893">
      <w:pPr>
        <w:pStyle w:val="SMText"/>
        <w:spacing w:line="360" w:lineRule="auto"/>
        <w:ind w:firstLine="0"/>
        <w:jc w:val="both"/>
        <w:rPr>
          <w:sz w:val="28"/>
          <w:szCs w:val="22"/>
          <w:lang w:val="en-GB"/>
        </w:rPr>
      </w:pPr>
      <w:r w:rsidRPr="008E723E">
        <w:rPr>
          <w:sz w:val="28"/>
          <w:szCs w:val="22"/>
          <w:lang w:val="en-GB"/>
        </w:rPr>
        <w:t xml:space="preserve">Based on the extracted spike waveform, features were computed using a four-scale multiresolution decomposition with a Haar wavelet. This results in 64-wavelet coefficients for each spike. The 10 most significant coefficients were identified using a Lilliefors test and used for the clustering procedure </w:t>
      </w:r>
      <w:r w:rsidRPr="008E723E">
        <w:rPr>
          <w:sz w:val="28"/>
          <w:szCs w:val="22"/>
          <w:lang w:val="en-GB"/>
        </w:rPr>
        <w:fldChar w:fldCharType="begin"/>
      </w:r>
      <w:r>
        <w:rPr>
          <w:sz w:val="28"/>
          <w:szCs w:val="22"/>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8E723E">
        <w:rPr>
          <w:sz w:val="28"/>
          <w:szCs w:val="22"/>
          <w:lang w:val="en-GB"/>
        </w:rPr>
        <w:fldChar w:fldCharType="separate"/>
      </w:r>
      <w:r>
        <w:rPr>
          <w:noProof/>
          <w:sz w:val="28"/>
          <w:szCs w:val="22"/>
          <w:lang w:val="en-GB"/>
        </w:rPr>
        <w:t>(Chaure et al., 2018)</w:t>
      </w:r>
      <w:r w:rsidRPr="008E723E">
        <w:rPr>
          <w:sz w:val="28"/>
          <w:szCs w:val="22"/>
          <w:lang w:val="en-GB"/>
        </w:rPr>
        <w:fldChar w:fldCharType="end"/>
      </w:r>
      <w:r w:rsidRPr="008E723E">
        <w:rPr>
          <w:sz w:val="28"/>
          <w:szCs w:val="22"/>
          <w:lang w:val="en-GB"/>
        </w:rPr>
        <w:t xml:space="preserve">. </w:t>
      </w:r>
    </w:p>
    <w:p w14:paraId="7788AD89" w14:textId="77777777" w:rsidR="002D4893" w:rsidRDefault="002D4893" w:rsidP="002D4893">
      <w:pPr>
        <w:pStyle w:val="SMText"/>
        <w:spacing w:line="360" w:lineRule="auto"/>
        <w:ind w:firstLine="0"/>
        <w:jc w:val="both"/>
        <w:rPr>
          <w:sz w:val="28"/>
          <w:szCs w:val="22"/>
          <w:lang w:val="en-GB"/>
        </w:rPr>
      </w:pPr>
      <w:r w:rsidRPr="008E723E">
        <w:rPr>
          <w:sz w:val="28"/>
          <w:szCs w:val="22"/>
          <w:lang w:val="en-GB"/>
        </w:rPr>
        <w:t>Nonparametric clustering in the feature space was performed using</w:t>
      </w:r>
      <w:r w:rsidRPr="00B9589E">
        <w:rPr>
          <w:sz w:val="28"/>
          <w:szCs w:val="22"/>
          <w:lang w:val="en-GB"/>
        </w:rPr>
        <w:t xml:space="preserve"> superparamagnetic clustering (SPC). SPC grouped spike waves into clusters based on nearest-neighbour interactions </w:t>
      </w:r>
      <w:r>
        <w:rPr>
          <w:sz w:val="28"/>
          <w:szCs w:val="22"/>
          <w:lang w:val="en-GB"/>
        </w:rPr>
        <w:fldChar w:fldCharType="begin"/>
      </w:r>
      <w:r>
        <w:rPr>
          <w:sz w:val="28"/>
          <w:szCs w:val="22"/>
          <w:lang w:val="en-GB"/>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Pr>
          <w:sz w:val="28"/>
          <w:szCs w:val="22"/>
          <w:lang w:val="en-GB"/>
        </w:rPr>
        <w:fldChar w:fldCharType="separate"/>
      </w:r>
      <w:r>
        <w:rPr>
          <w:noProof/>
          <w:sz w:val="28"/>
          <w:szCs w:val="22"/>
          <w:lang w:val="en-GB"/>
        </w:rPr>
        <w:t>(Blatt et al., 1996)</w:t>
      </w:r>
      <w:r>
        <w:rPr>
          <w:sz w:val="28"/>
          <w:szCs w:val="22"/>
          <w:lang w:val="en-GB"/>
        </w:rPr>
        <w:fldChar w:fldCharType="end"/>
      </w:r>
      <w:r w:rsidRPr="00B9589E">
        <w:rPr>
          <w:sz w:val="28"/>
          <w:szCs w:val="22"/>
          <w:lang w:val="en-GB"/>
        </w:rPr>
        <w:t xml:space="preserve">. Template-matching in Euclidian space was performed to assign unclassified waveforms to one of the identified clusters. The resulting clustering solution was then manually inspected and further optimized by rejecting artefact clusters, splitting clusters that represent multi-unit activity and merging clusters that likely stem from the same neural source. </w:t>
      </w:r>
      <w:r w:rsidRPr="000371AC">
        <w:rPr>
          <w:sz w:val="28"/>
          <w:szCs w:val="22"/>
          <w:lang w:val="en-GB"/>
        </w:rPr>
        <w:t xml:space="preserve">See Figures </w:t>
      </w:r>
      <w:del w:id="61" w:author="Luca Kolibius (PGR)" w:date="2022-11-03T15:32:00Z">
        <w:r w:rsidRPr="000371AC" w:rsidDel="006279C7">
          <w:rPr>
            <w:sz w:val="28"/>
            <w:szCs w:val="22"/>
            <w:lang w:val="en-GB"/>
          </w:rPr>
          <w:delText>S</w:delText>
        </w:r>
        <w:r w:rsidDel="006279C7">
          <w:rPr>
            <w:sz w:val="28"/>
            <w:szCs w:val="22"/>
            <w:lang w:val="en-GB"/>
          </w:rPr>
          <w:delText>3</w:delText>
        </w:r>
        <w:r w:rsidRPr="000371AC" w:rsidDel="006279C7">
          <w:rPr>
            <w:sz w:val="28"/>
            <w:szCs w:val="22"/>
            <w:lang w:val="en-GB"/>
          </w:rPr>
          <w:delText xml:space="preserve"> </w:delText>
        </w:r>
      </w:del>
      <w:ins w:id="62" w:author="Luca Kolibius (PGR)" w:date="2022-11-03T15:32:00Z">
        <w:r w:rsidRPr="000371AC">
          <w:rPr>
            <w:sz w:val="28"/>
            <w:szCs w:val="22"/>
            <w:lang w:val="en-GB"/>
          </w:rPr>
          <w:t>S</w:t>
        </w:r>
        <w:r>
          <w:rPr>
            <w:sz w:val="28"/>
            <w:szCs w:val="22"/>
            <w:lang w:val="en-GB"/>
          </w:rPr>
          <w:t>5</w:t>
        </w:r>
        <w:r w:rsidRPr="000371AC">
          <w:rPr>
            <w:sz w:val="28"/>
            <w:szCs w:val="22"/>
            <w:lang w:val="en-GB"/>
          </w:rPr>
          <w:t xml:space="preserve"> </w:t>
        </w:r>
      </w:ins>
      <w:r w:rsidRPr="000371AC">
        <w:rPr>
          <w:sz w:val="28"/>
          <w:szCs w:val="22"/>
          <w:lang w:val="en-GB"/>
        </w:rPr>
        <w:t xml:space="preserve">to </w:t>
      </w:r>
      <w:del w:id="63" w:author="Luca Kolibius (PGR)" w:date="2022-11-03T15:32:00Z">
        <w:r w:rsidRPr="000371AC" w:rsidDel="006279C7">
          <w:rPr>
            <w:sz w:val="28"/>
            <w:szCs w:val="22"/>
            <w:lang w:val="en-GB"/>
          </w:rPr>
          <w:delText>S</w:delText>
        </w:r>
        <w:r w:rsidDel="006279C7">
          <w:rPr>
            <w:sz w:val="28"/>
            <w:szCs w:val="22"/>
            <w:lang w:val="en-GB"/>
          </w:rPr>
          <w:delText>5</w:delText>
        </w:r>
        <w:r w:rsidRPr="000371AC" w:rsidDel="006279C7">
          <w:rPr>
            <w:sz w:val="28"/>
            <w:szCs w:val="22"/>
            <w:lang w:val="en-GB"/>
          </w:rPr>
          <w:delText xml:space="preserve"> </w:delText>
        </w:r>
      </w:del>
      <w:ins w:id="64" w:author="Luca Kolibius (PGR)" w:date="2022-11-03T15:32:00Z">
        <w:r w:rsidRPr="000371AC">
          <w:rPr>
            <w:sz w:val="28"/>
            <w:szCs w:val="22"/>
            <w:lang w:val="en-GB"/>
          </w:rPr>
          <w:t>S</w:t>
        </w:r>
        <w:r>
          <w:rPr>
            <w:sz w:val="28"/>
            <w:szCs w:val="22"/>
            <w:lang w:val="en-GB"/>
          </w:rPr>
          <w:t>7</w:t>
        </w:r>
        <w:r w:rsidRPr="000371AC">
          <w:rPr>
            <w:sz w:val="28"/>
            <w:szCs w:val="22"/>
            <w:lang w:val="en-GB"/>
          </w:rPr>
          <w:t xml:space="preserve"> </w:t>
        </w:r>
      </w:ins>
      <w:r w:rsidRPr="000371AC">
        <w:rPr>
          <w:sz w:val="28"/>
          <w:szCs w:val="22"/>
          <w:lang w:val="en-GB"/>
        </w:rPr>
        <w:t>for an overview of the spike width, spike height, the Fano factor and the firing rate separately for ESNs and all other single units.</w:t>
      </w:r>
    </w:p>
    <w:p w14:paraId="5176531C" w14:textId="77777777" w:rsidR="002D4893" w:rsidRPr="00B9589E" w:rsidRDefault="002D4893" w:rsidP="002D4893">
      <w:pPr>
        <w:pStyle w:val="SMText"/>
        <w:spacing w:line="360" w:lineRule="auto"/>
        <w:ind w:firstLine="0"/>
        <w:jc w:val="both"/>
        <w:rPr>
          <w:sz w:val="28"/>
          <w:szCs w:val="22"/>
          <w:lang w:val="en-GB"/>
        </w:rPr>
      </w:pPr>
    </w:p>
    <w:p w14:paraId="435F3A34"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Identification of Episode Specific Neurons (ESNs)</w:t>
      </w:r>
    </w:p>
    <w:p w14:paraId="3748BF59" w14:textId="77777777" w:rsidR="002D4893" w:rsidRPr="00B9589E" w:rsidRDefault="002D4893" w:rsidP="002D4893">
      <w:pPr>
        <w:pStyle w:val="SMText"/>
        <w:spacing w:line="360" w:lineRule="auto"/>
        <w:ind w:firstLine="482"/>
        <w:jc w:val="both"/>
        <w:rPr>
          <w:sz w:val="28"/>
          <w:szCs w:val="22"/>
          <w:lang w:val="en-GB"/>
        </w:rPr>
      </w:pPr>
      <w:r w:rsidRPr="00B9589E">
        <w:rPr>
          <w:sz w:val="28"/>
          <w:szCs w:val="22"/>
          <w:lang w:val="en-GB"/>
        </w:rPr>
        <w:t>For every single unit, we determined the number of spikes within each</w:t>
      </w:r>
      <w:r>
        <w:rPr>
          <w:sz w:val="28"/>
          <w:szCs w:val="22"/>
          <w:lang w:val="en-GB"/>
        </w:rPr>
        <w:t xml:space="preserve"> </w:t>
      </w:r>
      <w:r w:rsidRPr="00B9589E">
        <w:rPr>
          <w:sz w:val="28"/>
          <w:szCs w:val="22"/>
          <w:lang w:val="en-GB"/>
        </w:rPr>
        <w:t>episode. During encoding, spikes from the onset of the associate images (two seconds after the cue onset i.e., when the whole information of the episode was present) until the end of the episode were considered. During the retrieval phase, spikes from cue onset until the time point at which participants indicated how many images they remembered were considered. We chose this time window because an episode could be reinstated following cue presentation, while after the response patients were presented with an array of images that could have potentially induced single</w:t>
      </w:r>
      <w:r>
        <w:rPr>
          <w:sz w:val="28"/>
          <w:szCs w:val="22"/>
          <w:lang w:val="en-GB"/>
        </w:rPr>
        <w:t>-</w:t>
      </w:r>
      <w:r w:rsidRPr="00B9589E">
        <w:rPr>
          <w:sz w:val="28"/>
          <w:szCs w:val="22"/>
          <w:lang w:val="en-GB"/>
        </w:rPr>
        <w:t xml:space="preserve">unit firing. Because the experiment was self-paced and longer episodes trivially contained more spikes, the firing rate (in hertz) was computed for each episode and single unit. In the next step, </w:t>
      </w:r>
      <w:r w:rsidRPr="000100C9">
        <w:rPr>
          <w:sz w:val="28"/>
          <w:szCs w:val="22"/>
          <w:lang w:val="en-GB"/>
        </w:rPr>
        <w:t xml:space="preserve">we z-scored this firing rate per single unit within all encoding episodes and retrieval episodes </w:t>
      </w:r>
      <w:r w:rsidRPr="00DE6E7E">
        <w:rPr>
          <w:sz w:val="28"/>
          <w:szCs w:val="22"/>
          <w:lang w:val="en-GB"/>
        </w:rPr>
        <w:t>separately</w:t>
      </w:r>
      <w:r w:rsidRPr="000100C9">
        <w:rPr>
          <w:sz w:val="28"/>
          <w:szCs w:val="22"/>
          <w:lang w:val="en-GB"/>
        </w:rPr>
        <w:t>.</w:t>
      </w:r>
      <w:r w:rsidRPr="00B9589E">
        <w:rPr>
          <w:sz w:val="28"/>
          <w:szCs w:val="22"/>
          <w:lang w:val="en-GB"/>
        </w:rPr>
        <w:t xml:space="preserve"> </w:t>
      </w:r>
      <w:bookmarkStart w:id="65" w:name="_Hlk116916192"/>
      <w:r w:rsidRPr="000100C9">
        <w:rPr>
          <w:sz w:val="28"/>
          <w:szCs w:val="22"/>
          <w:lang w:val="en-GB"/>
        </w:rPr>
        <w:t>Afterwards, we excluded all episodes that were later forgotten (for hit-ESNs) or that were later remembered (for miss-ESNs).</w:t>
      </w:r>
      <w:r>
        <w:rPr>
          <w:sz w:val="28"/>
          <w:szCs w:val="22"/>
          <w:lang w:val="en-GB"/>
        </w:rPr>
        <w:t xml:space="preserve"> </w:t>
      </w:r>
      <w:ins w:id="66" w:author="Luca Kolibius (PGR)" w:date="2022-11-03T12:23:00Z">
        <w:r w:rsidRPr="00AF5043">
          <w:rPr>
            <w:sz w:val="28"/>
            <w:szCs w:val="22"/>
            <w:lang w:val="en-GB"/>
          </w:rPr>
          <w:t xml:space="preserve">Only sessions with at least eight episodes after this restriction were considered for further analysis. </w:t>
        </w:r>
      </w:ins>
      <w:r w:rsidRPr="00B9589E">
        <w:rPr>
          <w:sz w:val="28"/>
          <w:szCs w:val="22"/>
          <w:lang w:val="en-GB"/>
        </w:rPr>
        <w:t>We then multiplied this standardized firing rate for encoding and retrieval episodes elementwise to gain an</w:t>
      </w:r>
      <w:r>
        <w:rPr>
          <w:sz w:val="28"/>
          <w:szCs w:val="22"/>
          <w:lang w:val="en-GB"/>
        </w:rPr>
        <w:t xml:space="preserve"> </w:t>
      </w:r>
      <w:r w:rsidRPr="00B9589E">
        <w:rPr>
          <w:sz w:val="28"/>
          <w:szCs w:val="22"/>
          <w:lang w:val="en-GB"/>
        </w:rPr>
        <w:t xml:space="preserve">indicator for the reinstatement of firing </w:t>
      </w:r>
      <w:r>
        <w:rPr>
          <w:sz w:val="28"/>
          <w:szCs w:val="22"/>
          <w:lang w:val="en-GB"/>
        </w:rPr>
        <w:t xml:space="preserve">for each episode </w:t>
      </w:r>
      <w:r w:rsidRPr="00B9589E">
        <w:rPr>
          <w:sz w:val="28"/>
          <w:szCs w:val="22"/>
          <w:lang w:val="en-GB"/>
        </w:rPr>
        <w:t xml:space="preserve">(Figure </w:t>
      </w:r>
      <w:r>
        <w:rPr>
          <w:sz w:val="28"/>
          <w:szCs w:val="22"/>
          <w:lang w:val="en-GB"/>
        </w:rPr>
        <w:t>2A</w:t>
      </w:r>
      <w:r w:rsidRPr="00B9589E">
        <w:rPr>
          <w:sz w:val="28"/>
          <w:szCs w:val="22"/>
          <w:lang w:val="en-GB"/>
        </w:rPr>
        <w:t xml:space="preserve">). </w:t>
      </w:r>
      <w:ins w:id="67" w:author="Luca Kolibius (PGR)" w:date="2022-10-17T16:22:00Z">
        <w:r w:rsidRPr="00E24E17">
          <w:rPr>
            <w:sz w:val="28"/>
            <w:szCs w:val="22"/>
            <w:lang w:val="en-GB"/>
          </w:rPr>
          <w:t>Alternative reinstatement measures are explored in the result section under #Identifying Episode Specific Neurons (ESNs) and include (i) adding up the standardized firing rate between encoding and retrieval instead of multiplying them, (ii) increasing the minimum standardized firing rate from z = 1.645 to z = 2.6 and (iii) using a different reinstatement measure that normalizes the encoding and retrieval product by their absolute difference.</w:t>
        </w:r>
      </w:ins>
    </w:p>
    <w:bookmarkEnd w:id="65"/>
    <w:p w14:paraId="7CE186BB"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To estimate a threshold at which episode-specific firing reinstatement occurs on a single</w:t>
      </w:r>
      <w:r>
        <w:rPr>
          <w:sz w:val="28"/>
          <w:szCs w:val="22"/>
          <w:lang w:val="en-GB"/>
        </w:rPr>
        <w:t>-</w:t>
      </w:r>
      <w:r w:rsidRPr="00B9589E">
        <w:rPr>
          <w:sz w:val="28"/>
          <w:szCs w:val="22"/>
          <w:lang w:val="en-GB"/>
        </w:rPr>
        <w:t xml:space="preserve">unit level, we permuted the order of the encoding episodes and recomputed the elementwise product of the shuffled episode series. We repeated this permutation step 10,000 times and stored all output values. The </w:t>
      </w:r>
      <w:r w:rsidRPr="00B9589E">
        <w:rPr>
          <w:sz w:val="28"/>
          <w:szCs w:val="22"/>
          <w:lang w:val="en-GB"/>
        </w:rPr>
        <w:lastRenderedPageBreak/>
        <w:t>99</w:t>
      </w:r>
      <w:r w:rsidRPr="00B9589E">
        <w:rPr>
          <w:sz w:val="28"/>
          <w:szCs w:val="22"/>
          <w:vertAlign w:val="superscript"/>
          <w:lang w:val="en-GB"/>
        </w:rPr>
        <w:t>th</w:t>
      </w:r>
      <w:r w:rsidRPr="00B9589E">
        <w:rPr>
          <w:sz w:val="28"/>
          <w:szCs w:val="22"/>
          <w:lang w:val="en-GB"/>
        </w:rPr>
        <w:t xml:space="preserve"> percentile of these pooled values was then used as a threshold for firing reinstatement. As an additional constraint, z-scored firing during encoding and retrieval each had to exceed 1.645 (</w:t>
      </w:r>
      <w:r w:rsidRPr="00B9589E">
        <w:rPr>
          <w:rFonts w:ascii="Cambria Math" w:hAnsi="Cambria Math" w:cs="Cambria Math"/>
          <w:sz w:val="28"/>
          <w:szCs w:val="22"/>
          <w:lang w:val="en-GB"/>
        </w:rPr>
        <w:t>≙</w:t>
      </w:r>
      <w:r w:rsidRPr="00B9589E">
        <w:rPr>
          <w:sz w:val="28"/>
          <w:szCs w:val="22"/>
          <w:lang w:val="en-GB"/>
        </w:rPr>
        <w:t xml:space="preserve"> p</w:t>
      </w:r>
      <w:r w:rsidRPr="00B9589E">
        <w:rPr>
          <w:sz w:val="28"/>
          <w:szCs w:val="22"/>
          <w:vertAlign w:val="subscript"/>
          <w:lang w:val="en-GB"/>
        </w:rPr>
        <w:t>right-tailed</w:t>
      </w:r>
      <w:r w:rsidRPr="00B9589E">
        <w:rPr>
          <w:sz w:val="28"/>
          <w:szCs w:val="22"/>
          <w:lang w:val="en-GB"/>
        </w:rPr>
        <w:t xml:space="preserve"> &lt; 0.05) to make sure the elementwise product was not predominantly driven by a high firing rate in one of the two phases alone (i.e., either encoding or retrieval). </w:t>
      </w:r>
      <w:bookmarkStart w:id="68" w:name="_Hlk116931131"/>
      <w:r w:rsidRPr="00B9589E">
        <w:rPr>
          <w:sz w:val="28"/>
          <w:szCs w:val="22"/>
          <w:lang w:val="en-GB"/>
        </w:rPr>
        <w:t>This procedure is allowing us to threshold, but we do not have family-wise error corrected statistical significance at the single</w:t>
      </w:r>
      <w:r>
        <w:rPr>
          <w:sz w:val="28"/>
          <w:szCs w:val="22"/>
          <w:lang w:val="en-GB"/>
        </w:rPr>
        <w:t>-u</w:t>
      </w:r>
      <w:r w:rsidRPr="00B9589E">
        <w:rPr>
          <w:sz w:val="28"/>
          <w:szCs w:val="22"/>
          <w:lang w:val="en-GB"/>
        </w:rPr>
        <w:t>nit level</w:t>
      </w:r>
      <w:bookmarkEnd w:id="68"/>
      <w:ins w:id="69" w:author="Luca Kolibius (PGR)" w:date="2022-11-03T15:40:00Z">
        <w:r>
          <w:rPr>
            <w:sz w:val="28"/>
            <w:szCs w:val="22"/>
            <w:lang w:val="en-GB"/>
          </w:rPr>
          <w:t xml:space="preserve"> (there is no alpha inflation at the group level, see #Simulati</w:t>
        </w:r>
      </w:ins>
      <w:r>
        <w:rPr>
          <w:sz w:val="28"/>
          <w:szCs w:val="22"/>
          <w:lang w:val="en-DE"/>
        </w:rPr>
        <w:t>o</w:t>
      </w:r>
      <w:ins w:id="70" w:author="Luca Kolibius (PGR)" w:date="2022-11-03T15:40:00Z">
        <w:r>
          <w:rPr>
            <w:sz w:val="28"/>
            <w:szCs w:val="22"/>
            <w:lang w:val="en-GB"/>
          </w:rPr>
          <w:t>n of ESN identification)</w:t>
        </w:r>
      </w:ins>
      <w:r w:rsidRPr="00B9589E">
        <w:rPr>
          <w:sz w:val="28"/>
          <w:szCs w:val="22"/>
          <w:lang w:val="en-GB"/>
        </w:rPr>
        <w:t>. Furthermore, we assume that single units fire independently.</w:t>
      </w:r>
      <w:r w:rsidRPr="001C0D20">
        <w:rPr>
          <w:sz w:val="28"/>
          <w:szCs w:val="28"/>
        </w:rPr>
        <w:t xml:space="preserve"> </w:t>
      </w:r>
      <w:r>
        <w:rPr>
          <w:sz w:val="28"/>
          <w:szCs w:val="28"/>
        </w:rPr>
        <w:t xml:space="preserve">To ensure Concept Neurons tuned to the animal cue were not falsely interpreted as ESN activity, we excluded ESNs that showed a significant firing increase in response to the animal cue at encoding using the method described below under </w:t>
      </w:r>
      <w:r w:rsidRPr="001C0D20">
        <w:rPr>
          <w:i/>
          <w:iCs/>
          <w:sz w:val="28"/>
          <w:szCs w:val="28"/>
        </w:rPr>
        <w:t>Identification of putative Concept Cells.</w:t>
      </w:r>
    </w:p>
    <w:p w14:paraId="72FAA61F" w14:textId="77777777" w:rsidR="002D4893" w:rsidRDefault="002D4893" w:rsidP="002D4893">
      <w:pPr>
        <w:pStyle w:val="SMText"/>
        <w:spacing w:line="360" w:lineRule="auto"/>
        <w:ind w:firstLine="0"/>
        <w:jc w:val="both"/>
        <w:rPr>
          <w:ins w:id="71" w:author="Luca Kolibius (PGR)" w:date="2022-10-17T20:15:00Z"/>
          <w:sz w:val="28"/>
          <w:szCs w:val="22"/>
          <w:lang w:val="en-GB"/>
        </w:rPr>
      </w:pPr>
      <w:r w:rsidRPr="00B9589E">
        <w:rPr>
          <w:sz w:val="28"/>
          <w:szCs w:val="22"/>
          <w:lang w:val="en-GB"/>
        </w:rPr>
        <w:t xml:space="preserve">In </w:t>
      </w:r>
      <w:del w:id="72" w:author="Luca Kolibius (PGR)" w:date="2022-11-03T16:40:00Z">
        <w:r w:rsidRPr="00B9589E" w:rsidDel="008960BE">
          <w:rPr>
            <w:sz w:val="28"/>
            <w:szCs w:val="22"/>
            <w:lang w:val="en-GB"/>
          </w:rPr>
          <w:delText>a</w:delText>
        </w:r>
      </w:del>
      <w:ins w:id="73" w:author="Luca Kolibius (PGR)" w:date="2022-11-03T16:40:00Z">
        <w:r>
          <w:rPr>
            <w:sz w:val="28"/>
            <w:szCs w:val="22"/>
            <w:lang w:val="en-GB"/>
          </w:rPr>
          <w:t>the</w:t>
        </w:r>
      </w:ins>
      <w:r w:rsidRPr="00B9589E">
        <w:rPr>
          <w:sz w:val="28"/>
          <w:szCs w:val="22"/>
          <w:lang w:val="en-GB"/>
        </w:rPr>
        <w:t xml:space="preserve"> second step, we calculated whether the number of ESNs (as identified in the above procedure) was above chance level. We did this by randomly choosing one of the permutations calculated in the first step for every single unit and check</w:t>
      </w:r>
      <w:r>
        <w:rPr>
          <w:sz w:val="28"/>
          <w:szCs w:val="22"/>
          <w:lang w:val="en-GB"/>
        </w:rPr>
        <w:t>ing</w:t>
      </w:r>
      <w:r w:rsidRPr="00B9589E">
        <w:rPr>
          <w:sz w:val="28"/>
          <w:szCs w:val="22"/>
          <w:lang w:val="en-GB"/>
        </w:rPr>
        <w:t xml:space="preserve"> whether it would be classified as an ESN under the same criteria outlined above. This approach is similar to a set-level effect in </w:t>
      </w:r>
      <w:r w:rsidRPr="008E723E">
        <w:rPr>
          <w:sz w:val="28"/>
          <w:szCs w:val="22"/>
          <w:lang w:val="en-GB"/>
        </w:rPr>
        <w:t xml:space="preserve">SPM </w:t>
      </w:r>
      <w:r>
        <w:rPr>
          <w:sz w:val="28"/>
          <w:szCs w:val="22"/>
          <w:lang w:val="en-GB"/>
        </w:rPr>
        <w:fldChar w:fldCharType="begin"/>
      </w:r>
      <w:r>
        <w:rPr>
          <w:sz w:val="28"/>
          <w:szCs w:val="22"/>
          <w:lang w:val="en-GB"/>
        </w:rPr>
        <w:instrText xml:space="preserve"> ADDIN EN.CITE &lt;EndNote&gt;&lt;Cite&gt;&lt;Author&gt;Penny&lt;/Author&gt;&lt;Year&gt;2011&lt;/Year&gt;&lt;RecNum&gt;36&lt;/RecNum&gt;&lt;DisplayText&gt;(Penny et al., 2011)&lt;/DisplayText&gt;&lt;record&gt;&lt;rec-number&gt;36&lt;/rec-number&gt;&lt;foreign-keys&gt;&lt;key app="EN" db-id="pvpx5wazhrvsd3e0ff3perwwwvrdppa005a2" timestamp="1643980796"&gt;36&lt;/key&gt;&lt;/foreign-keys&gt;&lt;ref-type name="Book"&gt;6&lt;/ref-type&gt;&lt;contributors&gt;&lt;authors&gt;&lt;author&gt;Penny, William D&lt;/author&gt;&lt;author&gt;Friston, Karl J&lt;/author&gt;&lt;author&gt;Ashburner, John T&lt;/author&gt;&lt;author&gt;Kiebel, Stefan J&lt;/author&gt;&lt;author&gt;Nichols, Thomas E&lt;/author&gt;&lt;/authors&gt;&lt;/contributors&gt;&lt;titles&gt;&lt;title&gt;Statistical parametric mapping: the analysis of functional brain images&lt;/title&gt;&lt;/titles&gt;&lt;dates&gt;&lt;year&gt;2011&lt;/year&gt;&lt;/dates&gt;&lt;publisher&gt;Elsevier&lt;/publisher&gt;&lt;isbn&gt;0080466508&lt;/isbn&gt;&lt;urls&gt;&lt;/urls&gt;&lt;/record&gt;&lt;/Cite&gt;&lt;/EndNote&gt;</w:instrText>
      </w:r>
      <w:r>
        <w:rPr>
          <w:sz w:val="28"/>
          <w:szCs w:val="22"/>
          <w:lang w:val="en-GB"/>
        </w:rPr>
        <w:fldChar w:fldCharType="separate"/>
      </w:r>
      <w:r>
        <w:rPr>
          <w:noProof/>
          <w:sz w:val="28"/>
          <w:szCs w:val="22"/>
          <w:lang w:val="en-GB"/>
        </w:rPr>
        <w:t>(Penny et al., 2011)</w:t>
      </w:r>
      <w:r>
        <w:rPr>
          <w:sz w:val="28"/>
          <w:szCs w:val="22"/>
          <w:lang w:val="en-GB"/>
        </w:rPr>
        <w:fldChar w:fldCharType="end"/>
      </w:r>
      <w:r w:rsidRPr="008E723E">
        <w:rPr>
          <w:sz w:val="28"/>
          <w:szCs w:val="22"/>
          <w:lang w:val="en-GB"/>
        </w:rPr>
        <w:t>.</w:t>
      </w:r>
      <w:r>
        <w:rPr>
          <w:sz w:val="28"/>
          <w:szCs w:val="22"/>
          <w:lang w:val="en-GB"/>
        </w:rPr>
        <w:t xml:space="preserve"> </w:t>
      </w:r>
      <w:r w:rsidRPr="00B9589E">
        <w:rPr>
          <w:sz w:val="28"/>
          <w:szCs w:val="22"/>
          <w:lang w:val="en-GB"/>
        </w:rPr>
        <w:t>This process was repeated 10,000 times and the total number of single units which would be classified as an ESN in every single iteration of this process was used to build a distribution against which we compared our empirically discovered number of ESNs.</w:t>
      </w:r>
    </w:p>
    <w:p w14:paraId="14C3EC93" w14:textId="77777777" w:rsidR="002D4893" w:rsidRDefault="002D4893" w:rsidP="002D4893">
      <w:pPr>
        <w:pStyle w:val="SMText"/>
        <w:spacing w:line="360" w:lineRule="auto"/>
        <w:ind w:firstLine="0"/>
        <w:jc w:val="both"/>
        <w:rPr>
          <w:ins w:id="74" w:author="Luca Kolibius (PGR)" w:date="2022-10-17T20:15:00Z"/>
          <w:sz w:val="28"/>
          <w:szCs w:val="22"/>
          <w:lang w:val="en-GB"/>
        </w:rPr>
      </w:pPr>
    </w:p>
    <w:p w14:paraId="3B5779E0" w14:textId="77777777" w:rsidR="002D4893" w:rsidRDefault="002D4893" w:rsidP="002D4893">
      <w:pPr>
        <w:pStyle w:val="SMText"/>
        <w:spacing w:line="360" w:lineRule="auto"/>
        <w:ind w:firstLine="0"/>
        <w:jc w:val="both"/>
        <w:rPr>
          <w:ins w:id="75" w:author="Luca Kolibius (PGR)" w:date="2022-10-17T20:16:00Z"/>
          <w:sz w:val="28"/>
          <w:szCs w:val="22"/>
          <w:u w:val="single"/>
          <w:lang w:val="en-GB"/>
        </w:rPr>
      </w:pPr>
      <w:bookmarkStart w:id="76" w:name="_Hlk116930668"/>
      <w:ins w:id="77" w:author="Luca Kolibius (PGR)" w:date="2022-10-17T20:15:00Z">
        <w:r w:rsidRPr="00AB4144">
          <w:rPr>
            <w:sz w:val="28"/>
            <w:szCs w:val="22"/>
            <w:u w:val="single"/>
            <w:lang w:val="en-GB"/>
            <w:rPrChange w:id="78" w:author="Luca Kolibius (PGR)" w:date="2022-10-17T20:16:00Z">
              <w:rPr>
                <w:sz w:val="28"/>
                <w:szCs w:val="22"/>
                <w:lang w:val="en-GB"/>
              </w:rPr>
            </w:rPrChange>
          </w:rPr>
          <w:t>Simulation of ES</w:t>
        </w:r>
      </w:ins>
      <w:ins w:id="79" w:author="Luca Kolibius (PGR)" w:date="2022-10-17T20:16:00Z">
        <w:r w:rsidRPr="00AB4144">
          <w:rPr>
            <w:sz w:val="28"/>
            <w:szCs w:val="22"/>
            <w:u w:val="single"/>
            <w:lang w:val="en-GB"/>
            <w:rPrChange w:id="80" w:author="Luca Kolibius (PGR)" w:date="2022-10-17T20:16:00Z">
              <w:rPr>
                <w:sz w:val="28"/>
                <w:szCs w:val="22"/>
                <w:lang w:val="en-GB"/>
              </w:rPr>
            </w:rPrChange>
          </w:rPr>
          <w:t>N identification</w:t>
        </w:r>
      </w:ins>
    </w:p>
    <w:p w14:paraId="25EB623D" w14:textId="77777777" w:rsidR="002D4893" w:rsidRPr="00AB4144" w:rsidRDefault="002D4893" w:rsidP="002D4893">
      <w:pPr>
        <w:pStyle w:val="SMText"/>
        <w:spacing w:line="360" w:lineRule="auto"/>
        <w:jc w:val="both"/>
        <w:rPr>
          <w:ins w:id="81" w:author="Luca Kolibius (PGR)" w:date="2022-10-17T20:16:00Z"/>
          <w:sz w:val="28"/>
          <w:szCs w:val="22"/>
          <w:lang w:val="en-GB"/>
          <w:rPrChange w:id="82" w:author="Luca Kolibius (PGR)" w:date="2022-10-17T20:16:00Z">
            <w:rPr>
              <w:ins w:id="83" w:author="Luca Kolibius (PGR)" w:date="2022-10-17T20:16:00Z"/>
              <w:sz w:val="28"/>
              <w:szCs w:val="22"/>
              <w:u w:val="single"/>
              <w:lang w:val="en-GB"/>
            </w:rPr>
          </w:rPrChange>
        </w:rPr>
      </w:pPr>
      <w:ins w:id="84" w:author="Luca Kolibius (PGR)" w:date="2022-10-17T20:16:00Z">
        <w:r w:rsidRPr="00AB4144">
          <w:rPr>
            <w:sz w:val="28"/>
            <w:szCs w:val="22"/>
            <w:lang w:val="en-GB"/>
            <w:rPrChange w:id="85" w:author="Luca Kolibius (PGR)" w:date="2022-10-17T20:16:00Z">
              <w:rPr>
                <w:sz w:val="28"/>
                <w:szCs w:val="22"/>
                <w:u w:val="single"/>
                <w:lang w:val="en-GB"/>
              </w:rPr>
            </w:rPrChange>
          </w:rPr>
          <w:t>We created a simulation using random pseudo</w:t>
        </w:r>
      </w:ins>
      <w:ins w:id="86" w:author="Luca Kolibius (PGR)" w:date="2022-11-03T16:41:00Z">
        <w:r>
          <w:rPr>
            <w:sz w:val="28"/>
            <w:szCs w:val="22"/>
            <w:lang w:val="en-GB"/>
          </w:rPr>
          <w:t>-</w:t>
        </w:r>
      </w:ins>
      <w:ins w:id="87" w:author="Luca Kolibius (PGR)" w:date="2022-10-17T20:16:00Z">
        <w:r w:rsidRPr="00AB4144">
          <w:rPr>
            <w:sz w:val="28"/>
            <w:szCs w:val="22"/>
            <w:lang w:val="en-GB"/>
          </w:rPr>
          <w:t>spike rates</w:t>
        </w:r>
        <w:r w:rsidRPr="00AB4144">
          <w:rPr>
            <w:sz w:val="28"/>
            <w:szCs w:val="22"/>
            <w:lang w:val="en-GB"/>
            <w:rPrChange w:id="88" w:author="Luca Kolibius (PGR)" w:date="2022-10-17T20:16:00Z">
              <w:rPr>
                <w:sz w:val="28"/>
                <w:szCs w:val="22"/>
                <w:u w:val="single"/>
                <w:lang w:val="en-GB"/>
              </w:rPr>
            </w:rPrChange>
          </w:rPr>
          <w:t xml:space="preserve"> to determine whether our ESN analysis pipeline contains a bias towards </w:t>
        </w:r>
      </w:ins>
      <w:ins w:id="89" w:author="Luca Kolibius (PGR)" w:date="2022-11-18T16:38:00Z">
        <w:r>
          <w:rPr>
            <w:sz w:val="28"/>
            <w:szCs w:val="22"/>
            <w:lang w:val="en-DE"/>
          </w:rPr>
          <w:t>false positive results</w:t>
        </w:r>
      </w:ins>
      <w:ins w:id="90" w:author="Luca Kolibius (PGR)" w:date="2022-10-17T20:16:00Z">
        <w:r w:rsidRPr="00AB4144">
          <w:rPr>
            <w:sz w:val="28"/>
            <w:szCs w:val="22"/>
            <w:lang w:val="en-GB"/>
            <w:rPrChange w:id="91" w:author="Luca Kolibius (PGR)" w:date="2022-10-17T20:16:00Z">
              <w:rPr>
                <w:sz w:val="28"/>
                <w:szCs w:val="22"/>
                <w:u w:val="single"/>
                <w:lang w:val="en-GB"/>
              </w:rPr>
            </w:rPrChange>
          </w:rPr>
          <w:t xml:space="preserve">. To create this </w:t>
        </w:r>
        <w:r w:rsidRPr="00AB4144">
          <w:rPr>
            <w:sz w:val="28"/>
            <w:szCs w:val="22"/>
            <w:lang w:val="en-GB"/>
          </w:rPr>
          <w:t>simulation,</w:t>
        </w:r>
        <w:r w:rsidRPr="00AB4144">
          <w:rPr>
            <w:sz w:val="28"/>
            <w:szCs w:val="22"/>
            <w:lang w:val="en-GB"/>
            <w:rPrChange w:id="92" w:author="Luca Kolibius (PGR)" w:date="2022-10-17T20:16:00Z">
              <w:rPr>
                <w:sz w:val="28"/>
                <w:szCs w:val="22"/>
                <w:u w:val="single"/>
                <w:lang w:val="en-GB"/>
              </w:rPr>
            </w:rPrChange>
          </w:rPr>
          <w:t xml:space="preserve"> we simulated the firing rate of 585 single neurons during 40 encoding and 40 retrieval trials by randomly drawing from a standard uniform distribution in the open interval of 0 to 1. These values were first multiplied by a variance factor that cycled from 2 to 5 and then z-scored </w:t>
        </w:r>
        <w:r w:rsidRPr="00AB4144">
          <w:rPr>
            <w:sz w:val="28"/>
            <w:szCs w:val="22"/>
            <w:lang w:val="en-GB"/>
            <w:rPrChange w:id="93" w:author="Luca Kolibius (PGR)" w:date="2022-10-17T20:16:00Z">
              <w:rPr>
                <w:sz w:val="28"/>
                <w:szCs w:val="22"/>
                <w:u w:val="single"/>
                <w:lang w:val="en-GB"/>
              </w:rPr>
            </w:rPrChange>
          </w:rPr>
          <w:lastRenderedPageBreak/>
          <w:t>independently for encoding and retrieval. Just as in the main ESN analysis we computed a reinstatement value for each trial by multiplying the two standardized synthetic firing rates. Next, we created a threshold by permuting the encoding and retrieval trial order 10.000 times while recomputing the shuffled reinstatement value. The 99th percentile was used as a threshold while the empirical standardized pseudo-firing rate had to be at least 1.645 during encoding and retrieval. If these criteria were met, we considered the neuron an ESN.</w:t>
        </w:r>
      </w:ins>
    </w:p>
    <w:p w14:paraId="52248C29" w14:textId="77777777" w:rsidR="002D4893" w:rsidRPr="00AB4144" w:rsidRDefault="002D4893" w:rsidP="002D4893">
      <w:pPr>
        <w:pStyle w:val="SMText"/>
        <w:spacing w:line="360" w:lineRule="auto"/>
        <w:ind w:firstLine="0"/>
        <w:jc w:val="both"/>
        <w:rPr>
          <w:ins w:id="94" w:author="Luca Kolibius (PGR)" w:date="2022-10-17T20:16:00Z"/>
          <w:sz w:val="28"/>
          <w:szCs w:val="22"/>
          <w:lang w:val="en-GB"/>
          <w:rPrChange w:id="95" w:author="Luca Kolibius (PGR)" w:date="2022-10-17T20:16:00Z">
            <w:rPr>
              <w:ins w:id="96" w:author="Luca Kolibius (PGR)" w:date="2022-10-17T20:16:00Z"/>
              <w:sz w:val="28"/>
              <w:szCs w:val="22"/>
              <w:u w:val="single"/>
              <w:lang w:val="en-GB"/>
            </w:rPr>
          </w:rPrChange>
        </w:rPr>
        <w:pPrChange w:id="97" w:author="Luca Kolibius (PGR)" w:date="2022-10-17T20:16:00Z">
          <w:pPr>
            <w:pStyle w:val="SMText"/>
            <w:jc w:val="both"/>
          </w:pPr>
        </w:pPrChange>
      </w:pPr>
      <w:ins w:id="98" w:author="Luca Kolibius (PGR)" w:date="2022-10-17T20:16:00Z">
        <w:r w:rsidRPr="00AB4144">
          <w:rPr>
            <w:sz w:val="28"/>
            <w:szCs w:val="22"/>
            <w:lang w:val="en-GB"/>
            <w:rPrChange w:id="99" w:author="Luca Kolibius (PGR)" w:date="2022-10-17T20:16:00Z">
              <w:rPr>
                <w:sz w:val="28"/>
                <w:szCs w:val="22"/>
                <w:u w:val="single"/>
                <w:lang w:val="en-GB"/>
              </w:rPr>
            </w:rPrChange>
          </w:rPr>
          <w:t>Then we computed the second</w:t>
        </w:r>
      </w:ins>
      <w:ins w:id="100" w:author="Luca Kolibius (PGR)" w:date="2022-11-03T16:41:00Z">
        <w:r>
          <w:rPr>
            <w:sz w:val="28"/>
            <w:szCs w:val="22"/>
            <w:lang w:val="en-GB"/>
          </w:rPr>
          <w:t>-</w:t>
        </w:r>
      </w:ins>
      <w:ins w:id="101" w:author="Luca Kolibius (PGR)" w:date="2022-10-17T20:16:00Z">
        <w:r w:rsidRPr="00AB4144">
          <w:rPr>
            <w:sz w:val="28"/>
            <w:szCs w:val="22"/>
            <w:lang w:val="en-GB"/>
            <w:rPrChange w:id="102" w:author="Luca Kolibius (PGR)" w:date="2022-10-17T20:16:00Z">
              <w:rPr>
                <w:sz w:val="28"/>
                <w:szCs w:val="22"/>
                <w:u w:val="single"/>
                <w:lang w:val="en-GB"/>
              </w:rPr>
            </w:rPrChange>
          </w:rPr>
          <w:t xml:space="preserve">order </w:t>
        </w:r>
      </w:ins>
      <w:ins w:id="103" w:author="Luca Kolibius (PGR)" w:date="2022-11-03T16:41:00Z">
        <w:r>
          <w:rPr>
            <w:sz w:val="28"/>
            <w:szCs w:val="22"/>
            <w:lang w:val="en-GB"/>
          </w:rPr>
          <w:t xml:space="preserve">(group level) </w:t>
        </w:r>
      </w:ins>
      <w:ins w:id="104" w:author="Luca Kolibius (PGR)" w:date="2022-10-17T20:16:00Z">
        <w:r w:rsidRPr="00AB4144">
          <w:rPr>
            <w:sz w:val="28"/>
            <w:szCs w:val="22"/>
            <w:lang w:val="en-GB"/>
            <w:rPrChange w:id="105" w:author="Luca Kolibius (PGR)" w:date="2022-10-17T20:16:00Z">
              <w:rPr>
                <w:sz w:val="28"/>
                <w:szCs w:val="22"/>
                <w:u w:val="single"/>
                <w:lang w:val="en-GB"/>
              </w:rPr>
            </w:rPrChange>
          </w:rPr>
          <w:t>permutation test by drawing a random first</w:t>
        </w:r>
      </w:ins>
      <w:ins w:id="106" w:author="Luca Kolibius (PGR)" w:date="2022-11-03T16:41:00Z">
        <w:r>
          <w:rPr>
            <w:sz w:val="28"/>
            <w:szCs w:val="22"/>
            <w:lang w:val="en-GB"/>
          </w:rPr>
          <w:t>-</w:t>
        </w:r>
      </w:ins>
      <w:ins w:id="107" w:author="Luca Kolibius (PGR)" w:date="2022-10-17T20:16:00Z">
        <w:r w:rsidRPr="00AB4144">
          <w:rPr>
            <w:sz w:val="28"/>
            <w:szCs w:val="22"/>
            <w:lang w:val="en-GB"/>
            <w:rPrChange w:id="108" w:author="Luca Kolibius (PGR)" w:date="2022-10-17T20:16:00Z">
              <w:rPr>
                <w:sz w:val="28"/>
                <w:szCs w:val="22"/>
                <w:u w:val="single"/>
                <w:lang w:val="en-GB"/>
              </w:rPr>
            </w:rPrChange>
          </w:rPr>
          <w:t xml:space="preserve">order permutation for </w:t>
        </w:r>
      </w:ins>
      <w:ins w:id="109" w:author="Luca Kolibius (PGR)" w:date="2022-11-03T16:42:00Z">
        <w:r>
          <w:rPr>
            <w:sz w:val="28"/>
            <w:szCs w:val="22"/>
            <w:lang w:val="en-GB"/>
          </w:rPr>
          <w:t>every</w:t>
        </w:r>
      </w:ins>
      <w:ins w:id="110" w:author="Luca Kolibius (PGR)" w:date="2022-10-17T20:16:00Z">
        <w:r w:rsidRPr="00AB4144">
          <w:rPr>
            <w:sz w:val="28"/>
            <w:szCs w:val="22"/>
            <w:lang w:val="en-GB"/>
            <w:rPrChange w:id="111" w:author="Luca Kolibius (PGR)" w:date="2022-10-17T20:16:00Z">
              <w:rPr>
                <w:sz w:val="28"/>
                <w:szCs w:val="22"/>
                <w:u w:val="single"/>
                <w:lang w:val="en-GB"/>
              </w:rPr>
            </w:rPrChange>
          </w:rPr>
          <w:t xml:space="preserve"> single neuron and contrasted these values with the single neuron specific threshold. If the shuffled values satisfied the criteria for ESNs (i.e., encoding and retrieval standardized pseudo-firing rate at or above 1.645 and a reinstatement value above the neuron</w:t>
        </w:r>
      </w:ins>
      <w:ins w:id="112" w:author="Luca Kolibius (PGR)" w:date="2022-11-03T16:54:00Z">
        <w:r>
          <w:rPr>
            <w:sz w:val="28"/>
            <w:szCs w:val="22"/>
            <w:lang w:val="en-GB"/>
          </w:rPr>
          <w:t xml:space="preserve"> </w:t>
        </w:r>
      </w:ins>
      <w:ins w:id="113" w:author="Luca Kolibius (PGR)" w:date="2022-10-17T20:16:00Z">
        <w:r w:rsidRPr="00AB4144">
          <w:rPr>
            <w:sz w:val="28"/>
            <w:szCs w:val="22"/>
            <w:lang w:val="en-GB"/>
            <w:rPrChange w:id="114" w:author="Luca Kolibius (PGR)" w:date="2022-10-17T20:16:00Z">
              <w:rPr>
                <w:sz w:val="28"/>
                <w:szCs w:val="22"/>
                <w:u w:val="single"/>
                <w:lang w:val="en-GB"/>
              </w:rPr>
            </w:rPrChange>
          </w:rPr>
          <w:t>specif</w:t>
        </w:r>
      </w:ins>
      <w:ins w:id="115" w:author="Luca Kolibius (PGR)" w:date="2022-10-17T20:17:00Z">
        <w:r>
          <w:rPr>
            <w:sz w:val="28"/>
            <w:szCs w:val="22"/>
            <w:lang w:val="en-GB"/>
          </w:rPr>
          <w:t>i</w:t>
        </w:r>
      </w:ins>
      <w:ins w:id="116" w:author="Luca Kolibius (PGR)" w:date="2022-10-17T20:16:00Z">
        <w:r w:rsidRPr="00AB4144">
          <w:rPr>
            <w:sz w:val="28"/>
            <w:szCs w:val="22"/>
            <w:lang w:val="en-GB"/>
            <w:rPrChange w:id="117" w:author="Luca Kolibius (PGR)" w:date="2022-10-17T20:16:00Z">
              <w:rPr>
                <w:sz w:val="28"/>
                <w:szCs w:val="22"/>
                <w:u w:val="single"/>
                <w:lang w:val="en-GB"/>
              </w:rPr>
            </w:rPrChange>
          </w:rPr>
          <w:t>c threshold) we considered the single neuron an ESN under the null distribution. By repeating this step 10,000 times we created a distr</w:t>
        </w:r>
      </w:ins>
      <w:ins w:id="118" w:author="Luca Kolibius (PGR)" w:date="2022-10-17T20:17:00Z">
        <w:r>
          <w:rPr>
            <w:sz w:val="28"/>
            <w:szCs w:val="22"/>
            <w:lang w:val="en-GB"/>
          </w:rPr>
          <w:t>i</w:t>
        </w:r>
      </w:ins>
      <w:ins w:id="119" w:author="Luca Kolibius (PGR)" w:date="2022-10-17T20:16:00Z">
        <w:r w:rsidRPr="00AB4144">
          <w:rPr>
            <w:sz w:val="28"/>
            <w:szCs w:val="22"/>
            <w:lang w:val="en-GB"/>
            <w:rPrChange w:id="120" w:author="Luca Kolibius (PGR)" w:date="2022-10-17T20:16:00Z">
              <w:rPr>
                <w:sz w:val="28"/>
                <w:szCs w:val="22"/>
                <w:u w:val="single"/>
                <w:lang w:val="en-GB"/>
              </w:rPr>
            </w:rPrChange>
          </w:rPr>
          <w:t>bution under the H0 against which we could compare our initial random values. We repeated this entire process 1,000 times for each level of variance (2 to 5).</w:t>
        </w:r>
      </w:ins>
    </w:p>
    <w:p w14:paraId="5F21DE1B" w14:textId="77777777" w:rsidR="002D4893" w:rsidRPr="00AB4144" w:rsidRDefault="002D4893" w:rsidP="002D4893">
      <w:pPr>
        <w:pStyle w:val="SMText"/>
        <w:spacing w:line="360" w:lineRule="auto"/>
        <w:ind w:firstLine="0"/>
        <w:jc w:val="both"/>
        <w:rPr>
          <w:sz w:val="28"/>
          <w:szCs w:val="22"/>
          <w:lang w:val="en-GB"/>
        </w:rPr>
      </w:pPr>
      <w:ins w:id="121" w:author="Luca Kolibius (PGR)" w:date="2022-10-17T20:16:00Z">
        <w:r w:rsidRPr="00AB4144">
          <w:rPr>
            <w:sz w:val="28"/>
            <w:szCs w:val="22"/>
            <w:lang w:val="en-GB"/>
            <w:rPrChange w:id="122" w:author="Luca Kolibius (PGR)" w:date="2022-10-17T20:16:00Z">
              <w:rPr>
                <w:sz w:val="28"/>
                <w:szCs w:val="22"/>
                <w:u w:val="single"/>
                <w:lang w:val="en-GB"/>
              </w:rPr>
            </w:rPrChange>
          </w:rPr>
          <w:t xml:space="preserve">Because our initial pseudo-spikes were just random </w:t>
        </w:r>
      </w:ins>
      <w:ins w:id="123" w:author="Luca Kolibius (PGR)" w:date="2022-10-17T20:17:00Z">
        <w:r>
          <w:rPr>
            <w:sz w:val="28"/>
            <w:szCs w:val="22"/>
            <w:lang w:val="en-GB"/>
          </w:rPr>
          <w:t>values,</w:t>
        </w:r>
      </w:ins>
      <w:ins w:id="124" w:author="Luca Kolibius (PGR)" w:date="2022-10-17T20:16:00Z">
        <w:r>
          <w:rPr>
            <w:sz w:val="28"/>
            <w:szCs w:val="22"/>
            <w:lang w:val="en-GB"/>
          </w:rPr>
          <w:t xml:space="preserve"> </w:t>
        </w:r>
        <w:r w:rsidRPr="00AB4144">
          <w:rPr>
            <w:sz w:val="28"/>
            <w:szCs w:val="22"/>
            <w:lang w:val="en-GB"/>
            <w:rPrChange w:id="125" w:author="Luca Kolibius (PGR)" w:date="2022-10-17T20:16:00Z">
              <w:rPr>
                <w:sz w:val="28"/>
                <w:szCs w:val="22"/>
                <w:u w:val="single"/>
                <w:lang w:val="en-GB"/>
              </w:rPr>
            </w:rPrChange>
          </w:rPr>
          <w:t>we expected 5% of all repetitions to yield a significant number of ESNs at any level of variance. If there was a bias</w:t>
        </w:r>
        <w:r>
          <w:rPr>
            <w:sz w:val="28"/>
            <w:szCs w:val="22"/>
            <w:lang w:val="en-GB"/>
          </w:rPr>
          <w:t>,</w:t>
        </w:r>
        <w:r w:rsidRPr="00AB4144">
          <w:rPr>
            <w:sz w:val="28"/>
            <w:szCs w:val="22"/>
            <w:lang w:val="en-GB"/>
            <w:rPrChange w:id="126" w:author="Luca Kolibius (PGR)" w:date="2022-10-17T20:16:00Z">
              <w:rPr>
                <w:sz w:val="28"/>
                <w:szCs w:val="22"/>
                <w:u w:val="single"/>
                <w:lang w:val="en-GB"/>
              </w:rPr>
            </w:rPrChange>
          </w:rPr>
          <w:t xml:space="preserve"> then more than 5% of all repetitions would contain a significant number of ESNs. As evidenced by </w:t>
        </w:r>
      </w:ins>
      <w:ins w:id="127" w:author="Luca Kolibius (PGR)" w:date="2022-11-03T14:29:00Z">
        <w:r>
          <w:rPr>
            <w:sz w:val="28"/>
            <w:szCs w:val="22"/>
            <w:lang w:val="en-GB"/>
          </w:rPr>
          <w:t>Figure</w:t>
        </w:r>
      </w:ins>
      <w:ins w:id="128" w:author="Luca Kolibius (PGR)" w:date="2022-10-17T20:16:00Z">
        <w:r w:rsidRPr="00AB4144">
          <w:rPr>
            <w:sz w:val="28"/>
            <w:szCs w:val="22"/>
            <w:lang w:val="en-GB"/>
            <w:rPrChange w:id="129" w:author="Luca Kolibius (PGR)" w:date="2022-10-17T20:16:00Z">
              <w:rPr>
                <w:sz w:val="28"/>
                <w:szCs w:val="22"/>
                <w:u w:val="single"/>
                <w:lang w:val="en-GB"/>
              </w:rPr>
            </w:rPrChange>
          </w:rPr>
          <w:t xml:space="preserve"> S</w:t>
        </w:r>
      </w:ins>
      <w:ins w:id="130" w:author="Luca Kolibius (PGR)" w:date="2022-11-03T15:31:00Z">
        <w:r>
          <w:rPr>
            <w:sz w:val="28"/>
            <w:szCs w:val="22"/>
            <w:lang w:val="en-GB"/>
          </w:rPr>
          <w:t>2</w:t>
        </w:r>
      </w:ins>
      <w:ins w:id="131" w:author="Luca Kolibius (PGR)" w:date="2022-10-17T20:16:00Z">
        <w:r w:rsidRPr="00AB4144">
          <w:rPr>
            <w:sz w:val="28"/>
            <w:szCs w:val="22"/>
            <w:lang w:val="en-GB"/>
            <w:rPrChange w:id="132" w:author="Luca Kolibius (PGR)" w:date="2022-10-17T20:16:00Z">
              <w:rPr>
                <w:sz w:val="28"/>
                <w:szCs w:val="22"/>
                <w:u w:val="single"/>
                <w:lang w:val="en-GB"/>
              </w:rPr>
            </w:rPrChange>
          </w:rPr>
          <w:t xml:space="preserve"> this was not the case for any levels of variance.</w:t>
        </w:r>
      </w:ins>
    </w:p>
    <w:bookmarkEnd w:id="76"/>
    <w:p w14:paraId="31528A26" w14:textId="77777777" w:rsidR="002D4893" w:rsidDel="002061DC" w:rsidRDefault="002D4893" w:rsidP="002D4893">
      <w:pPr>
        <w:pStyle w:val="SMText"/>
        <w:rPr>
          <w:del w:id="133" w:author="Luca Kolibius (PGR)" w:date="2022-10-17T01:30:00Z"/>
          <w:sz w:val="28"/>
          <w:szCs w:val="22"/>
          <w:lang w:val="en-GB"/>
        </w:rPr>
      </w:pPr>
    </w:p>
    <w:p w14:paraId="468AB390" w14:textId="77777777" w:rsidR="002D4893" w:rsidRPr="00651A5F" w:rsidDel="002061DC" w:rsidRDefault="002D4893" w:rsidP="002D4893">
      <w:pPr>
        <w:pStyle w:val="SMText"/>
        <w:ind w:firstLine="0"/>
        <w:rPr>
          <w:del w:id="134" w:author="Luca Kolibius (PGR)" w:date="2022-10-17T01:30:00Z"/>
          <w:sz w:val="28"/>
          <w:szCs w:val="22"/>
          <w:u w:val="single"/>
          <w:lang w:val="en-GB"/>
        </w:rPr>
      </w:pPr>
      <w:del w:id="135" w:author="Luca Kolibius (PGR)" w:date="2022-10-17T01:30:00Z">
        <w:r w:rsidRPr="00651A5F" w:rsidDel="002061DC">
          <w:rPr>
            <w:sz w:val="28"/>
            <w:szCs w:val="22"/>
            <w:u w:val="single"/>
            <w:lang w:val="en-GB"/>
          </w:rPr>
          <w:delText xml:space="preserve">Identification of ESNs that </w:delText>
        </w:r>
        <w:r w:rsidDel="002061DC">
          <w:rPr>
            <w:sz w:val="28"/>
            <w:szCs w:val="22"/>
            <w:u w:val="single"/>
            <w:lang w:val="en-GB"/>
          </w:rPr>
          <w:delText>are not tuned to the stimulus category</w:delText>
        </w:r>
      </w:del>
    </w:p>
    <w:p w14:paraId="52177A65" w14:textId="77777777" w:rsidR="002D4893" w:rsidRPr="00B9589E" w:rsidDel="002061DC" w:rsidRDefault="002D4893" w:rsidP="002D4893">
      <w:pPr>
        <w:pStyle w:val="SMText"/>
        <w:ind w:firstLine="0"/>
        <w:jc w:val="both"/>
        <w:rPr>
          <w:del w:id="136" w:author="Luca Kolibius (PGR)" w:date="2022-10-17T01:30:00Z"/>
          <w:sz w:val="28"/>
          <w:szCs w:val="22"/>
          <w:lang w:val="en-GB"/>
        </w:rPr>
        <w:pPrChange w:id="137" w:author="Luca Kolibius (PGR)" w:date="2022-10-17T01:30:00Z">
          <w:pPr>
            <w:pStyle w:val="SMText"/>
            <w:ind w:firstLine="482"/>
            <w:jc w:val="both"/>
          </w:pPr>
        </w:pPrChange>
      </w:pPr>
      <w:del w:id="138" w:author="Luca Kolibius (PGR)" w:date="2022-10-17T01:30:00Z">
        <w:r w:rsidRPr="00B9589E" w:rsidDel="002061DC">
          <w:rPr>
            <w:sz w:val="28"/>
            <w:szCs w:val="22"/>
            <w:lang w:val="en-GB"/>
          </w:rPr>
          <w:delText xml:space="preserve">We repeated the analysis under </w:delText>
        </w:r>
        <w:r w:rsidRPr="00B9589E" w:rsidDel="002061DC">
          <w:rPr>
            <w:i/>
            <w:iCs/>
            <w:sz w:val="28"/>
            <w:szCs w:val="22"/>
            <w:lang w:val="en-GB"/>
          </w:rPr>
          <w:delText>Identification of Episode Specific Neurons (ESNs)</w:delText>
        </w:r>
        <w:r w:rsidRPr="00B9589E" w:rsidDel="002061DC">
          <w:rPr>
            <w:sz w:val="28"/>
            <w:szCs w:val="22"/>
            <w:lang w:val="en-GB"/>
          </w:rPr>
          <w:delText xml:space="preserve"> using a more conservative definition of ESN to exclude units coding for a specific face/place or faces and places in general. Here, firing had to exceed the threshold for at least one episode in which two places were used as associate stimuli and at least one episode in which two faces were used as associate stimuli. This definition seeks to ensure that ESN firing did not merely reflect firing to a specific concept (e.g., a certain category of faces) or specific stimulus, as these concepts and stimuli were orthogonal between episodes in which two places were used as associate stimuli and the episodes in which two faces were used as associate stimuli.</w:delText>
        </w:r>
      </w:del>
    </w:p>
    <w:p w14:paraId="69BF61C9" w14:textId="77777777" w:rsidR="002D4893" w:rsidRPr="00B9589E" w:rsidRDefault="002D4893" w:rsidP="002D4893">
      <w:pPr>
        <w:pStyle w:val="SMText"/>
        <w:ind w:firstLine="0"/>
        <w:rPr>
          <w:sz w:val="28"/>
          <w:szCs w:val="22"/>
          <w:lang w:val="en-GB"/>
        </w:rPr>
        <w:pPrChange w:id="139" w:author="Luca Kolibius (PGR)" w:date="2022-10-17T01:30:00Z">
          <w:pPr>
            <w:pStyle w:val="SMText"/>
          </w:pPr>
        </w:pPrChange>
      </w:pPr>
    </w:p>
    <w:p w14:paraId="6E1747D7" w14:textId="77777777" w:rsidR="002D4893" w:rsidRPr="00CD7861" w:rsidRDefault="002D4893" w:rsidP="002D4893">
      <w:pPr>
        <w:pStyle w:val="SMText"/>
        <w:ind w:firstLine="0"/>
        <w:rPr>
          <w:sz w:val="28"/>
          <w:szCs w:val="28"/>
          <w:u w:val="single"/>
          <w:lang w:val="en-GB"/>
        </w:rPr>
      </w:pPr>
      <w:r w:rsidRPr="00CD7861">
        <w:rPr>
          <w:sz w:val="28"/>
          <w:szCs w:val="28"/>
          <w:u w:val="single"/>
          <w:lang w:val="en-GB"/>
        </w:rPr>
        <w:t>Identification of putative Concept Cells</w:t>
      </w:r>
    </w:p>
    <w:p w14:paraId="0E2BEB8F" w14:textId="77777777" w:rsidR="002D4893" w:rsidRDefault="002D4893" w:rsidP="002D4893">
      <w:pPr>
        <w:autoSpaceDE w:val="0"/>
        <w:autoSpaceDN w:val="0"/>
        <w:adjustRightInd w:val="0"/>
        <w:ind w:firstLine="720"/>
        <w:jc w:val="both"/>
        <w:rPr>
          <w:ins w:id="140" w:author="Luca Kolibius (PGR)" w:date="2022-10-18T19:29:00Z"/>
          <w:sz w:val="28"/>
          <w:szCs w:val="28"/>
        </w:rPr>
      </w:pPr>
      <w:r>
        <w:rPr>
          <w:sz w:val="28"/>
          <w:szCs w:val="28"/>
        </w:rPr>
        <w:t xml:space="preserve">We have followed the method outlined in Mormann et al. </w:t>
      </w:r>
      <w:r>
        <w:rPr>
          <w:sz w:val="28"/>
          <w:szCs w:val="28"/>
        </w:rPr>
        <w:fldChar w:fldCharType="begin">
          <w:fldData xml:space="preserve">PEVuZE5vdGU+PENpdGUgRXhjbHVkZUF1dGg9IjEiPjxBdXRob3I+TW9ybWFubjwvQXV0aG9yPjxZ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</w:fldData>
        </w:fldChar>
      </w:r>
      <w:r>
        <w:rPr>
          <w:sz w:val="28"/>
          <w:szCs w:val="28"/>
        </w:rPr>
        <w:instrText xml:space="preserve"> ADDIN EN.CITE </w:instrText>
      </w:r>
      <w:r>
        <w:rPr>
          <w:sz w:val="28"/>
          <w:szCs w:val="28"/>
        </w:rPr>
        <w:fldChar w:fldCharType="begin">
          <w:fldData xml:space="preserve">PEVuZE5vdGU+PENpdGUgRXhjbHVkZUF1dGg9IjEiPjxBdXRob3I+TW9ybWFubjwvQXV0aG9yPjxZ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</w:fldData>
        </w:fldChar>
      </w:r>
      <w:r>
        <w:rPr>
          <w:sz w:val="28"/>
          <w:szCs w:val="28"/>
        </w:rPr>
        <w:instrText xml:space="preserve"> ADDIN EN.CITE.DATA </w:instrText>
      </w:r>
      <w:r>
        <w:rPr>
          <w:sz w:val="28"/>
          <w:szCs w:val="28"/>
        </w:rPr>
      </w:r>
      <w:r>
        <w:rPr>
          <w:sz w:val="28"/>
          <w:szCs w:val="28"/>
        </w:rPr>
        <w:fldChar w:fldCharType="end"/>
      </w:r>
      <w:r>
        <w:rPr>
          <w:sz w:val="28"/>
          <w:szCs w:val="28"/>
        </w:rPr>
        <w:fldChar w:fldCharType="separate"/>
      </w:r>
      <w:r>
        <w:rPr>
          <w:noProof/>
          <w:sz w:val="28"/>
          <w:szCs w:val="28"/>
        </w:rPr>
        <w:t>(2011; 2008)</w:t>
      </w:r>
      <w:r>
        <w:rPr>
          <w:sz w:val="28"/>
          <w:szCs w:val="28"/>
        </w:rPr>
        <w:fldChar w:fldCharType="end"/>
      </w:r>
      <w:r>
        <w:rPr>
          <w:sz w:val="28"/>
          <w:szCs w:val="28"/>
        </w:rPr>
        <w:t xml:space="preserve"> t</w:t>
      </w:r>
      <w:r w:rsidRPr="002F12B3">
        <w:rPr>
          <w:sz w:val="28"/>
          <w:szCs w:val="28"/>
        </w:rPr>
        <w:t>o detect significant single</w:t>
      </w:r>
      <w:r>
        <w:rPr>
          <w:sz w:val="28"/>
          <w:szCs w:val="28"/>
        </w:rPr>
        <w:t>-</w:t>
      </w:r>
      <w:r w:rsidRPr="002F12B3">
        <w:rPr>
          <w:sz w:val="28"/>
          <w:szCs w:val="28"/>
        </w:rPr>
        <w:t xml:space="preserve">unit responses towards </w:t>
      </w:r>
      <w:r>
        <w:rPr>
          <w:sz w:val="28"/>
          <w:szCs w:val="28"/>
        </w:rPr>
        <w:t>images</w:t>
      </w:r>
      <w:r w:rsidRPr="002F12B3">
        <w:rPr>
          <w:sz w:val="28"/>
          <w:szCs w:val="28"/>
        </w:rPr>
        <w:t xml:space="preserve">. </w:t>
      </w:r>
      <w:r>
        <w:rPr>
          <w:sz w:val="28"/>
          <w:szCs w:val="28"/>
        </w:rPr>
        <w:t>To this end, t</w:t>
      </w:r>
      <w:r w:rsidRPr="002F12B3">
        <w:rPr>
          <w:sz w:val="28"/>
          <w:szCs w:val="28"/>
        </w:rPr>
        <w:t xml:space="preserve">he 1000ms period after </w:t>
      </w:r>
      <w:r>
        <w:rPr>
          <w:sz w:val="28"/>
          <w:szCs w:val="28"/>
        </w:rPr>
        <w:t xml:space="preserve">the </w:t>
      </w:r>
      <w:r w:rsidRPr="002F12B3">
        <w:rPr>
          <w:sz w:val="28"/>
          <w:szCs w:val="28"/>
        </w:rPr>
        <w:t>stimulus onset</w:t>
      </w:r>
      <w:r>
        <w:rPr>
          <w:sz w:val="28"/>
          <w:szCs w:val="28"/>
        </w:rPr>
        <w:t xml:space="preserve"> </w:t>
      </w:r>
      <w:r w:rsidRPr="002F12B3">
        <w:rPr>
          <w:sz w:val="28"/>
          <w:szCs w:val="28"/>
        </w:rPr>
        <w:t>was divided into 19 overlapping 100ms bins. The spike counts of each bin over</w:t>
      </w:r>
      <w:r>
        <w:rPr>
          <w:sz w:val="28"/>
          <w:szCs w:val="28"/>
        </w:rPr>
        <w:t xml:space="preserve"> </w:t>
      </w:r>
      <w:r w:rsidRPr="002F12B3">
        <w:rPr>
          <w:sz w:val="28"/>
          <w:szCs w:val="28"/>
        </w:rPr>
        <w:t xml:space="preserve">all presentations of an image </w:t>
      </w:r>
      <w:r>
        <w:rPr>
          <w:sz w:val="28"/>
          <w:szCs w:val="28"/>
        </w:rPr>
        <w:t>were</w:t>
      </w:r>
      <w:r w:rsidRPr="002F12B3">
        <w:rPr>
          <w:sz w:val="28"/>
          <w:szCs w:val="28"/>
        </w:rPr>
        <w:t xml:space="preserve"> compared to the 500ms baseline periods before</w:t>
      </w:r>
      <w:r>
        <w:rPr>
          <w:sz w:val="28"/>
          <w:szCs w:val="28"/>
        </w:rPr>
        <w:t xml:space="preserve"> </w:t>
      </w:r>
      <w:r w:rsidRPr="002F12B3">
        <w:rPr>
          <w:sz w:val="28"/>
          <w:szCs w:val="28"/>
        </w:rPr>
        <w:t xml:space="preserve">stimulus onset for all images in the session </w:t>
      </w:r>
      <w:r>
        <w:rPr>
          <w:sz w:val="28"/>
          <w:szCs w:val="28"/>
        </w:rPr>
        <w:t>using</w:t>
      </w:r>
      <w:r w:rsidRPr="002F12B3">
        <w:rPr>
          <w:sz w:val="28"/>
          <w:szCs w:val="28"/>
        </w:rPr>
        <w:t xml:space="preserve"> a two-tailed Mann-Whitney U test</w:t>
      </w:r>
      <w:ins w:id="141" w:author="Luca Kolibius (PGR)" w:date="2022-10-17T14:27:00Z">
        <w:r>
          <w:rPr>
            <w:sz w:val="28"/>
            <w:szCs w:val="28"/>
          </w:rPr>
          <w:t>.</w:t>
        </w:r>
      </w:ins>
      <w:ins w:id="142" w:author="Luca Kolibius (PGR)" w:date="2022-10-17T14:28:00Z">
        <w:r>
          <w:rPr>
            <w:sz w:val="28"/>
            <w:szCs w:val="28"/>
          </w:rPr>
          <w:t xml:space="preserve"> </w:t>
        </w:r>
      </w:ins>
      <w:del w:id="143" w:author="Luca Kolibius (PGR)" w:date="2022-10-17T14:27:00Z">
        <w:r w:rsidDel="0077304C">
          <w:rPr>
            <w:sz w:val="28"/>
            <w:szCs w:val="28"/>
          </w:rPr>
          <w:delText xml:space="preserve"> </w:delText>
        </w:r>
        <w:r w:rsidRPr="002F12B3" w:rsidDel="0077304C">
          <w:rPr>
            <w:sz w:val="28"/>
            <w:szCs w:val="28"/>
          </w:rPr>
          <w:delText>(</w:delText>
        </w:r>
      </w:del>
      <w:del w:id="144" w:author="Luca Kolibius (PGR)" w:date="2022-10-17T14:28:00Z">
        <w:r w:rsidRPr="002F12B3" w:rsidDel="0077304C">
          <w:rPr>
            <w:sz w:val="28"/>
            <w:szCs w:val="28"/>
          </w:rPr>
          <w:delText>p &lt; 0</w:delText>
        </w:r>
        <w:r w:rsidDel="0077304C">
          <w:rPr>
            <w:sz w:val="28"/>
            <w:szCs w:val="28"/>
          </w:rPr>
          <w:delText>.</w:delText>
        </w:r>
        <w:r w:rsidRPr="002F12B3" w:rsidDel="0077304C">
          <w:rPr>
            <w:sz w:val="28"/>
            <w:szCs w:val="28"/>
          </w:rPr>
          <w:delText>00</w:delText>
        </w:r>
        <w:r w:rsidDel="0077304C">
          <w:rPr>
            <w:sz w:val="28"/>
            <w:szCs w:val="28"/>
          </w:rPr>
          <w:delText>05</w:delText>
        </w:r>
      </w:del>
      <w:del w:id="145" w:author="Luca Kolibius (PGR)" w:date="2022-10-17T14:27:00Z">
        <w:r w:rsidRPr="002F12B3" w:rsidDel="0077304C">
          <w:rPr>
            <w:sz w:val="28"/>
            <w:szCs w:val="28"/>
          </w:rPr>
          <w:delText>)</w:delText>
        </w:r>
      </w:del>
      <w:del w:id="146" w:author="Luca Kolibius (PGR)" w:date="2022-10-17T14:28:00Z">
        <w:r w:rsidRPr="002F12B3" w:rsidDel="0077304C">
          <w:rPr>
            <w:sz w:val="28"/>
            <w:szCs w:val="28"/>
          </w:rPr>
          <w:delText xml:space="preserve">. </w:delText>
        </w:r>
      </w:del>
      <w:bookmarkStart w:id="147" w:name="_Hlk116909502"/>
      <w:r>
        <w:rPr>
          <w:sz w:val="28"/>
          <w:szCs w:val="28"/>
        </w:rPr>
        <w:t>We used the</w:t>
      </w:r>
      <w:r w:rsidRPr="002F12B3">
        <w:rPr>
          <w:sz w:val="28"/>
          <w:szCs w:val="28"/>
        </w:rPr>
        <w:t xml:space="preserve"> Simes</w:t>
      </w:r>
      <w:r>
        <w:rPr>
          <w:sz w:val="28"/>
          <w:szCs w:val="28"/>
        </w:rPr>
        <w:t>’</w:t>
      </w:r>
      <w:r w:rsidRPr="002F12B3">
        <w:rPr>
          <w:sz w:val="28"/>
          <w:szCs w:val="28"/>
        </w:rPr>
        <w:t xml:space="preserve"> procedure to correct </w:t>
      </w:r>
      <w:r w:rsidRPr="002F12B3">
        <w:rPr>
          <w:sz w:val="28"/>
          <w:szCs w:val="28"/>
        </w:rPr>
        <w:lastRenderedPageBreak/>
        <w:t>for multiple comparisons</w:t>
      </w:r>
      <w:r>
        <w:rPr>
          <w:sz w:val="28"/>
          <w:szCs w:val="28"/>
        </w:rPr>
        <w:t xml:space="preserve"> </w:t>
      </w:r>
      <w:bookmarkStart w:id="148" w:name="_Hlk120987505"/>
      <w:r>
        <w:rPr>
          <w:sz w:val="28"/>
          <w:szCs w:val="28"/>
        </w:rPr>
        <w:fldChar w:fldCharType="begin"/>
      </w:r>
      <w:r>
        <w:rPr>
          <w:sz w:val="28"/>
          <w:szCs w:val="28"/>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Pr>
          <w:sz w:val="28"/>
          <w:szCs w:val="28"/>
        </w:rPr>
        <w:fldChar w:fldCharType="separate"/>
      </w:r>
      <w:r>
        <w:rPr>
          <w:noProof/>
          <w:sz w:val="28"/>
          <w:szCs w:val="28"/>
        </w:rPr>
        <w:t>(Rødland, 2006)</w:t>
      </w:r>
      <w:r>
        <w:rPr>
          <w:sz w:val="28"/>
          <w:szCs w:val="28"/>
        </w:rPr>
        <w:fldChar w:fldCharType="end"/>
      </w:r>
      <w:r w:rsidRPr="00215B28">
        <w:rPr>
          <w:sz w:val="28"/>
          <w:szCs w:val="28"/>
        </w:rPr>
        <w:t>.</w:t>
      </w:r>
      <w:ins w:id="149" w:author="Luca Kolibius (PGR)" w:date="2022-10-17T14:28:00Z">
        <w:r>
          <w:rPr>
            <w:sz w:val="28"/>
            <w:szCs w:val="28"/>
          </w:rPr>
          <w:t xml:space="preserve"> </w:t>
        </w:r>
        <w:bookmarkEnd w:id="148"/>
        <w:r>
          <w:rPr>
            <w:sz w:val="28"/>
            <w:szCs w:val="28"/>
          </w:rPr>
          <w:t xml:space="preserve">We performed this test twice, once with the commonly used threshold of </w:t>
        </w:r>
        <w:r w:rsidRPr="00B76413">
          <w:rPr>
            <w:i/>
            <w:iCs/>
            <w:sz w:val="28"/>
            <w:szCs w:val="28"/>
            <w:rPrChange w:id="150" w:author="Luca Kolibius (PGR)" w:date="2022-10-17T14:33:00Z">
              <w:rPr>
                <w:sz w:val="28"/>
                <w:szCs w:val="28"/>
              </w:rPr>
            </w:rPrChange>
          </w:rPr>
          <w:t>p</w:t>
        </w:r>
        <w:r w:rsidRPr="002F12B3">
          <w:rPr>
            <w:sz w:val="28"/>
            <w:szCs w:val="28"/>
          </w:rPr>
          <w:t xml:space="preserve"> &lt; 0</w:t>
        </w:r>
        <w:r>
          <w:rPr>
            <w:sz w:val="28"/>
            <w:szCs w:val="28"/>
          </w:rPr>
          <w:t>.</w:t>
        </w:r>
        <w:r w:rsidRPr="002F12B3">
          <w:rPr>
            <w:sz w:val="28"/>
            <w:szCs w:val="28"/>
          </w:rPr>
          <w:t>00</w:t>
        </w:r>
        <w:r>
          <w:rPr>
            <w:sz w:val="28"/>
            <w:szCs w:val="28"/>
          </w:rPr>
          <w:t xml:space="preserve">05 and again with a liberal threshold of </w:t>
        </w:r>
        <w:r w:rsidRPr="00B76413">
          <w:rPr>
            <w:i/>
            <w:iCs/>
            <w:sz w:val="28"/>
            <w:szCs w:val="28"/>
            <w:rPrChange w:id="151" w:author="Luca Kolibius (PGR)" w:date="2022-10-17T14:33:00Z">
              <w:rPr>
                <w:sz w:val="28"/>
                <w:szCs w:val="28"/>
              </w:rPr>
            </w:rPrChange>
          </w:rPr>
          <w:t>p</w:t>
        </w:r>
        <w:r>
          <w:rPr>
            <w:sz w:val="28"/>
            <w:szCs w:val="28"/>
          </w:rPr>
          <w:t xml:space="preserve"> = 0.05</w:t>
        </w:r>
        <w:r w:rsidRPr="002F12B3">
          <w:rPr>
            <w:sz w:val="28"/>
            <w:szCs w:val="28"/>
          </w:rPr>
          <w:t>.</w:t>
        </w:r>
      </w:ins>
    </w:p>
    <w:p w14:paraId="45F88884" w14:textId="77777777" w:rsidR="002D4893" w:rsidRDefault="002D4893" w:rsidP="002D4893">
      <w:pPr>
        <w:autoSpaceDE w:val="0"/>
        <w:autoSpaceDN w:val="0"/>
        <w:adjustRightInd w:val="0"/>
        <w:ind w:firstLine="720"/>
        <w:jc w:val="both"/>
        <w:rPr>
          <w:ins w:id="152" w:author="Luca Kolibius (PGR)" w:date="2022-10-18T19:29:00Z"/>
          <w:sz w:val="28"/>
          <w:szCs w:val="28"/>
        </w:rPr>
      </w:pPr>
    </w:p>
    <w:p w14:paraId="6A9A194D" w14:textId="77777777" w:rsidR="002D4893" w:rsidRPr="00743629" w:rsidRDefault="002D4893" w:rsidP="002D4893">
      <w:pPr>
        <w:autoSpaceDE w:val="0"/>
        <w:autoSpaceDN w:val="0"/>
        <w:adjustRightInd w:val="0"/>
        <w:jc w:val="both"/>
        <w:rPr>
          <w:ins w:id="153" w:author="Luca Kolibius (PGR)" w:date="2022-10-18T19:29:00Z"/>
          <w:sz w:val="28"/>
          <w:szCs w:val="28"/>
          <w:u w:val="single"/>
          <w:rPrChange w:id="154" w:author="Luca Kolibius (PGR)" w:date="2022-10-18T19:30:00Z">
            <w:rPr>
              <w:ins w:id="155" w:author="Luca Kolibius (PGR)" w:date="2022-10-18T19:29:00Z"/>
              <w:sz w:val="28"/>
              <w:szCs w:val="28"/>
            </w:rPr>
          </w:rPrChange>
        </w:rPr>
        <w:pPrChange w:id="156" w:author="Luca Kolibius (PGR)" w:date="2022-10-18T19:30:00Z">
          <w:pPr>
            <w:autoSpaceDE w:val="0"/>
            <w:autoSpaceDN w:val="0"/>
            <w:adjustRightInd w:val="0"/>
            <w:ind w:firstLine="720"/>
            <w:jc w:val="both"/>
          </w:pPr>
        </w:pPrChange>
      </w:pPr>
      <w:bookmarkStart w:id="157" w:name="_Hlk117178741"/>
      <w:ins w:id="158" w:author="Luca Kolibius (PGR)" w:date="2022-10-18T19:29:00Z">
        <w:r w:rsidRPr="00743629">
          <w:rPr>
            <w:sz w:val="28"/>
            <w:szCs w:val="28"/>
            <w:u w:val="single"/>
            <w:rPrChange w:id="159" w:author="Luca Kolibius (PGR)" w:date="2022-10-18T19:30:00Z">
              <w:rPr>
                <w:sz w:val="28"/>
                <w:szCs w:val="28"/>
              </w:rPr>
            </w:rPrChange>
          </w:rPr>
          <w:t>Identification of temporal Episode Specific Neurons (tESNs)</w:t>
        </w:r>
      </w:ins>
    </w:p>
    <w:p w14:paraId="34C987A6" w14:textId="77777777" w:rsidR="002D4893" w:rsidRPr="00743629" w:rsidRDefault="002D4893" w:rsidP="002D4893">
      <w:pPr>
        <w:autoSpaceDE w:val="0"/>
        <w:autoSpaceDN w:val="0"/>
        <w:adjustRightInd w:val="0"/>
        <w:ind w:firstLine="720"/>
        <w:jc w:val="both"/>
        <w:rPr>
          <w:ins w:id="160" w:author="Luca Kolibius (PGR)" w:date="2022-10-18T19:29:00Z"/>
          <w:sz w:val="28"/>
          <w:szCs w:val="28"/>
          <w:rPrChange w:id="161" w:author="Luca Kolibius (PGR)" w:date="2022-10-18T19:29:00Z">
            <w:rPr>
              <w:ins w:id="162" w:author="Luca Kolibius (PGR)" w:date="2022-10-18T19:29:00Z"/>
              <w:sz w:val="40"/>
              <w:szCs w:val="32"/>
            </w:rPr>
          </w:rPrChange>
        </w:rPr>
      </w:pPr>
      <w:ins w:id="163" w:author="Luca Kolibius (PGR)" w:date="2022-10-18T19:29:00Z">
        <w:r w:rsidRPr="00743629">
          <w:rPr>
            <w:sz w:val="28"/>
            <w:szCs w:val="28"/>
            <w:rPrChange w:id="164" w:author="Luca Kolibius (PGR)" w:date="2022-10-18T19:29:00Z">
              <w:rPr>
                <w:sz w:val="40"/>
                <w:szCs w:val="32"/>
              </w:rPr>
            </w:rPrChange>
          </w:rPr>
          <w:t>The analysis to identify neurons that showed a temporal firing reinstatement for specific episodes closely follows the outline described in #Identification of Episode Specific Neurons (ESNs). For every neuron</w:t>
        </w:r>
      </w:ins>
      <w:ins w:id="165" w:author="Luca Kolibius (PGR)" w:date="2022-11-03T16:54:00Z">
        <w:r>
          <w:rPr>
            <w:sz w:val="28"/>
            <w:szCs w:val="28"/>
          </w:rPr>
          <w:t>,</w:t>
        </w:r>
      </w:ins>
      <w:ins w:id="166" w:author="Luca Kolibius (PGR)" w:date="2022-10-18T19:29:00Z">
        <w:r w:rsidRPr="00743629">
          <w:rPr>
            <w:sz w:val="28"/>
            <w:szCs w:val="28"/>
            <w:rPrChange w:id="167" w:author="Luca Kolibius (PGR)" w:date="2022-10-18T19:29:00Z">
              <w:rPr>
                <w:sz w:val="40"/>
                <w:szCs w:val="32"/>
              </w:rPr>
            </w:rPrChange>
          </w:rPr>
          <w:t xml:space="preserve"> we considered the spiking activity six seconds before until one second after the response during encoding and retrieval (the first and last second was later excluded to avoid edge artefacts).</w:t>
        </w:r>
      </w:ins>
    </w:p>
    <w:p w14:paraId="3265BBA1" w14:textId="77777777" w:rsidR="002D4893" w:rsidRPr="00743629" w:rsidRDefault="002D4893" w:rsidP="002D4893">
      <w:pPr>
        <w:autoSpaceDE w:val="0"/>
        <w:autoSpaceDN w:val="0"/>
        <w:adjustRightInd w:val="0"/>
        <w:ind w:firstLine="720"/>
        <w:jc w:val="both"/>
        <w:rPr>
          <w:ins w:id="168" w:author="Luca Kolibius (PGR)" w:date="2022-10-18T19:29:00Z"/>
          <w:sz w:val="28"/>
          <w:szCs w:val="28"/>
          <w:rPrChange w:id="169" w:author="Luca Kolibius (PGR)" w:date="2022-10-18T19:29:00Z">
            <w:rPr>
              <w:ins w:id="170" w:author="Luca Kolibius (PGR)" w:date="2022-10-18T19:29:00Z"/>
              <w:sz w:val="40"/>
              <w:szCs w:val="32"/>
            </w:rPr>
          </w:rPrChange>
        </w:rPr>
      </w:pPr>
      <w:ins w:id="171" w:author="Luca Kolibius (PGR)" w:date="2022-10-18T19:29:00Z">
        <w:r w:rsidRPr="00743629">
          <w:rPr>
            <w:sz w:val="28"/>
            <w:szCs w:val="28"/>
            <w:rPrChange w:id="172" w:author="Luca Kolibius (PGR)" w:date="2022-10-18T19:29:00Z">
              <w:rPr>
                <w:sz w:val="40"/>
                <w:szCs w:val="32"/>
              </w:rPr>
            </w:rPrChange>
          </w:rPr>
          <w:t xml:space="preserve">We then convolved each spike with a gaussian kernel (standard deviation: </w:t>
        </w:r>
      </w:ins>
      <w:ins w:id="173" w:author="Luca Kolibius (PGR)" w:date="2022-10-19T11:04:00Z">
        <w:r>
          <w:rPr>
            <w:sz w:val="28"/>
            <w:szCs w:val="28"/>
          </w:rPr>
          <w:t>25ms/</w:t>
        </w:r>
      </w:ins>
      <w:ins w:id="174" w:author="Luca Kolibius (PGR)" w:date="2022-10-18T19:29:00Z">
        <w:r w:rsidRPr="00743629">
          <w:rPr>
            <w:sz w:val="28"/>
            <w:szCs w:val="28"/>
            <w:rPrChange w:id="175" w:author="Luca Kolibius (PGR)" w:date="2022-10-18T19:29:00Z">
              <w:rPr>
                <w:sz w:val="40"/>
                <w:szCs w:val="32"/>
              </w:rPr>
            </w:rPrChange>
          </w:rPr>
          <w:t>100ms</w:t>
        </w:r>
      </w:ins>
      <w:ins w:id="176" w:author="Luca Kolibius (PGR)" w:date="2022-10-19T11:04:00Z">
        <w:r>
          <w:rPr>
            <w:sz w:val="28"/>
            <w:szCs w:val="28"/>
          </w:rPr>
          <w:t>/150ms</w:t>
        </w:r>
      </w:ins>
      <w:ins w:id="177" w:author="Luca Kolibius (PGR)" w:date="2022-10-18T19:29:00Z">
        <w:r w:rsidRPr="00743629">
          <w:rPr>
            <w:sz w:val="28"/>
            <w:szCs w:val="28"/>
            <w:rPrChange w:id="178" w:author="Luca Kolibius (PGR)" w:date="2022-10-18T19:29:00Z">
              <w:rPr>
                <w:sz w:val="40"/>
                <w:szCs w:val="32"/>
              </w:rPr>
            </w:rPrChange>
          </w:rPr>
          <w:t xml:space="preserve">, </w:t>
        </w:r>
        <w:bookmarkStart w:id="179" w:name="_Hlk117179035"/>
        <w:r w:rsidRPr="00743629">
          <w:rPr>
            <w:sz w:val="28"/>
            <w:szCs w:val="28"/>
            <w:rPrChange w:id="180" w:author="Luca Kolibius (PGR)" w:date="2022-10-18T19:29:00Z">
              <w:rPr>
                <w:sz w:val="40"/>
                <w:szCs w:val="32"/>
              </w:rPr>
            </w:rPrChange>
          </w:rPr>
          <w:t xml:space="preserve">length: </w:t>
        </w:r>
      </w:ins>
      <w:ins w:id="181" w:author="Luca Kolibius (PGR)" w:date="2022-10-20T17:22:00Z">
        <w:r>
          <w:rPr>
            <w:sz w:val="28"/>
            <w:szCs w:val="28"/>
          </w:rPr>
          <w:t xml:space="preserve">± </w:t>
        </w:r>
      </w:ins>
      <w:ins w:id="182" w:author="Luca Kolibius (PGR)" w:date="2022-10-20T17:23:00Z">
        <w:r>
          <w:rPr>
            <w:sz w:val="28"/>
            <w:szCs w:val="28"/>
          </w:rPr>
          <w:t>three</w:t>
        </w:r>
      </w:ins>
      <w:ins w:id="183" w:author="Luca Kolibius (PGR)" w:date="2022-10-20T17:22:00Z">
        <w:r>
          <w:rPr>
            <w:sz w:val="28"/>
            <w:szCs w:val="28"/>
          </w:rPr>
          <w:t xml:space="preserve"> standard deviations</w:t>
        </w:r>
      </w:ins>
      <w:bookmarkEnd w:id="179"/>
      <w:ins w:id="184" w:author="Luca Kolibius (PGR)" w:date="2022-10-18T19:29:00Z">
        <w:r w:rsidRPr="00743629">
          <w:rPr>
            <w:sz w:val="28"/>
            <w:szCs w:val="28"/>
            <w:rPrChange w:id="185" w:author="Luca Kolibius (PGR)" w:date="2022-10-18T19:29:00Z">
              <w:rPr>
                <w:sz w:val="40"/>
                <w:szCs w:val="32"/>
              </w:rPr>
            </w:rPrChange>
          </w:rPr>
          <w:t xml:space="preserve">, peak normalized to </w:t>
        </w:r>
      </w:ins>
      <w:ins w:id="186" w:author="Luca Kolibius (PGR)" w:date="2022-10-20T17:23:00Z">
        <w:r>
          <w:rPr>
            <w:sz w:val="28"/>
            <w:szCs w:val="28"/>
          </w:rPr>
          <w:t>one</w:t>
        </w:r>
      </w:ins>
      <w:ins w:id="187" w:author="Luca Kolibius (PGR)" w:date="2022-10-18T19:29:00Z">
        <w:r w:rsidRPr="00743629">
          <w:rPr>
            <w:sz w:val="28"/>
            <w:szCs w:val="28"/>
            <w:rPrChange w:id="188" w:author="Luca Kolibius (PGR)" w:date="2022-10-18T19:29:00Z">
              <w:rPr>
                <w:sz w:val="40"/>
                <w:szCs w:val="32"/>
              </w:rPr>
            </w:rPrChange>
          </w:rPr>
          <w:t xml:space="preserve">) creating a measure of instantaneous firing rate. </w:t>
        </w:r>
      </w:ins>
    </w:p>
    <w:p w14:paraId="03DBDE8B" w14:textId="77777777" w:rsidR="002D4893" w:rsidRPr="00743629" w:rsidRDefault="002D4893" w:rsidP="002D4893">
      <w:pPr>
        <w:autoSpaceDE w:val="0"/>
        <w:autoSpaceDN w:val="0"/>
        <w:adjustRightInd w:val="0"/>
        <w:ind w:firstLine="720"/>
        <w:jc w:val="both"/>
        <w:rPr>
          <w:ins w:id="189" w:author="Luca Kolibius (PGR)" w:date="2022-10-18T19:29:00Z"/>
          <w:sz w:val="28"/>
          <w:szCs w:val="28"/>
          <w:rPrChange w:id="190" w:author="Luca Kolibius (PGR)" w:date="2022-10-18T19:29:00Z">
            <w:rPr>
              <w:ins w:id="191" w:author="Luca Kolibius (PGR)" w:date="2022-10-18T19:29:00Z"/>
              <w:sz w:val="40"/>
              <w:szCs w:val="32"/>
            </w:rPr>
          </w:rPrChange>
        </w:rPr>
      </w:pPr>
      <w:ins w:id="192" w:author="Luca Kolibius (PGR)" w:date="2022-10-18T19:29:00Z">
        <w:r w:rsidRPr="00743629">
          <w:rPr>
            <w:sz w:val="28"/>
            <w:szCs w:val="28"/>
            <w:rPrChange w:id="193" w:author="Luca Kolibius (PGR)" w:date="2022-10-18T19:29:00Z">
              <w:rPr>
                <w:sz w:val="40"/>
                <w:szCs w:val="32"/>
              </w:rPr>
            </w:rPrChange>
          </w:rPr>
          <w:t>The main concern is that we do not know the ground truth of at what time</w:t>
        </w:r>
      </w:ins>
      <w:ins w:id="194" w:author="Luca Kolibius (PGR)" w:date="2022-11-03T16:55:00Z">
        <w:r>
          <w:rPr>
            <w:sz w:val="28"/>
            <w:szCs w:val="28"/>
          </w:rPr>
          <w:t xml:space="preserve"> </w:t>
        </w:r>
      </w:ins>
      <w:ins w:id="195" w:author="Luca Kolibius (PGR)" w:date="2022-10-18T19:29:00Z">
        <w:r w:rsidRPr="00743629">
          <w:rPr>
            <w:sz w:val="28"/>
            <w:szCs w:val="28"/>
            <w:rPrChange w:id="196" w:author="Luca Kolibius (PGR)" w:date="2022-10-18T19:29:00Z">
              <w:rPr>
                <w:sz w:val="40"/>
                <w:szCs w:val="32"/>
              </w:rPr>
            </w:rPrChange>
          </w:rPr>
          <w:t xml:space="preserve">point within a trial an episode was encoded or retrieved. To solve this </w:t>
        </w:r>
      </w:ins>
      <w:ins w:id="197" w:author="Luca Kolibius (PGR)" w:date="2022-10-19T11:22:00Z">
        <w:r w:rsidRPr="005E4876">
          <w:rPr>
            <w:sz w:val="28"/>
            <w:szCs w:val="28"/>
          </w:rPr>
          <w:t>problem,</w:t>
        </w:r>
      </w:ins>
      <w:ins w:id="198" w:author="Luca Kolibius (PGR)" w:date="2022-10-18T19:29:00Z">
        <w:r w:rsidRPr="00743629">
          <w:rPr>
            <w:sz w:val="28"/>
            <w:szCs w:val="28"/>
            <w:rPrChange w:id="199" w:author="Luca Kolibius (PGR)" w:date="2022-10-18T19:29:00Z">
              <w:rPr>
                <w:sz w:val="40"/>
                <w:szCs w:val="32"/>
              </w:rPr>
            </w:rPrChange>
          </w:rPr>
          <w:t xml:space="preserve"> we cross-correlated the instantaneous firing rate during encoding with the instantaneous firing rate during the corresponding retrieval trial (maximum lag of +-2.5s). The maximum value of this sequence served as our empirical reinstatement value. We then shuffled the encoding and retrieval order and recomputed this reinstatement value 1,000 times. The 99th percentile of these values was used as a threshold. If the empirical reinstatement value reached this threshold, we considered the neuron a temporal Episode Specific Neuron (tESN). In the next step</w:t>
        </w:r>
      </w:ins>
      <w:ins w:id="200" w:author="Luca Kolibius (PGR)" w:date="2022-11-03T16:55:00Z">
        <w:r>
          <w:rPr>
            <w:sz w:val="28"/>
            <w:szCs w:val="28"/>
          </w:rPr>
          <w:t>,</w:t>
        </w:r>
      </w:ins>
      <w:ins w:id="201" w:author="Luca Kolibius (PGR)" w:date="2022-10-18T19:29:00Z">
        <w:r w:rsidRPr="00743629">
          <w:rPr>
            <w:sz w:val="28"/>
            <w:szCs w:val="28"/>
            <w:rPrChange w:id="202" w:author="Luca Kolibius (PGR)" w:date="2022-10-18T19:29:00Z">
              <w:rPr>
                <w:sz w:val="40"/>
                <w:szCs w:val="32"/>
              </w:rPr>
            </w:rPrChange>
          </w:rPr>
          <w:t xml:space="preserve"> </w:t>
        </w:r>
      </w:ins>
      <w:ins w:id="203" w:author="Luca Kolibius (PGR)" w:date="2022-11-03T16:56:00Z">
        <w:r>
          <w:rPr>
            <w:sz w:val="28"/>
            <w:szCs w:val="28"/>
          </w:rPr>
          <w:t xml:space="preserve">for each neuron </w:t>
        </w:r>
      </w:ins>
      <w:ins w:id="204" w:author="Luca Kolibius (PGR)" w:date="2022-10-18T19:29:00Z">
        <w:r w:rsidRPr="00743629">
          <w:rPr>
            <w:sz w:val="28"/>
            <w:szCs w:val="28"/>
            <w:rPrChange w:id="205" w:author="Luca Kolibius (PGR)" w:date="2022-10-18T19:29:00Z">
              <w:rPr>
                <w:sz w:val="40"/>
                <w:szCs w:val="32"/>
              </w:rPr>
            </w:rPrChange>
          </w:rPr>
          <w:t>we randomly drew one of the permutations we calculated previously. Neurons whose permuted values reached or exceeded the threshold were considered tESNs under the null hypothesis. We repeated this process 1,000 times to build a null distribution against which we compared our empirical number of tESNs.</w:t>
        </w:r>
      </w:ins>
    </w:p>
    <w:p w14:paraId="24F51FD0" w14:textId="77777777" w:rsidR="002D4893" w:rsidRPr="00743629" w:rsidRDefault="002D4893" w:rsidP="002D4893">
      <w:pPr>
        <w:autoSpaceDE w:val="0"/>
        <w:autoSpaceDN w:val="0"/>
        <w:adjustRightInd w:val="0"/>
        <w:ind w:firstLine="720"/>
        <w:jc w:val="both"/>
        <w:rPr>
          <w:ins w:id="206" w:author="Luca Kolibius (PGR)" w:date="2022-10-18T19:29:00Z"/>
          <w:sz w:val="28"/>
          <w:szCs w:val="28"/>
          <w:rPrChange w:id="207" w:author="Luca Kolibius (PGR)" w:date="2022-10-18T19:29:00Z">
            <w:rPr>
              <w:ins w:id="208" w:author="Luca Kolibius (PGR)" w:date="2022-10-18T19:29:00Z"/>
              <w:sz w:val="40"/>
              <w:szCs w:val="32"/>
            </w:rPr>
          </w:rPrChange>
        </w:rPr>
      </w:pPr>
      <w:bookmarkStart w:id="209" w:name="_Hlk117178550"/>
      <w:ins w:id="210" w:author="Luca Kolibius (PGR)" w:date="2022-10-18T19:29:00Z">
        <w:r w:rsidRPr="00743629">
          <w:rPr>
            <w:sz w:val="28"/>
            <w:szCs w:val="28"/>
            <w:rPrChange w:id="211" w:author="Luca Kolibius (PGR)" w:date="2022-10-18T19:29:00Z">
              <w:rPr>
                <w:sz w:val="40"/>
                <w:szCs w:val="32"/>
              </w:rPr>
            </w:rPrChange>
          </w:rPr>
          <w:lastRenderedPageBreak/>
          <w:t>For experiment 2, we further excluded all trials in which the given neuron showed a significant visual tuning using the methodology outlined under #Identification of putative Concept Neurons.</w:t>
        </w:r>
      </w:ins>
    </w:p>
    <w:bookmarkEnd w:id="209"/>
    <w:p w14:paraId="6AD23392" w14:textId="77777777" w:rsidR="002D4893" w:rsidRPr="00743629" w:rsidRDefault="002D4893" w:rsidP="002D4893">
      <w:pPr>
        <w:autoSpaceDE w:val="0"/>
        <w:autoSpaceDN w:val="0"/>
        <w:adjustRightInd w:val="0"/>
        <w:ind w:firstLine="720"/>
        <w:jc w:val="both"/>
        <w:rPr>
          <w:sz w:val="28"/>
          <w:szCs w:val="28"/>
          <w:rPrChange w:id="212" w:author="Luca Kolibius (PGR)" w:date="2022-10-18T19:29:00Z">
            <w:rPr>
              <w:sz w:val="40"/>
              <w:szCs w:val="32"/>
            </w:rPr>
          </w:rPrChange>
        </w:rPr>
      </w:pPr>
      <w:ins w:id="213" w:author="Luca Kolibius (PGR)" w:date="2022-10-18T19:29:00Z">
        <w:r w:rsidRPr="00743629">
          <w:rPr>
            <w:sz w:val="28"/>
            <w:szCs w:val="28"/>
            <w:rPrChange w:id="214" w:author="Luca Kolibius (PGR)" w:date="2022-10-18T19:29:00Z">
              <w:rPr>
                <w:sz w:val="40"/>
                <w:szCs w:val="32"/>
              </w:rPr>
            </w:rPrChange>
          </w:rPr>
          <w:t>We tested the validity of this analysis by repeating the same analysis using random spike</w:t>
        </w:r>
      </w:ins>
      <w:ins w:id="215" w:author="Luca Kolibius (PGR)" w:date="2022-11-03T16:56:00Z">
        <w:r>
          <w:rPr>
            <w:sz w:val="28"/>
            <w:szCs w:val="28"/>
          </w:rPr>
          <w:t xml:space="preserve"> </w:t>
        </w:r>
      </w:ins>
      <w:ins w:id="216" w:author="Luca Kolibius (PGR)" w:date="2022-10-18T19:29:00Z">
        <w:r w:rsidRPr="00743629">
          <w:rPr>
            <w:sz w:val="28"/>
            <w:szCs w:val="28"/>
            <w:rPrChange w:id="217" w:author="Luca Kolibius (PGR)" w:date="2022-10-18T19:29:00Z">
              <w:rPr>
                <w:sz w:val="40"/>
                <w:szCs w:val="32"/>
              </w:rPr>
            </w:rPrChange>
          </w:rPr>
          <w:t>times.</w:t>
        </w:r>
      </w:ins>
      <w:ins w:id="218" w:author="Luca Kolibius (PGR)" w:date="2022-10-20T17:20:00Z">
        <w:r>
          <w:rPr>
            <w:sz w:val="28"/>
            <w:szCs w:val="28"/>
          </w:rPr>
          <w:t xml:space="preserve"> </w:t>
        </w:r>
      </w:ins>
      <w:ins w:id="219" w:author="Luca Kolibius (PGR)" w:date="2022-10-18T19:29:00Z">
        <w:r w:rsidRPr="00743629">
          <w:rPr>
            <w:sz w:val="28"/>
            <w:szCs w:val="28"/>
            <w:rPrChange w:id="220" w:author="Luca Kolibius (PGR)" w:date="2022-10-18T19:29:00Z">
              <w:rPr>
                <w:sz w:val="40"/>
                <w:szCs w:val="32"/>
              </w:rPr>
            </w:rPrChange>
          </w:rPr>
          <w:t>We generated these random spike</w:t>
        </w:r>
      </w:ins>
      <w:ins w:id="221" w:author="Luca Kolibius (PGR)" w:date="2022-11-03T16:56:00Z">
        <w:r>
          <w:rPr>
            <w:sz w:val="28"/>
            <w:szCs w:val="28"/>
          </w:rPr>
          <w:t xml:space="preserve"> </w:t>
        </w:r>
      </w:ins>
      <w:ins w:id="222" w:author="Luca Kolibius (PGR)" w:date="2022-10-18T19:29:00Z">
        <w:r w:rsidRPr="00743629">
          <w:rPr>
            <w:sz w:val="28"/>
            <w:szCs w:val="28"/>
            <w:rPrChange w:id="223" w:author="Luca Kolibius (PGR)" w:date="2022-10-18T19:29:00Z">
              <w:rPr>
                <w:sz w:val="40"/>
                <w:szCs w:val="32"/>
              </w:rPr>
            </w:rPrChange>
          </w:rPr>
          <w:t>times by first rounding the empirical spike</w:t>
        </w:r>
      </w:ins>
      <w:ins w:id="224" w:author="Luca Kolibius (PGR)" w:date="2022-11-03T16:56:00Z">
        <w:r>
          <w:rPr>
            <w:sz w:val="28"/>
            <w:szCs w:val="28"/>
          </w:rPr>
          <w:t xml:space="preserve"> </w:t>
        </w:r>
      </w:ins>
      <w:ins w:id="225" w:author="Luca Kolibius (PGR)" w:date="2022-10-18T19:29:00Z">
        <w:r w:rsidRPr="00743629">
          <w:rPr>
            <w:sz w:val="28"/>
            <w:szCs w:val="28"/>
            <w:rPrChange w:id="226" w:author="Luca Kolibius (PGR)" w:date="2022-10-18T19:29:00Z">
              <w:rPr>
                <w:sz w:val="40"/>
                <w:szCs w:val="32"/>
              </w:rPr>
            </w:rPrChange>
          </w:rPr>
          <w:t>times to the nearest integer and then drawing an equal number of pseudorandom integer values from a discrete uniform distribution between the first and last empirical spike</w:t>
        </w:r>
      </w:ins>
      <w:ins w:id="227" w:author="Luca Kolibius (PGR)" w:date="2022-11-03T16:56:00Z">
        <w:r>
          <w:rPr>
            <w:sz w:val="28"/>
            <w:szCs w:val="28"/>
          </w:rPr>
          <w:t xml:space="preserve"> </w:t>
        </w:r>
      </w:ins>
      <w:ins w:id="228" w:author="Luca Kolibius (PGR)" w:date="2022-10-20T17:21:00Z">
        <w:r>
          <w:rPr>
            <w:sz w:val="28"/>
            <w:szCs w:val="28"/>
          </w:rPr>
          <w:t>times</w:t>
        </w:r>
      </w:ins>
      <w:ins w:id="229" w:author="Luca Kolibius (PGR)" w:date="2022-10-18T19:29:00Z">
        <w:r w:rsidRPr="00743629">
          <w:rPr>
            <w:sz w:val="28"/>
            <w:szCs w:val="28"/>
            <w:rPrChange w:id="230" w:author="Luca Kolibius (PGR)" w:date="2022-10-18T19:29:00Z">
              <w:rPr>
                <w:sz w:val="40"/>
                <w:szCs w:val="32"/>
              </w:rPr>
            </w:rPrChange>
          </w:rPr>
          <w:t>.</w:t>
        </w:r>
      </w:ins>
    </w:p>
    <w:bookmarkEnd w:id="147"/>
    <w:bookmarkEnd w:id="157"/>
    <w:p w14:paraId="1D114D0B" w14:textId="77777777" w:rsidR="002D4893" w:rsidRPr="001D6FAC" w:rsidRDefault="002D4893" w:rsidP="002D4893">
      <w:pPr>
        <w:pStyle w:val="SMText"/>
        <w:rPr>
          <w:sz w:val="28"/>
          <w:szCs w:val="22"/>
        </w:rPr>
      </w:pPr>
    </w:p>
    <w:p w14:paraId="3BC57324"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Firing</w:t>
      </w:r>
      <w:r>
        <w:rPr>
          <w:sz w:val="28"/>
          <w:szCs w:val="22"/>
          <w:u w:val="single"/>
          <w:lang w:val="en-GB"/>
        </w:rPr>
        <w:t xml:space="preserve"> </w:t>
      </w:r>
      <w:r w:rsidRPr="00B9589E">
        <w:rPr>
          <w:sz w:val="28"/>
          <w:szCs w:val="22"/>
          <w:u w:val="single"/>
          <w:lang w:val="en-GB"/>
        </w:rPr>
        <w:t>rate spike convolution</w:t>
      </w:r>
    </w:p>
    <w:p w14:paraId="26D8FB35" w14:textId="52EEC97E" w:rsidR="002D4893" w:rsidRPr="00B9589E" w:rsidRDefault="002D4893" w:rsidP="002D4893">
      <w:pPr>
        <w:pStyle w:val="SMText"/>
        <w:spacing w:line="360" w:lineRule="auto"/>
        <w:jc w:val="both"/>
        <w:rPr>
          <w:sz w:val="28"/>
          <w:szCs w:val="22"/>
          <w:lang w:val="en-GB"/>
        </w:rPr>
      </w:pPr>
      <w:r w:rsidRPr="00B9589E">
        <w:rPr>
          <w:sz w:val="28"/>
          <w:szCs w:val="22"/>
          <w:lang w:val="en-GB"/>
        </w:rPr>
        <w:t xml:space="preserve">To produce the visualisations in Figure </w:t>
      </w:r>
      <w:r>
        <w:rPr>
          <w:sz w:val="28"/>
          <w:szCs w:val="22"/>
          <w:lang w:val="en-GB"/>
        </w:rPr>
        <w:t>4</w:t>
      </w:r>
      <w:r w:rsidRPr="00B9589E">
        <w:rPr>
          <w:sz w:val="28"/>
          <w:szCs w:val="22"/>
          <w:lang w:val="en-GB"/>
        </w:rPr>
        <w:t xml:space="preserve">, we extracted spikes from one second before the cue onset until five seconds after cue onset for each episode. Binary spike times were convolved with a 251 ms </w:t>
      </w:r>
      <w:r>
        <w:rPr>
          <w:sz w:val="28"/>
          <w:szCs w:val="22"/>
          <w:lang w:val="en-GB"/>
        </w:rPr>
        <w:t>G</w:t>
      </w:r>
      <w:r w:rsidRPr="00B9589E">
        <w:rPr>
          <w:sz w:val="28"/>
          <w:szCs w:val="22"/>
          <w:lang w:val="en-GB"/>
        </w:rPr>
        <w:t>aussian kernel (width factor: 2.5) to create a time-resolved signal of spike activity. We computed the average firing rate over time for all episodes (</w:t>
      </w:r>
      <w:r w:rsidRPr="00B9589E">
        <w:rPr>
          <w:i/>
          <w:iCs/>
          <w:sz w:val="28"/>
          <w:szCs w:val="22"/>
          <w:lang w:val="en-GB"/>
        </w:rPr>
        <w:t>ep</w:t>
      </w:r>
      <w:r w:rsidRPr="00B9589E">
        <w:rPr>
          <w:sz w:val="28"/>
          <w:szCs w:val="22"/>
          <w:lang w:val="en-GB"/>
        </w:rPr>
        <w:t>) during the baseline (</w:t>
      </w:r>
      <w:r w:rsidRPr="00B9589E">
        <w:rPr>
          <w:i/>
          <w:iCs/>
          <w:sz w:val="28"/>
          <w:szCs w:val="22"/>
          <w:lang w:val="en-GB"/>
        </w:rPr>
        <w:t>BL</w:t>
      </w:r>
      <w:r w:rsidRPr="00B9589E">
        <w:rPr>
          <w:sz w:val="28"/>
          <w:szCs w:val="22"/>
          <w:lang w:val="en-GB"/>
        </w:rPr>
        <w:t xml:space="preserve">) period 1,000 ms preceding the animal cue </w:t>
      </w:r>
      <m:oMath>
        <m:d>
          <m:dPr>
            <m:ctrlPr>
              <w:rPr>
                <w:rFonts w:ascii="Cambria Math" w:hAnsi="Cambria Math"/>
                <w:i/>
                <w:sz w:val="28"/>
                <w:szCs w:val="22"/>
                <w:lang w:val="en-GB"/>
              </w:rPr>
            </m:ctrlPr>
          </m:dPr>
          <m:e>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r>
                      <w:rPr>
                        <w:rFonts w:ascii="Cambria Math" w:hAnsi="Cambria Math"/>
                        <w:sz w:val="28"/>
                        <w:szCs w:val="22"/>
                        <w:lang w:val="en-GB"/>
                      </w:rPr>
                      <m:t>x</m:t>
                    </m:r>
                  </m:e>
                </m:bar>
              </m:e>
              <m:sub>
                <m:r>
                  <w:rPr>
                    <w:rFonts w:ascii="Cambria Math" w:hAnsi="Cambria Math"/>
                    <w:sz w:val="28"/>
                    <w:szCs w:val="22"/>
                    <w:lang w:val="en-GB"/>
                  </w:rPr>
                  <m:t>BL</m:t>
                </m:r>
              </m:sub>
            </m:sSub>
          </m:e>
        </m:d>
      </m:oMath>
      <w:r w:rsidRPr="00B9589E">
        <w:rPr>
          <w:sz w:val="28"/>
          <w:szCs w:val="22"/>
          <w:lang w:val="en-GB"/>
        </w:rPr>
        <w:t>. We then z-scored the spike activity during the episode (</w:t>
      </w:r>
      <m:oMath>
        <m:sSub>
          <m:sSubPr>
            <m:ctrlPr>
              <w:rPr>
                <w:rFonts w:ascii="Cambria Math" w:hAnsi="Cambria Math"/>
                <w:i/>
                <w:sz w:val="28"/>
                <w:szCs w:val="22"/>
                <w:lang w:val="en-GB"/>
              </w:rPr>
            </m:ctrlPr>
          </m:sSubPr>
          <m:e>
            <m:r>
              <w:rPr>
                <w:rFonts w:ascii="Cambria Math" w:hAnsi="Cambria Math"/>
                <w:sz w:val="28"/>
                <w:szCs w:val="22"/>
                <w:lang w:val="en-GB"/>
              </w:rPr>
              <m:t>x</m:t>
            </m:r>
          </m:e>
          <m:sub>
            <m:r>
              <w:rPr>
                <w:rFonts w:ascii="Cambria Math" w:hAnsi="Cambria Math"/>
                <w:sz w:val="28"/>
                <w:szCs w:val="22"/>
                <w:lang w:val="en-GB"/>
              </w:rPr>
              <m:t>ep,t</m:t>
            </m:r>
          </m:sub>
        </m:sSub>
      </m:oMath>
      <w:r w:rsidRPr="00B9589E">
        <w:rPr>
          <w:sz w:val="28"/>
          <w:szCs w:val="22"/>
          <w:lang w:val="en-GB"/>
        </w:rPr>
        <w:t>) using the standard deviation (</w:t>
      </w:r>
      <m:oMath>
        <m:r>
          <w:rPr>
            <w:rFonts w:ascii="Cambria Math" w:hAnsi="Cambria Math"/>
            <w:sz w:val="28"/>
            <w:szCs w:val="22"/>
            <w:lang w:val="en-GB"/>
          </w:rPr>
          <m:t>std</m:t>
        </m:r>
        <m:d>
          <m:dPr>
            <m:ctrlPr>
              <w:rPr>
                <w:rFonts w:ascii="Cambria Math" w:hAnsi="Cambria Math"/>
                <w:i/>
                <w:sz w:val="28"/>
                <w:szCs w:val="22"/>
                <w:lang w:val="en-GB"/>
              </w:rPr>
            </m:ctrlPr>
          </m:dPr>
          <m:e>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r>
                      <w:rPr>
                        <w:rFonts w:ascii="Cambria Math" w:hAnsi="Cambria Math"/>
                        <w:sz w:val="28"/>
                        <w:szCs w:val="22"/>
                        <w:lang w:val="en-GB"/>
                      </w:rPr>
                      <m:t>x</m:t>
                    </m:r>
                  </m:e>
                </m:bar>
              </m:e>
              <m:sub>
                <m:r>
                  <w:rPr>
                    <w:rFonts w:ascii="Cambria Math" w:hAnsi="Cambria Math"/>
                    <w:sz w:val="28"/>
                    <w:szCs w:val="22"/>
                    <w:lang w:val="en-GB"/>
                  </w:rPr>
                  <m:t>BL</m:t>
                </m:r>
              </m:sub>
            </m:sSub>
          </m:e>
        </m:d>
      </m:oMath>
      <w:r w:rsidRPr="00B9589E">
        <w:rPr>
          <w:sz w:val="28"/>
          <w:szCs w:val="22"/>
          <w:lang w:val="en-GB"/>
        </w:rPr>
        <w:t>) and mean (</w:t>
      </w:r>
      <m:oMath>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bar>
                  <m:barPr>
                    <m:pos m:val="top"/>
                    <m:ctrlPr>
                      <w:rPr>
                        <w:rFonts w:ascii="Cambria Math" w:hAnsi="Cambria Math"/>
                        <w:sz w:val="28"/>
                        <w:szCs w:val="22"/>
                        <w:lang w:val="en-GB"/>
                      </w:rPr>
                    </m:ctrlPr>
                  </m:barPr>
                  <m:e>
                    <m:r>
                      <w:rPr>
                        <w:rFonts w:ascii="Cambria Math" w:hAnsi="Cambria Math"/>
                        <w:sz w:val="28"/>
                        <w:szCs w:val="22"/>
                        <w:lang w:val="en-GB"/>
                      </w:rPr>
                      <m:t>x</m:t>
                    </m:r>
                  </m:e>
                </m:bar>
              </m:e>
            </m:bar>
          </m:e>
          <m:sub>
            <m:r>
              <w:rPr>
                <w:rFonts w:ascii="Cambria Math" w:hAnsi="Cambria Math"/>
                <w:sz w:val="28"/>
                <w:szCs w:val="22"/>
                <w:lang w:val="en-GB"/>
              </w:rPr>
              <m:t>BL</m:t>
            </m:r>
          </m:sub>
        </m:sSub>
      </m:oMath>
      <w:r w:rsidRPr="00B9589E">
        <w:rPr>
          <w:sz w:val="28"/>
          <w:szCs w:val="22"/>
          <w:lang w:val="en-GB"/>
        </w:rPr>
        <w:t xml:space="preserve">) across all pre-cue baseline periods (see equation (1)). To account for instances where no spiking activity occurred during the baseline period, 0.1 (see </w:t>
      </w:r>
      <w:r>
        <w:rPr>
          <w:sz w:val="28"/>
          <w:szCs w:val="22"/>
          <w:lang w:val="en-GB"/>
        </w:rPr>
        <w:fldChar w:fldCharType="begin"/>
      </w:r>
      <w:r>
        <w:rPr>
          <w:sz w:val="28"/>
          <w:szCs w:val="22"/>
          <w:lang w:val="en-GB"/>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Pr>
          <w:sz w:val="28"/>
          <w:szCs w:val="22"/>
          <w:lang w:val="en-GB"/>
        </w:rPr>
        <w:fldChar w:fldCharType="separate"/>
      </w:r>
      <w:r>
        <w:rPr>
          <w:noProof/>
          <w:sz w:val="28"/>
          <w:szCs w:val="22"/>
          <w:lang w:val="en-GB"/>
        </w:rPr>
        <w:t>(Ison et al., 2015)</w:t>
      </w:r>
      <w:r>
        <w:rPr>
          <w:sz w:val="28"/>
          <w:szCs w:val="22"/>
          <w:lang w:val="en-GB"/>
        </w:rPr>
        <w:fldChar w:fldCharType="end"/>
      </w:r>
      <w:r w:rsidRPr="00B9589E">
        <w:rPr>
          <w:sz w:val="28"/>
          <w:szCs w:val="22"/>
          <w:lang w:val="en-GB"/>
        </w:rPr>
        <w:t>) was added to the standard deviation (</w:t>
      </w:r>
      <m:oMath>
        <m:r>
          <w:rPr>
            <w:rFonts w:ascii="Cambria Math" w:hAnsi="Cambria Math"/>
            <w:sz w:val="28"/>
            <w:szCs w:val="22"/>
            <w:lang w:val="en-GB"/>
          </w:rPr>
          <m:t>std</m:t>
        </m:r>
        <m:d>
          <m:dPr>
            <m:ctrlPr>
              <w:rPr>
                <w:rFonts w:ascii="Cambria Math" w:hAnsi="Cambria Math"/>
                <w:i/>
                <w:sz w:val="28"/>
                <w:szCs w:val="22"/>
                <w:lang w:val="en-GB"/>
              </w:rPr>
            </m:ctrlPr>
          </m:dPr>
          <m:e>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r>
                      <w:rPr>
                        <w:rFonts w:ascii="Cambria Math" w:hAnsi="Cambria Math"/>
                        <w:sz w:val="28"/>
                        <w:szCs w:val="22"/>
                        <w:lang w:val="en-GB"/>
                      </w:rPr>
                      <m:t>x</m:t>
                    </m:r>
                  </m:e>
                </m:bar>
              </m:e>
              <m:sub>
                <m:r>
                  <w:rPr>
                    <w:rFonts w:ascii="Cambria Math" w:hAnsi="Cambria Math"/>
                    <w:sz w:val="28"/>
                    <w:szCs w:val="22"/>
                    <w:lang w:val="en-GB"/>
                  </w:rPr>
                  <m:t>BL</m:t>
                </m:r>
              </m:sub>
            </m:sSub>
          </m:e>
        </m:d>
      </m:oMath>
      <w:r w:rsidRPr="00B9589E">
        <w:rPr>
          <w:sz w:val="28"/>
          <w:szCs w:val="22"/>
          <w:lang w:val="en-GB"/>
        </w:rPr>
        <w:t>). Episodes were then split into reinstated and non-reinstated episodes. Firing rates for each episode type (reinstated/non-reinstated) were then averaged over ESNs.</w:t>
      </w:r>
    </w:p>
    <w:p w14:paraId="7E2A1F5D" w14:textId="4C311F48" w:rsidR="002D4893" w:rsidRPr="00B9589E" w:rsidRDefault="002D4893" w:rsidP="002D4893">
      <w:pPr>
        <w:pStyle w:val="SMText"/>
        <w:spacing w:line="360" w:lineRule="auto"/>
        <w:rPr>
          <w:sz w:val="28"/>
          <w:szCs w:val="22"/>
          <w:lang w:val="en-GB"/>
        </w:rPr>
      </w:pPr>
      <m:oMath>
        <m:sSub>
          <m:sSubPr>
            <m:ctrlPr>
              <w:rPr>
                <w:rFonts w:ascii="Cambria Math" w:hAnsi="Cambria Math"/>
                <w:i/>
                <w:sz w:val="28"/>
                <w:szCs w:val="22"/>
                <w:lang w:val="en-GB"/>
              </w:rPr>
            </m:ctrlPr>
          </m:sSubPr>
          <m:e>
            <m:r>
              <w:rPr>
                <w:rFonts w:ascii="Cambria Math" w:hAnsi="Cambria Math"/>
                <w:sz w:val="28"/>
                <w:szCs w:val="22"/>
                <w:lang w:val="en-GB"/>
              </w:rPr>
              <m:t>z</m:t>
            </m:r>
          </m:e>
          <m:sub>
            <m:r>
              <w:rPr>
                <w:rFonts w:ascii="Cambria Math" w:hAnsi="Cambria Math"/>
                <w:sz w:val="28"/>
                <w:szCs w:val="22"/>
                <w:lang w:val="en-GB"/>
              </w:rPr>
              <m:t>ep,t</m:t>
            </m:r>
          </m:sub>
        </m:sSub>
        <m:r>
          <w:rPr>
            <w:rFonts w:ascii="Cambria Math" w:hAnsi="Cambria Math"/>
            <w:sz w:val="28"/>
            <w:szCs w:val="22"/>
            <w:lang w:val="en-GB"/>
          </w:rPr>
          <m:t>=</m:t>
        </m:r>
        <m:f>
          <m:fPr>
            <m:ctrlPr>
              <w:rPr>
                <w:rFonts w:ascii="Cambria Math" w:hAnsi="Cambria Math"/>
                <w:i/>
                <w:sz w:val="28"/>
                <w:szCs w:val="22"/>
                <w:lang w:val="en-GB"/>
              </w:rPr>
            </m:ctrlPr>
          </m:fPr>
          <m:num>
            <m:sSub>
              <m:sSubPr>
                <m:ctrlPr>
                  <w:rPr>
                    <w:rFonts w:ascii="Cambria Math" w:hAnsi="Cambria Math"/>
                    <w:i/>
                    <w:sz w:val="28"/>
                    <w:szCs w:val="22"/>
                    <w:lang w:val="en-GB"/>
                  </w:rPr>
                </m:ctrlPr>
              </m:sSubPr>
              <m:e>
                <m:r>
                  <w:rPr>
                    <w:rFonts w:ascii="Cambria Math" w:hAnsi="Cambria Math"/>
                    <w:sz w:val="28"/>
                    <w:szCs w:val="22"/>
                    <w:lang w:val="en-GB"/>
                  </w:rPr>
                  <m:t>x</m:t>
                </m:r>
              </m:e>
              <m:sub>
                <m:r>
                  <w:rPr>
                    <w:rFonts w:ascii="Cambria Math" w:hAnsi="Cambria Math"/>
                    <w:sz w:val="28"/>
                    <w:szCs w:val="22"/>
                    <w:lang w:val="en-GB"/>
                  </w:rPr>
                  <m:t>ep,t</m:t>
                </m:r>
              </m:sub>
            </m:sSub>
            <m:r>
              <w:rPr>
                <w:rFonts w:ascii="Cambria Math" w:hAnsi="Cambria Math"/>
                <w:sz w:val="28"/>
                <w:szCs w:val="22"/>
                <w:lang w:val="en-GB"/>
              </w:rPr>
              <m:t>-</m:t>
            </m:r>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bar>
                      <m:barPr>
                        <m:pos m:val="top"/>
                        <m:ctrlPr>
                          <w:rPr>
                            <w:rFonts w:ascii="Cambria Math" w:hAnsi="Cambria Math"/>
                            <w:sz w:val="28"/>
                            <w:szCs w:val="22"/>
                            <w:lang w:val="en-GB"/>
                          </w:rPr>
                        </m:ctrlPr>
                      </m:barPr>
                      <m:e>
                        <m:r>
                          <w:rPr>
                            <w:rFonts w:ascii="Cambria Math" w:hAnsi="Cambria Math"/>
                            <w:sz w:val="28"/>
                            <w:szCs w:val="22"/>
                            <w:lang w:val="en-GB"/>
                          </w:rPr>
                          <m:t>x</m:t>
                        </m:r>
                      </m:e>
                    </m:bar>
                  </m:e>
                </m:bar>
              </m:e>
              <m:sub>
                <m:r>
                  <w:rPr>
                    <w:rFonts w:ascii="Cambria Math" w:hAnsi="Cambria Math"/>
                    <w:sz w:val="28"/>
                    <w:szCs w:val="22"/>
                    <w:lang w:val="en-GB"/>
                  </w:rPr>
                  <m:t>BL</m:t>
                </m:r>
              </m:sub>
            </m:sSub>
          </m:num>
          <m:den>
            <m:r>
              <w:rPr>
                <w:rFonts w:ascii="Cambria Math" w:hAnsi="Cambria Math"/>
                <w:sz w:val="28"/>
                <w:szCs w:val="22"/>
                <w:lang w:val="en-GB"/>
              </w:rPr>
              <m:t>std</m:t>
            </m:r>
            <m:d>
              <m:dPr>
                <m:ctrlPr>
                  <w:rPr>
                    <w:rFonts w:ascii="Cambria Math" w:hAnsi="Cambria Math"/>
                    <w:i/>
                    <w:sz w:val="28"/>
                    <w:szCs w:val="22"/>
                    <w:lang w:val="en-GB"/>
                  </w:rPr>
                </m:ctrlPr>
              </m:dPr>
              <m:e>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r>
                          <w:rPr>
                            <w:rFonts w:ascii="Cambria Math" w:hAnsi="Cambria Math"/>
                            <w:sz w:val="28"/>
                            <w:szCs w:val="22"/>
                            <w:lang w:val="en-GB"/>
                          </w:rPr>
                          <m:t>x</m:t>
                        </m:r>
                      </m:e>
                    </m:bar>
                  </m:e>
                  <m:sub>
                    <m:r>
                      <w:rPr>
                        <w:rFonts w:ascii="Cambria Math" w:hAnsi="Cambria Math"/>
                        <w:sz w:val="28"/>
                        <w:szCs w:val="22"/>
                        <w:lang w:val="en-GB"/>
                      </w:rPr>
                      <m:t>BL</m:t>
                    </m:r>
                  </m:sub>
                </m:sSub>
              </m:e>
            </m:d>
            <m:r>
              <w:rPr>
                <w:rFonts w:ascii="Cambria Math" w:hAnsi="Cambria Math"/>
                <w:sz w:val="28"/>
                <w:szCs w:val="22"/>
                <w:lang w:val="en-GB"/>
              </w:rPr>
              <m:t>+0.1</m:t>
            </m:r>
          </m:den>
        </m:f>
      </m:oMath>
      <w:r w:rsidRPr="00B9589E">
        <w:rPr>
          <w:sz w:val="28"/>
          <w:szCs w:val="22"/>
          <w:lang w:val="en-GB"/>
        </w:rPr>
        <w:t xml:space="preserve">     (1)</w:t>
      </w:r>
      <m:oMath>
        <m:r>
          <m:rPr>
            <m:sty m:val="p"/>
          </m:rPr>
          <w:rPr>
            <w:rFonts w:ascii="Cambria Math" w:hAnsi="Cambria Math"/>
            <w:sz w:val="28"/>
            <w:szCs w:val="22"/>
            <w:lang w:val="en-GB"/>
          </w:rPr>
          <w:br/>
        </m:r>
      </m:oMath>
    </w:p>
    <w:p w14:paraId="31021E4F"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Identification of Time Cells</w:t>
      </w:r>
    </w:p>
    <w:p w14:paraId="3951895A" w14:textId="77777777" w:rsidR="002D4893" w:rsidRPr="00B9589E" w:rsidRDefault="002D4893" w:rsidP="002D4893">
      <w:pPr>
        <w:pStyle w:val="SMText"/>
        <w:spacing w:line="360" w:lineRule="auto"/>
        <w:jc w:val="both"/>
        <w:rPr>
          <w:sz w:val="28"/>
          <w:szCs w:val="22"/>
          <w:lang w:val="en-GB"/>
        </w:rPr>
      </w:pPr>
      <w:r w:rsidRPr="00B9589E">
        <w:rPr>
          <w:sz w:val="28"/>
          <w:szCs w:val="22"/>
          <w:lang w:val="en-GB"/>
        </w:rPr>
        <w:t xml:space="preserve">We defined the beginning of an encoding block as the most salient event. Based on Umbach and colleagues </w:t>
      </w:r>
      <w:r>
        <w:rPr>
          <w:sz w:val="28"/>
          <w:szCs w:val="22"/>
          <w:lang w:val="en-GB"/>
        </w:rPr>
        <w:fldChar w:fldCharType="begin"/>
      </w:r>
      <w:r>
        <w:rPr>
          <w:sz w:val="28"/>
          <w:szCs w:val="22"/>
          <w:lang w:val="en-GB"/>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Pr>
          <w:sz w:val="28"/>
          <w:szCs w:val="22"/>
          <w:lang w:val="en-GB"/>
        </w:rPr>
        <w:fldChar w:fldCharType="separate"/>
      </w:r>
      <w:r>
        <w:rPr>
          <w:noProof/>
          <w:sz w:val="28"/>
          <w:szCs w:val="22"/>
          <w:lang w:val="en-GB"/>
        </w:rPr>
        <w:t>(Umbach et al., 2020)</w:t>
      </w:r>
      <w:r>
        <w:rPr>
          <w:sz w:val="28"/>
          <w:szCs w:val="22"/>
          <w:lang w:val="en-GB"/>
        </w:rPr>
        <w:fldChar w:fldCharType="end"/>
      </w:r>
      <w:r w:rsidRPr="00B9589E">
        <w:rPr>
          <w:sz w:val="28"/>
          <w:szCs w:val="22"/>
          <w:lang w:val="en-GB"/>
        </w:rPr>
        <w:t xml:space="preserve">, we then extracted all spikes within each block and convolved them with a 251 ms </w:t>
      </w:r>
      <w:r>
        <w:rPr>
          <w:sz w:val="28"/>
          <w:szCs w:val="22"/>
          <w:lang w:val="en-GB"/>
        </w:rPr>
        <w:t>G</w:t>
      </w:r>
      <w:r w:rsidRPr="00B9589E">
        <w:rPr>
          <w:sz w:val="28"/>
          <w:szCs w:val="22"/>
          <w:lang w:val="en-GB"/>
        </w:rPr>
        <w:t xml:space="preserve">aussian kernel </w:t>
      </w:r>
      <w:r w:rsidRPr="00B9589E">
        <w:rPr>
          <w:sz w:val="28"/>
          <w:szCs w:val="22"/>
          <w:lang w:val="en-GB"/>
        </w:rPr>
        <w:lastRenderedPageBreak/>
        <w:t xml:space="preserve">(width factor: 2.5). This created a block number x time points matrix. For our first analysis, we cut each encoding block into 40 equally sized bins, thereby normalizing block duration. We then used a Kruskal-Wallis test to determine whether any of the 40 bins significantly differed from each other. </w:t>
      </w:r>
    </w:p>
    <w:p w14:paraId="52FBC4B4" w14:textId="052A76ED" w:rsidR="002D4893" w:rsidRPr="002D4893" w:rsidRDefault="002D4893" w:rsidP="002D4893">
      <w:pPr>
        <w:pStyle w:val="SMText"/>
        <w:spacing w:line="360" w:lineRule="auto"/>
        <w:ind w:firstLine="0"/>
        <w:jc w:val="both"/>
        <w:rPr>
          <w:sz w:val="28"/>
          <w:szCs w:val="22"/>
          <w:lang w:val="en-GB"/>
        </w:rPr>
      </w:pPr>
      <w:r w:rsidRPr="00B9589E">
        <w:rPr>
          <w:sz w:val="28"/>
          <w:szCs w:val="22"/>
          <w:lang w:val="en-GB"/>
        </w:rPr>
        <w:t xml:space="preserve">We then performed a circular shifting permutation test to calculate whether we found a significant number of Time Cells. This is done by shifting a random number of values from the beginning of the vector to the end. This shifting was imposed on each block separately and repeated N = 10,000 times for every single unit. </w:t>
      </w:r>
      <w:r w:rsidRPr="00B9589E">
        <w:rPr>
          <w:sz w:val="28"/>
          <w:szCs w:val="22"/>
          <w:lang w:val="en-GB"/>
        </w:rPr>
        <w:br/>
        <w:t xml:space="preserve">In a second test, the block length was determined by the longest block and shorter blocks were filled up with NaN values. This resulted in no normalization of time between blocks. The rest of the procedure is the same as described in the above paragraph. </w:t>
      </w:r>
    </w:p>
    <w:p w14:paraId="4FA046B9" w14:textId="77777777" w:rsidR="00993C36" w:rsidRDefault="00993C36" w:rsidP="00993C36">
      <w:pPr>
        <w:spacing w:line="480" w:lineRule="auto"/>
        <w:rPr>
          <w:rFonts w:cstheme="minorHAnsi"/>
          <w:sz w:val="24"/>
          <w:szCs w:val="24"/>
        </w:rPr>
      </w:pPr>
    </w:p>
    <w:p w14:paraId="52C61A39" w14:textId="77777777" w:rsidR="00993C36" w:rsidRPr="00747269" w:rsidRDefault="00993C36" w:rsidP="00993C36">
      <w:pPr>
        <w:spacing w:line="480" w:lineRule="auto"/>
        <w:jc w:val="both"/>
        <w:rPr>
          <w:rFonts w:cstheme="minorHAnsi"/>
          <w:sz w:val="24"/>
          <w:szCs w:val="24"/>
        </w:rPr>
      </w:pPr>
      <w:r w:rsidRPr="007941AC">
        <w:rPr>
          <w:rFonts w:cstheme="minorHAnsi"/>
          <w:b/>
          <w:bCs/>
          <w:sz w:val="24"/>
          <w:szCs w:val="24"/>
        </w:rPr>
        <w:t>Results</w:t>
      </w:r>
      <w:r>
        <w:rPr>
          <w:rFonts w:cstheme="minorHAnsi"/>
          <w:b/>
          <w:bCs/>
          <w:sz w:val="24"/>
          <w:szCs w:val="24"/>
        </w:rPr>
        <w:t>:</w:t>
      </w:r>
      <w:r w:rsidRPr="008863BA">
        <w:rPr>
          <w:rFonts w:cstheme="minorHAnsi"/>
          <w:sz w:val="24"/>
          <w:szCs w:val="24"/>
        </w:rPr>
        <w:br/>
      </w:r>
      <w:r w:rsidRPr="00AE1DD9">
        <w:rPr>
          <w:rFonts w:cstheme="minorHAnsi"/>
          <w:sz w:val="24"/>
          <w:szCs w:val="24"/>
        </w:rPr>
        <w:t xml:space="preserve">We analyzed recordings from </w:t>
      </w:r>
      <w:r>
        <w:rPr>
          <w:rFonts w:cstheme="minorHAnsi"/>
          <w:sz w:val="24"/>
          <w:szCs w:val="24"/>
        </w:rPr>
        <w:t xml:space="preserve">two separate experiments (experiment 1: 585 neurons in the hippocampus, </w:t>
      </w:r>
      <w:r w:rsidRPr="00AE1DD9">
        <w:rPr>
          <w:rFonts w:cstheme="minorHAnsi"/>
          <w:sz w:val="24"/>
          <w:szCs w:val="24"/>
        </w:rPr>
        <w:t>16 participants</w:t>
      </w:r>
      <w:r>
        <w:rPr>
          <w:rFonts w:cstheme="minorHAnsi"/>
          <w:sz w:val="24"/>
          <w:szCs w:val="24"/>
        </w:rPr>
        <w:t xml:space="preserve">, </w:t>
      </w:r>
      <w:r w:rsidRPr="00AE1DD9">
        <w:rPr>
          <w:rFonts w:cstheme="minorHAnsi"/>
          <w:sz w:val="24"/>
          <w:szCs w:val="24"/>
        </w:rPr>
        <w:t>7 female; age mean = 36.125 years, from 26-53 years</w:t>
      </w:r>
      <w:r>
        <w:rPr>
          <w:rFonts w:cstheme="minorHAnsi"/>
          <w:sz w:val="24"/>
          <w:szCs w:val="24"/>
        </w:rPr>
        <w:t xml:space="preserve">; experiment 2: </w:t>
      </w:r>
      <w:r w:rsidRPr="006C07B9">
        <w:rPr>
          <w:rFonts w:cstheme="minorHAnsi"/>
          <w:color w:val="FF0000"/>
          <w:sz w:val="24"/>
          <w:szCs w:val="24"/>
        </w:rPr>
        <w:t>216</w:t>
      </w:r>
      <w:r>
        <w:rPr>
          <w:rFonts w:cstheme="minorHAnsi"/>
          <w:sz w:val="24"/>
          <w:szCs w:val="24"/>
        </w:rPr>
        <w:t xml:space="preserve"> neurons in the hippocampus, 14 participants, 7 female; age mean = 33.857 years, from 19-58 years</w:t>
      </w:r>
      <w:r w:rsidRPr="00AE1DD9">
        <w:rPr>
          <w:rFonts w:cstheme="minorHAnsi"/>
          <w:sz w:val="24"/>
          <w:szCs w:val="24"/>
        </w:rPr>
        <w:t xml:space="preserve">) </w:t>
      </w:r>
      <w:r>
        <w:rPr>
          <w:rFonts w:cstheme="minorHAnsi"/>
          <w:sz w:val="24"/>
          <w:szCs w:val="24"/>
        </w:rPr>
        <w:t xml:space="preserve">where patients were </w:t>
      </w:r>
      <w:r w:rsidRPr="00AE1DD9">
        <w:rPr>
          <w:rFonts w:cstheme="minorHAnsi"/>
          <w:sz w:val="24"/>
          <w:szCs w:val="24"/>
        </w:rPr>
        <w:t xml:space="preserve">implanted with stereotactic Behnke-Fried depth electrodes in the </w:t>
      </w:r>
      <w:r w:rsidRPr="00747269">
        <w:rPr>
          <w:rFonts w:cstheme="minorHAnsi"/>
          <w:sz w:val="24"/>
          <w:szCs w:val="24"/>
        </w:rPr>
        <w:t>hippocampus (Figure S1), while they performed a memory association task</w:t>
      </w:r>
      <w:r w:rsidRPr="007335E5">
        <w:rPr>
          <w:rFonts w:cstheme="minorHAnsi"/>
          <w:sz w:val="24"/>
          <w:szCs w:val="24"/>
        </w:rPr>
        <w:t xml:space="preserve"> (Figure 1B &amp; Figure 1C</w:t>
      </w:r>
      <w:r w:rsidRPr="000B26F5">
        <w:rPr>
          <w:rFonts w:cstheme="minorHAnsi"/>
          <w:sz w:val="24"/>
          <w:szCs w:val="24"/>
        </w:rPr>
        <w:t>).</w:t>
      </w:r>
    </w:p>
    <w:p w14:paraId="14E8CF95" w14:textId="77777777" w:rsidR="00993C36" w:rsidRPr="00FD2442" w:rsidRDefault="00993C36" w:rsidP="00993C36">
      <w:pPr>
        <w:spacing w:line="480" w:lineRule="auto"/>
        <w:jc w:val="both"/>
        <w:rPr>
          <w:rFonts w:cstheme="minorHAnsi"/>
          <w:sz w:val="24"/>
          <w:szCs w:val="24"/>
        </w:rPr>
      </w:pPr>
      <w:r w:rsidRPr="008863BA">
        <w:rPr>
          <w:rFonts w:cstheme="minorHAnsi"/>
          <w:sz w:val="24"/>
          <w:szCs w:val="24"/>
        </w:rPr>
        <w:t xml:space="preserve">During </w:t>
      </w:r>
      <w:r>
        <w:rPr>
          <w:rFonts w:cstheme="minorHAnsi"/>
          <w:sz w:val="24"/>
          <w:szCs w:val="24"/>
        </w:rPr>
        <w:t xml:space="preserve">the </w:t>
      </w:r>
      <w:r w:rsidRPr="008863BA">
        <w:rPr>
          <w:rFonts w:cstheme="minorHAnsi"/>
          <w:sz w:val="24"/>
          <w:szCs w:val="24"/>
        </w:rPr>
        <w:t xml:space="preserve">encoding </w:t>
      </w:r>
      <w:r>
        <w:rPr>
          <w:rFonts w:cstheme="minorHAnsi"/>
          <w:sz w:val="24"/>
          <w:szCs w:val="24"/>
        </w:rPr>
        <w:t xml:space="preserve">phase </w:t>
      </w:r>
      <w:r w:rsidRPr="008863BA">
        <w:rPr>
          <w:rFonts w:cstheme="minorHAnsi"/>
          <w:sz w:val="24"/>
          <w:szCs w:val="24"/>
        </w:rPr>
        <w:t xml:space="preserve">of experiment 1 participants created a vivid mental story </w:t>
      </w:r>
      <w:r>
        <w:rPr>
          <w:rFonts w:cstheme="minorHAnsi"/>
          <w:sz w:val="24"/>
          <w:szCs w:val="24"/>
        </w:rPr>
        <w:t>consisting</w:t>
      </w:r>
      <w:r w:rsidRPr="008863BA">
        <w:rPr>
          <w:rFonts w:cstheme="minorHAnsi"/>
          <w:sz w:val="24"/>
          <w:szCs w:val="24"/>
        </w:rPr>
        <w:t xml:space="preserve"> of an animal cue and two associate images (two faces, two places or a face and a place). By contrast, experiment 2 consisted of one cue and one associate </w:t>
      </w:r>
      <w:r>
        <w:rPr>
          <w:rFonts w:cstheme="minorHAnsi"/>
          <w:sz w:val="24"/>
          <w:szCs w:val="24"/>
        </w:rPr>
        <w:t xml:space="preserve">image </w:t>
      </w:r>
      <w:r w:rsidRPr="008863BA">
        <w:rPr>
          <w:rFonts w:cstheme="minorHAnsi"/>
          <w:sz w:val="24"/>
          <w:szCs w:val="24"/>
        </w:rPr>
        <w:t>(</w:t>
      </w:r>
      <w:r>
        <w:rPr>
          <w:rFonts w:cstheme="minorHAnsi"/>
          <w:sz w:val="24"/>
          <w:szCs w:val="24"/>
        </w:rPr>
        <w:t xml:space="preserve">both either an </w:t>
      </w:r>
      <w:r w:rsidRPr="008863BA">
        <w:rPr>
          <w:rFonts w:cstheme="minorHAnsi"/>
          <w:sz w:val="24"/>
          <w:szCs w:val="24"/>
        </w:rPr>
        <w:t xml:space="preserve">animal, face, or place). </w:t>
      </w:r>
      <w:bookmarkStart w:id="231" w:name="_Hlk117255221"/>
      <w:r>
        <w:rPr>
          <w:rFonts w:cstheme="minorHAnsi"/>
          <w:sz w:val="24"/>
          <w:szCs w:val="24"/>
        </w:rPr>
        <w:t xml:space="preserve">The encoding and recall phase of the experiment was interleaved with a short distractor task where patients had to judge whether a series of 15 numbers was odd or even. </w:t>
      </w:r>
      <w:r w:rsidRPr="008863BA">
        <w:rPr>
          <w:rFonts w:cstheme="minorHAnsi"/>
          <w:sz w:val="24"/>
          <w:szCs w:val="24"/>
        </w:rPr>
        <w:t xml:space="preserve">During </w:t>
      </w:r>
      <w:r>
        <w:rPr>
          <w:rFonts w:cstheme="minorHAnsi"/>
          <w:sz w:val="24"/>
          <w:szCs w:val="24"/>
        </w:rPr>
        <w:t xml:space="preserve">the </w:t>
      </w:r>
      <w:r w:rsidRPr="008863BA">
        <w:rPr>
          <w:rFonts w:cstheme="minorHAnsi"/>
          <w:sz w:val="24"/>
          <w:szCs w:val="24"/>
        </w:rPr>
        <w:t>recall</w:t>
      </w:r>
      <w:r>
        <w:rPr>
          <w:rFonts w:cstheme="minorHAnsi"/>
          <w:sz w:val="24"/>
          <w:szCs w:val="24"/>
        </w:rPr>
        <w:t xml:space="preserve"> phase</w:t>
      </w:r>
      <w:r w:rsidRPr="008863BA">
        <w:rPr>
          <w:rFonts w:cstheme="minorHAnsi"/>
          <w:sz w:val="24"/>
          <w:szCs w:val="24"/>
        </w:rPr>
        <w:t xml:space="preserve">, the animal cue was presented again and participants </w:t>
      </w:r>
      <w:r>
        <w:rPr>
          <w:rFonts w:cstheme="minorHAnsi"/>
          <w:sz w:val="24"/>
          <w:szCs w:val="24"/>
        </w:rPr>
        <w:t>were asked</w:t>
      </w:r>
      <w:r w:rsidRPr="008863BA">
        <w:rPr>
          <w:rFonts w:cstheme="minorHAnsi"/>
          <w:sz w:val="24"/>
          <w:szCs w:val="24"/>
        </w:rPr>
        <w:t xml:space="preserve"> to retrieve the associate </w:t>
      </w:r>
      <w:r w:rsidRPr="008863BA">
        <w:rPr>
          <w:rFonts w:cstheme="minorHAnsi"/>
          <w:sz w:val="24"/>
          <w:szCs w:val="24"/>
        </w:rPr>
        <w:lastRenderedPageBreak/>
        <w:t>image</w:t>
      </w:r>
      <w:r>
        <w:rPr>
          <w:rFonts w:cstheme="minorHAnsi"/>
          <w:sz w:val="24"/>
          <w:szCs w:val="24"/>
        </w:rPr>
        <w:t>(</w:t>
      </w:r>
      <w:r w:rsidRPr="008863BA">
        <w:rPr>
          <w:rFonts w:cstheme="minorHAnsi"/>
          <w:sz w:val="24"/>
          <w:szCs w:val="24"/>
        </w:rPr>
        <w:t>s</w:t>
      </w:r>
      <w:r>
        <w:rPr>
          <w:rFonts w:cstheme="minorHAnsi"/>
          <w:sz w:val="24"/>
          <w:szCs w:val="24"/>
        </w:rPr>
        <w:t>)</w:t>
      </w:r>
      <w:r w:rsidRPr="008863BA">
        <w:rPr>
          <w:rFonts w:cstheme="minorHAnsi"/>
          <w:sz w:val="24"/>
          <w:szCs w:val="24"/>
        </w:rPr>
        <w:t xml:space="preserve">. </w:t>
      </w:r>
      <w:bookmarkStart w:id="232" w:name="_Hlk117254733"/>
      <w:bookmarkEnd w:id="231"/>
      <w:r w:rsidRPr="008863BA">
        <w:rPr>
          <w:rFonts w:cstheme="minorHAnsi"/>
          <w:sz w:val="24"/>
          <w:szCs w:val="24"/>
        </w:rPr>
        <w:t xml:space="preserve">The experiments were self-paced and every episode was learned and retrieved </w:t>
      </w:r>
      <w:r>
        <w:rPr>
          <w:rFonts w:cstheme="minorHAnsi"/>
          <w:sz w:val="24"/>
          <w:szCs w:val="24"/>
        </w:rPr>
        <w:t xml:space="preserve">only </w:t>
      </w:r>
      <w:r w:rsidRPr="008863BA">
        <w:rPr>
          <w:rFonts w:cstheme="minorHAnsi"/>
          <w:sz w:val="24"/>
          <w:szCs w:val="24"/>
        </w:rPr>
        <w:t>once.</w:t>
      </w:r>
      <w:r>
        <w:rPr>
          <w:rFonts w:cstheme="minorHAnsi"/>
          <w:sz w:val="24"/>
          <w:szCs w:val="24"/>
        </w:rPr>
        <w:t xml:space="preserve"> </w:t>
      </w:r>
      <w:r w:rsidRPr="00703457">
        <w:rPr>
          <w:rFonts w:cstheme="minorHAnsi"/>
          <w:sz w:val="24"/>
          <w:szCs w:val="24"/>
        </w:rPr>
        <w:t>Participants correctly recalled on average 68.38% (</w:t>
      </w:r>
      <w:r w:rsidRPr="00703457">
        <w:rPr>
          <w:rFonts w:cstheme="minorHAnsi"/>
          <w:i/>
          <w:iCs/>
          <w:sz w:val="24"/>
          <w:szCs w:val="24"/>
        </w:rPr>
        <w:t>SE</w:t>
      </w:r>
      <w:r w:rsidRPr="00703457">
        <w:rPr>
          <w:rFonts w:cstheme="minorHAnsi"/>
          <w:sz w:val="24"/>
          <w:szCs w:val="24"/>
        </w:rPr>
        <w:t xml:space="preserve"> = 4.64%) episodes in the first experiment (see </w:t>
      </w:r>
      <w:r>
        <w:rPr>
          <w:rFonts w:cstheme="minorHAnsi"/>
          <w:sz w:val="24"/>
          <w:szCs w:val="24"/>
        </w:rPr>
        <w:t xml:space="preserve">Supplements </w:t>
      </w:r>
      <w:r w:rsidRPr="00703457">
        <w:rPr>
          <w:rFonts w:cstheme="minorHAnsi"/>
          <w:sz w:val="24"/>
          <w:szCs w:val="24"/>
        </w:rPr>
        <w:t>Table S1) and on average 65.</w:t>
      </w:r>
      <w:r>
        <w:rPr>
          <w:rFonts w:cstheme="minorHAnsi"/>
          <w:sz w:val="24"/>
          <w:szCs w:val="24"/>
        </w:rPr>
        <w:t>63</w:t>
      </w:r>
      <w:r w:rsidRPr="00703457">
        <w:rPr>
          <w:rFonts w:cstheme="minorHAnsi"/>
          <w:sz w:val="24"/>
          <w:szCs w:val="24"/>
        </w:rPr>
        <w:t>% (</w:t>
      </w:r>
      <w:r w:rsidRPr="00703457">
        <w:rPr>
          <w:rFonts w:cstheme="minorHAnsi"/>
          <w:i/>
          <w:iCs/>
          <w:sz w:val="24"/>
          <w:szCs w:val="24"/>
        </w:rPr>
        <w:t>SE</w:t>
      </w:r>
      <w:r w:rsidRPr="00703457">
        <w:rPr>
          <w:rFonts w:cstheme="minorHAnsi"/>
          <w:sz w:val="24"/>
          <w:szCs w:val="24"/>
        </w:rPr>
        <w:t xml:space="preserve"> = 4.</w:t>
      </w:r>
      <w:r>
        <w:rPr>
          <w:rFonts w:cstheme="minorHAnsi"/>
          <w:sz w:val="24"/>
          <w:szCs w:val="24"/>
        </w:rPr>
        <w:t>45</w:t>
      </w:r>
      <w:r w:rsidRPr="00703457">
        <w:rPr>
          <w:rFonts w:cstheme="minorHAnsi"/>
          <w:sz w:val="24"/>
          <w:szCs w:val="24"/>
        </w:rPr>
        <w:t xml:space="preserve">%) episodes in the second experiment (see </w:t>
      </w:r>
      <w:r>
        <w:rPr>
          <w:rFonts w:cstheme="minorHAnsi"/>
          <w:sz w:val="24"/>
          <w:szCs w:val="24"/>
        </w:rPr>
        <w:t xml:space="preserve">Supplements </w:t>
      </w:r>
      <w:r w:rsidRPr="00703457">
        <w:rPr>
          <w:rFonts w:cstheme="minorHAnsi"/>
          <w:sz w:val="24"/>
          <w:szCs w:val="24"/>
        </w:rPr>
        <w:t>Table S2). This is substantially more than would be expected by chance (16.7% and 25% respectively).</w:t>
      </w:r>
    </w:p>
    <w:bookmarkEnd w:id="232"/>
    <w:p w14:paraId="4270368F" w14:textId="77777777" w:rsidR="00993C36" w:rsidRDefault="00993C36" w:rsidP="00993C36">
      <w:pPr>
        <w:spacing w:line="480" w:lineRule="auto"/>
        <w:jc w:val="both"/>
        <w:rPr>
          <w:rFonts w:cstheme="minorHAnsi"/>
          <w:b/>
          <w:bCs/>
          <w:sz w:val="24"/>
          <w:szCs w:val="24"/>
        </w:rPr>
      </w:pPr>
    </w:p>
    <w:p w14:paraId="65E9E4F6" w14:textId="77777777" w:rsidR="00993C36" w:rsidRDefault="00993C36" w:rsidP="00993C36">
      <w:pPr>
        <w:spacing w:line="480" w:lineRule="auto"/>
        <w:jc w:val="both"/>
        <w:rPr>
          <w:rFonts w:cstheme="minorHAnsi"/>
          <w:b/>
          <w:bCs/>
          <w:sz w:val="24"/>
          <w:szCs w:val="24"/>
        </w:rPr>
      </w:pPr>
      <w:r>
        <w:rPr>
          <w:rFonts w:cstheme="minorHAnsi"/>
          <w:b/>
          <w:bCs/>
          <w:sz w:val="24"/>
          <w:szCs w:val="24"/>
        </w:rPr>
        <w:t>Identifying Episode Specific Neurons (ESNs)</w:t>
      </w:r>
    </w:p>
    <w:p w14:paraId="5901A97A" w14:textId="77777777" w:rsidR="00993C36" w:rsidRPr="00B9687A" w:rsidRDefault="00993C36" w:rsidP="00993C36">
      <w:pPr>
        <w:spacing w:line="480" w:lineRule="auto"/>
        <w:jc w:val="both"/>
        <w:rPr>
          <w:noProof/>
          <w:sz w:val="24"/>
          <w:szCs w:val="24"/>
        </w:rPr>
      </w:pPr>
      <w:r w:rsidRPr="003177CB">
        <w:rPr>
          <w:rFonts w:cstheme="minorHAnsi"/>
          <w:sz w:val="24"/>
          <w:szCs w:val="24"/>
        </w:rPr>
        <w:t xml:space="preserve">For every neuron, we determined the firing rate during each episode at encoding and retrieval. We then z-scored the firing rate across all encoding and retrieval episodes and </w:t>
      </w:r>
      <w:r>
        <w:rPr>
          <w:rFonts w:cstheme="minorHAnsi"/>
          <w:sz w:val="24"/>
          <w:szCs w:val="24"/>
        </w:rPr>
        <w:t>excluded</w:t>
      </w:r>
      <w:r w:rsidRPr="003177CB">
        <w:rPr>
          <w:rFonts w:cstheme="minorHAnsi"/>
          <w:sz w:val="24"/>
          <w:szCs w:val="24"/>
        </w:rPr>
        <w:t xml:space="preserve"> all later forgotten episodes. This was done independently for encoding and retrieval to account for general differences in firing rates.</w:t>
      </w:r>
      <w:r>
        <w:rPr>
          <w:rFonts w:cstheme="minorHAnsi"/>
          <w:sz w:val="24"/>
          <w:szCs w:val="24"/>
        </w:rPr>
        <w:t xml:space="preserve"> </w:t>
      </w:r>
      <w:r w:rsidRPr="00DB3CD4">
        <w:rPr>
          <w:rFonts w:cstheme="minorHAnsi"/>
          <w:sz w:val="24"/>
          <w:szCs w:val="24"/>
        </w:rPr>
        <w:t>We measure</w:t>
      </w:r>
      <w:r>
        <w:rPr>
          <w:rFonts w:cstheme="minorHAnsi"/>
          <w:sz w:val="24"/>
          <w:szCs w:val="24"/>
        </w:rPr>
        <w:t>d</w:t>
      </w:r>
      <w:r w:rsidRPr="00DB3CD4">
        <w:rPr>
          <w:rFonts w:cstheme="minorHAnsi"/>
          <w:sz w:val="24"/>
          <w:szCs w:val="24"/>
        </w:rPr>
        <w:t xml:space="preserve"> episode-specific firing reinstatement as the product of the standardized firing rates at encoding and </w:t>
      </w:r>
      <w:r w:rsidRPr="008575EB">
        <w:rPr>
          <w:rFonts w:cstheme="minorHAnsi"/>
          <w:sz w:val="24"/>
          <w:szCs w:val="24"/>
        </w:rPr>
        <w:t>retrieval (Figure 2A).</w:t>
      </w:r>
    </w:p>
    <w:p w14:paraId="2FCF8DAE" w14:textId="77777777" w:rsidR="00993C36" w:rsidRDefault="00993C36" w:rsidP="00993C36">
      <w:pPr>
        <w:spacing w:line="480" w:lineRule="auto"/>
        <w:jc w:val="both"/>
        <w:rPr>
          <w:rFonts w:cstheme="minorHAnsi"/>
          <w:sz w:val="24"/>
          <w:szCs w:val="24"/>
        </w:rPr>
      </w:pPr>
      <w:r w:rsidRPr="006461C2">
        <w:rPr>
          <w:rFonts w:cstheme="minorHAnsi"/>
          <w:sz w:val="24"/>
          <w:szCs w:val="24"/>
        </w:rPr>
        <w:t xml:space="preserve">Using a </w:t>
      </w:r>
      <w:r>
        <w:rPr>
          <w:rFonts w:cstheme="minorHAnsi"/>
          <w:sz w:val="24"/>
          <w:szCs w:val="24"/>
        </w:rPr>
        <w:t>trial-</w:t>
      </w:r>
      <w:r w:rsidRPr="006461C2">
        <w:rPr>
          <w:rFonts w:cstheme="minorHAnsi"/>
          <w:sz w:val="24"/>
          <w:szCs w:val="24"/>
        </w:rPr>
        <w:t xml:space="preserve">shuffling procedure, </w:t>
      </w:r>
      <w:r w:rsidRPr="00175A11">
        <w:rPr>
          <w:rFonts w:cstheme="minorHAnsi"/>
          <w:sz w:val="24"/>
          <w:szCs w:val="24"/>
        </w:rPr>
        <w:t>we generated</w:t>
      </w:r>
      <w:r w:rsidRPr="006461C2">
        <w:rPr>
          <w:rFonts w:cstheme="minorHAnsi"/>
          <w:sz w:val="24"/>
          <w:szCs w:val="24"/>
        </w:rPr>
        <w:t xml:space="preserve"> a distribution of reinstatement values expected by chance. A neuron was considered an ESN if (i) the empirical reinstatement value exceeded the 99</w:t>
      </w:r>
      <w:r w:rsidRPr="006461C2">
        <w:rPr>
          <w:rFonts w:cstheme="minorHAnsi"/>
          <w:sz w:val="24"/>
          <w:szCs w:val="24"/>
          <w:vertAlign w:val="superscript"/>
        </w:rPr>
        <w:t>th</w:t>
      </w:r>
      <w:r w:rsidRPr="006461C2">
        <w:rPr>
          <w:rFonts w:cstheme="minorHAnsi"/>
          <w:sz w:val="24"/>
          <w:szCs w:val="24"/>
        </w:rPr>
        <w:t>-percentile of the shuffled distribution for at least one episode and (ii) the standardized firing rate for encoding and retrieval of that episode each exceeded 1.645 (</w:t>
      </w:r>
      <w:r w:rsidRPr="00C5599C">
        <w:rPr>
          <w:rFonts w:ascii="Cambria Math" w:hAnsi="Cambria Math" w:cs="Cambria Math"/>
          <w:color w:val="202124"/>
          <w:sz w:val="24"/>
          <w:szCs w:val="24"/>
          <w:shd w:val="clear" w:color="auto" w:fill="FFFFFF"/>
        </w:rPr>
        <w:t>≙</w:t>
      </w:r>
      <w:r w:rsidRPr="00C5599C">
        <w:rPr>
          <w:rFonts w:cstheme="minorHAnsi"/>
          <w:color w:val="202124"/>
          <w:sz w:val="24"/>
          <w:szCs w:val="24"/>
          <w:shd w:val="clear" w:color="auto" w:fill="FFFFFF"/>
        </w:rPr>
        <w:t xml:space="preserve"> </w:t>
      </w:r>
      <w:r w:rsidRPr="0028077B">
        <w:rPr>
          <w:rFonts w:cstheme="minorHAnsi"/>
          <w:i/>
          <w:iCs/>
          <w:sz w:val="24"/>
          <w:szCs w:val="24"/>
        </w:rPr>
        <w:t>p</w:t>
      </w:r>
      <w:r w:rsidRPr="006461C2">
        <w:rPr>
          <w:rFonts w:cstheme="minorHAnsi"/>
          <w:sz w:val="24"/>
          <w:szCs w:val="24"/>
          <w:vertAlign w:val="subscript"/>
        </w:rPr>
        <w:t>right-tailed</w:t>
      </w:r>
      <w:r w:rsidRPr="006461C2">
        <w:rPr>
          <w:rFonts w:cstheme="minorHAnsi"/>
          <w:sz w:val="24"/>
          <w:szCs w:val="24"/>
        </w:rPr>
        <w:t xml:space="preserve"> &lt; 0.05).</w:t>
      </w:r>
      <w:r>
        <w:rPr>
          <w:rFonts w:cstheme="minorHAnsi"/>
          <w:sz w:val="24"/>
          <w:szCs w:val="24"/>
        </w:rPr>
        <w:t xml:space="preserve"> The second criterion prevented the identification of ESNs which would excessively fire at only one phase of the task (i.e., encoding or retrieval). </w:t>
      </w:r>
    </w:p>
    <w:p w14:paraId="487B1651" w14:textId="77777777" w:rsidR="00993C36" w:rsidRDefault="00993C36" w:rsidP="00993C36">
      <w:pPr>
        <w:spacing w:line="480" w:lineRule="auto"/>
        <w:jc w:val="both"/>
        <w:rPr>
          <w:sz w:val="24"/>
          <w:szCs w:val="24"/>
        </w:rPr>
      </w:pPr>
      <w:r>
        <w:rPr>
          <w:rFonts w:cstheme="minorHAnsi"/>
          <w:sz w:val="24"/>
          <w:szCs w:val="24"/>
        </w:rPr>
        <w:t xml:space="preserve">It could be argued that ESNs identified in this manner could reflect the firing of cells tuned to the image of the animal cue, rather than the conjunction of all elements since the cue is episode-unique and presented during encoding and retrieval. </w:t>
      </w:r>
      <w:r w:rsidRPr="00F84528">
        <w:rPr>
          <w:rFonts w:cstheme="minorHAnsi"/>
          <w:sz w:val="24"/>
          <w:szCs w:val="24"/>
        </w:rPr>
        <w:t xml:space="preserve">To address this issue, </w:t>
      </w:r>
      <w:r>
        <w:rPr>
          <w:rFonts w:cstheme="minorHAnsi"/>
          <w:sz w:val="24"/>
          <w:szCs w:val="24"/>
        </w:rPr>
        <w:t xml:space="preserve">in experiment 1, </w:t>
      </w:r>
      <w:r w:rsidRPr="00F84528">
        <w:rPr>
          <w:rFonts w:cstheme="minorHAnsi"/>
          <w:sz w:val="24"/>
          <w:szCs w:val="24"/>
        </w:rPr>
        <w:t>we excluded neurons that showed a significant firing increase during the first second after the encoding of the animal cue for episodes that were later reinstated (see Methods).</w:t>
      </w:r>
      <w:r w:rsidRPr="00436208">
        <w:rPr>
          <w:rFonts w:cstheme="minorHAnsi"/>
          <w:sz w:val="24"/>
          <w:szCs w:val="24"/>
        </w:rPr>
        <w:t xml:space="preserve"> This </w:t>
      </w:r>
      <w:r>
        <w:rPr>
          <w:rFonts w:cstheme="minorHAnsi"/>
          <w:sz w:val="24"/>
          <w:szCs w:val="24"/>
        </w:rPr>
        <w:t>procedure</w:t>
      </w:r>
      <w:r w:rsidRPr="00436208">
        <w:rPr>
          <w:rFonts w:cstheme="minorHAnsi"/>
          <w:sz w:val="24"/>
          <w:szCs w:val="24"/>
        </w:rPr>
        <w:t xml:space="preserve"> has traditionally </w:t>
      </w:r>
      <w:r w:rsidRPr="00436208">
        <w:rPr>
          <w:rFonts w:cstheme="minorHAnsi"/>
          <w:sz w:val="24"/>
          <w:szCs w:val="24"/>
        </w:rPr>
        <w:lastRenderedPageBreak/>
        <w:t>been used to identify putative concept neurons</w:t>
      </w:r>
      <w:r>
        <w:rPr>
          <w:rFonts w:cstheme="minorHAnsi"/>
          <w:sz w:val="24"/>
          <w:szCs w:val="24"/>
        </w:rPr>
        <w:t xml:space="preserve"> (Quiroga et al., 2005; Mormann et al., 2008; Mormann et al., 2011)</w:t>
      </w:r>
      <w:r w:rsidRPr="00436208">
        <w:rPr>
          <w:rFonts w:cstheme="minorHAnsi"/>
          <w:sz w:val="24"/>
          <w:szCs w:val="24"/>
        </w:rPr>
        <w:t xml:space="preserve">. </w:t>
      </w:r>
      <w:bookmarkStart w:id="233" w:name="_Hlk116916260"/>
      <w:r w:rsidRPr="00FD2442">
        <w:rPr>
          <w:rFonts w:cstheme="minorHAnsi"/>
          <w:sz w:val="24"/>
          <w:szCs w:val="24"/>
        </w:rPr>
        <w:t xml:space="preserve">Using this approach, we identified a significant number of hippocampal ESNs in experiment 1 (136 out of 585 neurons </w:t>
      </w:r>
      <w:r w:rsidRPr="00FD2442">
        <w:rPr>
          <w:rFonts w:ascii="Cambria Math" w:hAnsi="Cambria Math" w:cs="Cambria Math"/>
          <w:sz w:val="24"/>
          <w:szCs w:val="24"/>
        </w:rPr>
        <w:t>≙</w:t>
      </w:r>
      <w:r w:rsidRPr="00FD2442">
        <w:rPr>
          <w:rFonts w:cstheme="minorHAnsi"/>
          <w:sz w:val="24"/>
          <w:szCs w:val="24"/>
        </w:rPr>
        <w:t xml:space="preserve"> 23.25%; </w:t>
      </w:r>
      <w:r w:rsidRPr="006C07B9">
        <w:rPr>
          <w:rFonts w:cstheme="minorHAnsi"/>
          <w:i/>
          <w:iCs/>
          <w:sz w:val="24"/>
          <w:szCs w:val="24"/>
        </w:rPr>
        <w:t>p</w:t>
      </w:r>
      <w:r w:rsidRPr="00FD2442">
        <w:rPr>
          <w:rFonts w:cstheme="minorHAnsi"/>
          <w:sz w:val="24"/>
          <w:szCs w:val="24"/>
        </w:rPr>
        <w:t xml:space="preserve"> &lt; 0.001; permutation test; Figure 2B). Comparable results are obtained when (i) adding up the standardized firing rate between encoding and retrieval instead of multiplying them (E&amp;R &gt;= 1.645, reinstatement: E+R) (125 ESNs; </w:t>
      </w:r>
      <w:r w:rsidRPr="006C07B9">
        <w:rPr>
          <w:rFonts w:cstheme="minorHAnsi"/>
          <w:i/>
          <w:iCs/>
          <w:sz w:val="24"/>
          <w:szCs w:val="24"/>
        </w:rPr>
        <w:t>p</w:t>
      </w:r>
      <w:r w:rsidRPr="00FD2442">
        <w:rPr>
          <w:rFonts w:cstheme="minorHAnsi"/>
          <w:sz w:val="24"/>
          <w:szCs w:val="24"/>
        </w:rPr>
        <w:t xml:space="preserve"> &lt; 0.001), (ii) increasing the minimum standardized firing rate from z = 1.645 to z = 2.6 (E&amp;R &gt;= 2.6, reinstatement: E*R) (29 ESNs; </w:t>
      </w:r>
      <w:r w:rsidRPr="006C07B9">
        <w:rPr>
          <w:rFonts w:cstheme="minorHAnsi"/>
          <w:i/>
          <w:iCs/>
          <w:sz w:val="24"/>
          <w:szCs w:val="24"/>
        </w:rPr>
        <w:t>p</w:t>
      </w:r>
      <w:r w:rsidRPr="00FD2442">
        <w:rPr>
          <w:rFonts w:cstheme="minorHAnsi"/>
          <w:sz w:val="24"/>
          <w:szCs w:val="24"/>
        </w:rPr>
        <w:t xml:space="preserve"> &lt; 0.001) and (iii) using a different reinstatement measure that normalizes the encoding and retrieval product by their absolute difference (E&amp;R &gt;= 1.645, reinstatement: </w:t>
      </w:r>
      <w:r>
        <w:rPr>
          <w:rFonts w:cstheme="minorHAnsi"/>
          <w:sz w:val="24"/>
          <w:szCs w:val="24"/>
        </w:rPr>
        <w:t>(</w:t>
      </w:r>
      <w:r w:rsidRPr="00FD2442">
        <w:rPr>
          <w:rFonts w:cstheme="minorHAnsi"/>
          <w:sz w:val="24"/>
          <w:szCs w:val="24"/>
        </w:rPr>
        <w:t>E*R</w:t>
      </w:r>
      <w:r>
        <w:rPr>
          <w:rFonts w:cstheme="minorHAnsi"/>
          <w:sz w:val="24"/>
          <w:szCs w:val="24"/>
        </w:rPr>
        <w:t>)</w:t>
      </w:r>
      <w:r w:rsidRPr="00FD2442">
        <w:rPr>
          <w:rFonts w:cstheme="minorHAnsi"/>
          <w:sz w:val="24"/>
          <w:szCs w:val="24"/>
        </w:rPr>
        <w:t xml:space="preserve">/|E-R|) (53 ESNs; </w:t>
      </w:r>
      <w:r w:rsidRPr="006C07B9">
        <w:rPr>
          <w:rFonts w:cstheme="minorHAnsi"/>
          <w:i/>
          <w:iCs/>
          <w:sz w:val="24"/>
          <w:szCs w:val="24"/>
        </w:rPr>
        <w:t>p</w:t>
      </w:r>
      <w:r w:rsidRPr="00FD2442">
        <w:rPr>
          <w:rFonts w:cstheme="minorHAnsi"/>
          <w:sz w:val="24"/>
          <w:szCs w:val="24"/>
        </w:rPr>
        <w:t xml:space="preserve"> &lt; 0.001). This reinstatement measure has the important advantage of considering the similarity between the encoding and retrieval firing rate.</w:t>
      </w:r>
    </w:p>
    <w:p w14:paraId="3513ED8E" w14:textId="77777777" w:rsidR="00993C36" w:rsidRDefault="00993C36" w:rsidP="00993C36">
      <w:pPr>
        <w:spacing w:line="480" w:lineRule="auto"/>
        <w:jc w:val="both"/>
        <w:rPr>
          <w:sz w:val="24"/>
          <w:szCs w:val="24"/>
        </w:rPr>
      </w:pPr>
      <w:r w:rsidRPr="0034517F">
        <w:rPr>
          <w:sz w:val="24"/>
          <w:szCs w:val="24"/>
        </w:rPr>
        <w:t>In experiment 1 117 out of 136 ESNs (</w:t>
      </w:r>
      <w:r w:rsidRPr="0034517F">
        <w:rPr>
          <w:rFonts w:ascii="Cambria Math" w:hAnsi="Cambria Math" w:cs="Cambria Math"/>
          <w:sz w:val="24"/>
          <w:szCs w:val="24"/>
        </w:rPr>
        <w:t>≙</w:t>
      </w:r>
      <w:r w:rsidRPr="006C07B9">
        <w:rPr>
          <w:rFonts w:ascii="Times New Roman" w:hAnsi="Times New Roman" w:cs="Times New Roman"/>
          <w:sz w:val="24"/>
          <w:szCs w:val="24"/>
        </w:rPr>
        <w:t xml:space="preserve"> </w:t>
      </w:r>
      <w:r w:rsidRPr="0034517F">
        <w:rPr>
          <w:sz w:val="24"/>
          <w:szCs w:val="24"/>
        </w:rPr>
        <w:t>86.03%) coded for a single episode. Two example ESNs are shown in Figure 3.</w:t>
      </w:r>
      <w:bookmarkEnd w:id="233"/>
      <w:r w:rsidRPr="0034517F">
        <w:rPr>
          <w:sz w:val="24"/>
          <w:szCs w:val="24"/>
        </w:rPr>
        <w:t xml:space="preserve"> These ESNs are unlikely to be concept cells tuned to the animal cue as the firing rate during encoding reaches its maximum only after the presentation of the associate stimulus (see Figure 4A). </w:t>
      </w:r>
    </w:p>
    <w:p w14:paraId="588D290A" w14:textId="77777777" w:rsidR="00993C36" w:rsidRPr="0034517F" w:rsidRDefault="00993C36" w:rsidP="00993C36">
      <w:pPr>
        <w:spacing w:line="480" w:lineRule="auto"/>
        <w:jc w:val="both"/>
        <w:rPr>
          <w:sz w:val="24"/>
          <w:szCs w:val="24"/>
        </w:rPr>
      </w:pPr>
    </w:p>
    <w:p w14:paraId="3A6C5746" w14:textId="77777777" w:rsidR="00993C36" w:rsidRPr="00B1671E" w:rsidRDefault="00993C36" w:rsidP="00993C36">
      <w:pPr>
        <w:spacing w:line="480" w:lineRule="auto"/>
        <w:jc w:val="both"/>
        <w:rPr>
          <w:rFonts w:ascii="Times New Roman" w:hAnsi="Times New Roman" w:cstheme="minorHAnsi"/>
          <w:sz w:val="24"/>
          <w:szCs w:val="24"/>
        </w:rPr>
      </w:pPr>
      <w:bookmarkStart w:id="234" w:name="_Hlk117071119"/>
      <w:r w:rsidRPr="00D24A04">
        <w:rPr>
          <w:rFonts w:cstheme="minorHAnsi"/>
          <w:sz w:val="24"/>
          <w:szCs w:val="24"/>
        </w:rPr>
        <w:t xml:space="preserve">It is of note that the proportion of neurons that can be classified as ESNs is proportional to the number of events learned and retrieved (the same is the case for Concept Neurons). This is because we apply the threshold derived from the first permutation test to all episodes, without family-wise error correction. As such it is not suitable to determine the sparseness of the hippocampal code. However, the proportion of ESNs of all recorded neurons is useful as an estimation of how many </w:t>
      </w:r>
      <w:r w:rsidRPr="00B1671E">
        <w:rPr>
          <w:rFonts w:cstheme="minorHAnsi"/>
          <w:sz w:val="24"/>
          <w:szCs w:val="24"/>
        </w:rPr>
        <w:t>ESNs we can expect in future analyses.</w:t>
      </w:r>
    </w:p>
    <w:p w14:paraId="695CEED2" w14:textId="77777777" w:rsidR="00993C36" w:rsidRPr="00B1671E" w:rsidRDefault="00993C36" w:rsidP="00993C36">
      <w:pPr>
        <w:spacing w:line="480" w:lineRule="auto"/>
        <w:jc w:val="both"/>
        <w:rPr>
          <w:sz w:val="24"/>
          <w:szCs w:val="24"/>
        </w:rPr>
      </w:pPr>
      <w:bookmarkStart w:id="235" w:name="_Hlk117071040"/>
      <w:bookmarkEnd w:id="234"/>
      <w:r w:rsidRPr="00B1671E">
        <w:rPr>
          <w:sz w:val="24"/>
          <w:szCs w:val="24"/>
        </w:rPr>
        <w:t xml:space="preserve">It is crucial to understand that this alpha-level inflation does not extend to the group-level permutation test, where the same number of tests are applied to randomly shuffled data. We have added a simulation using random values as spike rates to </w:t>
      </w:r>
      <w:r w:rsidRPr="00B1671E">
        <w:rPr>
          <w:sz w:val="24"/>
          <w:szCs w:val="24"/>
        </w:rPr>
        <w:lastRenderedPageBreak/>
        <w:t xml:space="preserve">show that there is no inflation of the alpha error at the group-level at which we interpret our findings (see Methods; Figure S2). </w:t>
      </w:r>
    </w:p>
    <w:p w14:paraId="2D42D8B0" w14:textId="77777777" w:rsidR="00993C36" w:rsidRPr="00B1671E" w:rsidRDefault="00993C36" w:rsidP="00993C36">
      <w:pPr>
        <w:spacing w:line="480" w:lineRule="auto"/>
        <w:jc w:val="both"/>
        <w:rPr>
          <w:sz w:val="24"/>
          <w:szCs w:val="24"/>
          <w:shd w:val="clear" w:color="auto" w:fill="FFFFFF"/>
          <w:lang w:val="en-US"/>
        </w:rPr>
      </w:pPr>
      <w:r w:rsidRPr="00B1671E">
        <w:rPr>
          <w:sz w:val="24"/>
          <w:szCs w:val="24"/>
          <w:shd w:val="clear" w:color="auto" w:fill="FFFFFF"/>
        </w:rPr>
        <w:t xml:space="preserve">ESNs are suggested to reflect a unique coding mechanism of the hippocampus (Teyler and DiScenna, 1986; Teyler and Rudy, 2007). In line with this, we did not find a significant number of ESNs in the parahippocampus (15 out of 104 neurons, </w:t>
      </w:r>
      <w:r w:rsidRPr="00B1671E">
        <w:rPr>
          <w:i/>
          <w:iCs/>
          <w:sz w:val="24"/>
          <w:szCs w:val="24"/>
          <w:shd w:val="clear" w:color="auto" w:fill="FFFFFF"/>
        </w:rPr>
        <w:t>p</w:t>
      </w:r>
      <w:r w:rsidRPr="00B1671E">
        <w:rPr>
          <w:sz w:val="24"/>
          <w:szCs w:val="24"/>
          <w:shd w:val="clear" w:color="auto" w:fill="FFFFFF"/>
        </w:rPr>
        <w:t xml:space="preserve"> = 0.5396; permutation test). However, it should be noted that all 104 parahippocampal neurons originate from only five different microwire bundles over 14 sessions in five different patients, and therefore these results, albeit in line with the indexing theory, should be interpreted with caution. The second experiment did not contain a significant number of ESNs in the parahippocampus (3 out of 25 neurons, </w:t>
      </w:r>
      <w:r w:rsidRPr="00B1671E">
        <w:rPr>
          <w:i/>
          <w:iCs/>
          <w:sz w:val="24"/>
          <w:szCs w:val="24"/>
          <w:shd w:val="clear" w:color="auto" w:fill="FFFFFF"/>
        </w:rPr>
        <w:t>p</w:t>
      </w:r>
      <w:r w:rsidRPr="00B1671E">
        <w:rPr>
          <w:sz w:val="24"/>
          <w:szCs w:val="24"/>
          <w:shd w:val="clear" w:color="auto" w:fill="FFFFFF"/>
        </w:rPr>
        <w:t xml:space="preserve"> = 0.1199).</w:t>
      </w:r>
    </w:p>
    <w:bookmarkEnd w:id="235"/>
    <w:p w14:paraId="787FAF13" w14:textId="77777777" w:rsidR="00993C36" w:rsidRPr="00B1671E" w:rsidRDefault="00993C36" w:rsidP="00993C36">
      <w:pPr>
        <w:spacing w:line="480" w:lineRule="auto"/>
        <w:jc w:val="both"/>
        <w:rPr>
          <w:sz w:val="24"/>
          <w:szCs w:val="24"/>
        </w:rPr>
      </w:pPr>
      <w:r w:rsidRPr="00B1671E">
        <w:rPr>
          <w:sz w:val="24"/>
          <w:szCs w:val="24"/>
        </w:rPr>
        <w:t>To conclude, we find a significant number of ESNs in the hippocampus, but not in the parahippocampus. The analysis approach we use to identify ESNs is robust to deviations in the parameter space.</w:t>
      </w:r>
    </w:p>
    <w:p w14:paraId="556C759F" w14:textId="77777777" w:rsidR="00993C36" w:rsidRPr="003B6F36" w:rsidRDefault="00993C36" w:rsidP="00993C36">
      <w:pPr>
        <w:spacing w:line="480" w:lineRule="auto"/>
        <w:jc w:val="both"/>
        <w:rPr>
          <w:rFonts w:cstheme="minorHAnsi"/>
          <w:b/>
          <w:bCs/>
        </w:rPr>
      </w:pPr>
      <w:r w:rsidRPr="006461C2">
        <w:rPr>
          <w:rFonts w:cstheme="minorHAnsi"/>
          <w:sz w:val="24"/>
          <w:szCs w:val="24"/>
        </w:rPr>
        <w:lastRenderedPageBreak/>
        <w:br/>
      </w:r>
      <w:r>
        <w:rPr>
          <w:noProof/>
        </w:rPr>
        <w:drawing>
          <wp:inline distT="0" distB="0" distL="0" distR="0" wp14:anchorId="46C3F1AB" wp14:editId="661B0B3B">
            <wp:extent cx="5943600" cy="756285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r w:rsidRPr="003B6F36">
        <w:rPr>
          <w:rFonts w:cstheme="minorHAnsi"/>
          <w:b/>
          <w:bCs/>
        </w:rPr>
        <w:t>Figure 2. Analysis schematic and number of ESN</w:t>
      </w:r>
      <w:r>
        <w:rPr>
          <w:rFonts w:cstheme="minorHAnsi"/>
          <w:b/>
          <w:bCs/>
        </w:rPr>
        <w:t>s</w:t>
      </w:r>
      <w:r w:rsidRPr="003B6F36">
        <w:rPr>
          <w:rFonts w:cstheme="minorHAnsi"/>
          <w:b/>
          <w:bCs/>
        </w:rPr>
        <w:t xml:space="preserve"> identified in experiments 1 &amp; 2.</w:t>
      </w:r>
    </w:p>
    <w:p w14:paraId="3CE92935" w14:textId="77777777" w:rsidR="00993C36" w:rsidRDefault="00993C36" w:rsidP="00993C36">
      <w:pPr>
        <w:spacing w:line="480" w:lineRule="auto"/>
        <w:jc w:val="both"/>
        <w:rPr>
          <w:rFonts w:cstheme="minorHAnsi"/>
        </w:rPr>
      </w:pPr>
      <w:r w:rsidRPr="009559A4">
        <w:rPr>
          <w:rFonts w:cstheme="minorHAnsi"/>
        </w:rPr>
        <w:t>(A)</w:t>
      </w:r>
      <w:r w:rsidRPr="005636D7">
        <w:rPr>
          <w:rFonts w:cstheme="minorHAnsi"/>
        </w:rPr>
        <w:t xml:space="preserve"> A schematic for identifying </w:t>
      </w:r>
      <w:r>
        <w:rPr>
          <w:rFonts w:cstheme="minorHAnsi"/>
        </w:rPr>
        <w:t>E</w:t>
      </w:r>
      <w:r w:rsidRPr="005636D7">
        <w:rPr>
          <w:rFonts w:cstheme="minorHAnsi"/>
        </w:rPr>
        <w:t xml:space="preserve">pisode </w:t>
      </w:r>
      <w:r>
        <w:rPr>
          <w:rFonts w:cstheme="minorHAnsi"/>
        </w:rPr>
        <w:t>S</w:t>
      </w:r>
      <w:r w:rsidRPr="005636D7">
        <w:rPr>
          <w:rFonts w:cstheme="minorHAnsi"/>
        </w:rPr>
        <w:t xml:space="preserve">pecific </w:t>
      </w:r>
      <w:r>
        <w:rPr>
          <w:rFonts w:cstheme="minorHAnsi"/>
        </w:rPr>
        <w:t>N</w:t>
      </w:r>
      <w:r w:rsidRPr="005636D7">
        <w:rPr>
          <w:rFonts w:cstheme="minorHAnsi"/>
        </w:rPr>
        <w:t xml:space="preserve">eurons (ESNs) is shown. The diagram shows </w:t>
      </w:r>
      <w:r>
        <w:rPr>
          <w:rFonts w:cstheme="minorHAnsi"/>
        </w:rPr>
        <w:t xml:space="preserve">the </w:t>
      </w:r>
      <w:r w:rsidRPr="005636D7">
        <w:rPr>
          <w:rFonts w:cstheme="minorHAnsi"/>
        </w:rPr>
        <w:t>z-scored firing rate on the y-axis for ten simulated episodes on the x-axis colo</w:t>
      </w:r>
      <w:r>
        <w:rPr>
          <w:rFonts w:cstheme="minorHAnsi"/>
        </w:rPr>
        <w:t>u</w:t>
      </w:r>
      <w:r w:rsidRPr="005636D7">
        <w:rPr>
          <w:rFonts w:cstheme="minorHAnsi"/>
        </w:rPr>
        <w:t>r</w:t>
      </w:r>
      <w:r>
        <w:rPr>
          <w:rFonts w:cstheme="minorHAnsi"/>
        </w:rPr>
        <w:t>-</w:t>
      </w:r>
      <w:r w:rsidRPr="005636D7">
        <w:rPr>
          <w:rFonts w:cstheme="minorHAnsi"/>
        </w:rPr>
        <w:t xml:space="preserve">coded for encoding and retrieval (purple and orange, respectively). The transparent bars </w:t>
      </w:r>
      <w:r w:rsidRPr="005636D7">
        <w:rPr>
          <w:rFonts w:cstheme="minorHAnsi"/>
        </w:rPr>
        <w:lastRenderedPageBreak/>
        <w:t>encompassing encoding and retrieval indicate the product of encoding and retrieval firing rates, which is used as the measure of episode</w:t>
      </w:r>
      <w:r>
        <w:rPr>
          <w:rFonts w:cstheme="minorHAnsi"/>
        </w:rPr>
        <w:t>-</w:t>
      </w:r>
      <w:r w:rsidRPr="005636D7">
        <w:rPr>
          <w:rFonts w:cstheme="minorHAnsi"/>
        </w:rPr>
        <w:t xml:space="preserve">specific </w:t>
      </w:r>
      <w:r>
        <w:rPr>
          <w:rFonts w:cstheme="minorHAnsi"/>
        </w:rPr>
        <w:t xml:space="preserve">firing </w:t>
      </w:r>
      <w:r w:rsidRPr="005636D7">
        <w:rPr>
          <w:rFonts w:cstheme="minorHAnsi"/>
        </w:rPr>
        <w:t xml:space="preserve">reinstatement. The dotted red line shows the threshold (derived from a shuffling procedure, see Methods). </w:t>
      </w:r>
      <w:r>
        <w:rPr>
          <w:rFonts w:cstheme="minorHAnsi"/>
        </w:rPr>
        <w:t>B</w:t>
      </w:r>
      <w:r w:rsidRPr="00F24074">
        <w:rPr>
          <w:rFonts w:cstheme="minorHAnsi"/>
        </w:rPr>
        <w:t>ecause of the way ESNs are defined</w:t>
      </w:r>
      <w:r>
        <w:rPr>
          <w:rFonts w:cstheme="minorHAnsi"/>
        </w:rPr>
        <w:t>,</w:t>
      </w:r>
      <w:r w:rsidRPr="00F24074">
        <w:rPr>
          <w:rFonts w:cstheme="minorHAnsi"/>
        </w:rPr>
        <w:t xml:space="preserve"> they are required to fire substantially above their average </w:t>
      </w:r>
      <w:r>
        <w:rPr>
          <w:rFonts w:cstheme="minorHAnsi"/>
        </w:rPr>
        <w:t>firing rate</w:t>
      </w:r>
      <w:r w:rsidRPr="00F24074">
        <w:rPr>
          <w:rFonts w:cstheme="minorHAnsi"/>
        </w:rPr>
        <w:t xml:space="preserve"> during encoding and retrieval</w:t>
      </w:r>
      <w:r>
        <w:rPr>
          <w:rFonts w:cstheme="minorHAnsi"/>
        </w:rPr>
        <w:t>,</w:t>
      </w:r>
      <w:r w:rsidRPr="00F24074">
        <w:rPr>
          <w:rFonts w:cstheme="minorHAnsi"/>
        </w:rPr>
        <w:t xml:space="preserve"> which rules out neurons that </w:t>
      </w:r>
      <w:r>
        <w:rPr>
          <w:rFonts w:cstheme="minorHAnsi"/>
        </w:rPr>
        <w:t>generally show an increased</w:t>
      </w:r>
      <w:r w:rsidRPr="00F24074">
        <w:rPr>
          <w:rFonts w:cstheme="minorHAnsi"/>
        </w:rPr>
        <w:t xml:space="preserve"> </w:t>
      </w:r>
      <w:r>
        <w:rPr>
          <w:rFonts w:cstheme="minorHAnsi"/>
        </w:rPr>
        <w:t>firing rate during</w:t>
      </w:r>
      <w:r w:rsidRPr="00F24074">
        <w:rPr>
          <w:rFonts w:cstheme="minorHAnsi"/>
        </w:rPr>
        <w:t xml:space="preserve"> </w:t>
      </w:r>
      <w:r>
        <w:rPr>
          <w:rFonts w:cstheme="minorHAnsi"/>
        </w:rPr>
        <w:t>remembered episodes</w:t>
      </w:r>
      <w:r w:rsidRPr="00F24074">
        <w:rPr>
          <w:rFonts w:cstheme="minorHAnsi"/>
        </w:rPr>
        <w:t>.</w:t>
      </w:r>
    </w:p>
    <w:p w14:paraId="57DEA4ED" w14:textId="77777777" w:rsidR="00993C36" w:rsidRDefault="00993C36" w:rsidP="00993C36">
      <w:pPr>
        <w:spacing w:line="480" w:lineRule="auto"/>
        <w:jc w:val="both"/>
        <w:rPr>
          <w:rFonts w:cstheme="minorHAnsi"/>
        </w:rPr>
      </w:pPr>
      <w:r w:rsidRPr="000D7FC3">
        <w:rPr>
          <w:rFonts w:cstheme="minorHAnsi"/>
        </w:rPr>
        <w:t>(</w:t>
      </w:r>
      <w:r>
        <w:rPr>
          <w:rFonts w:cstheme="minorHAnsi"/>
        </w:rPr>
        <w:t>B</w:t>
      </w:r>
      <w:r w:rsidRPr="000D7FC3">
        <w:rPr>
          <w:rFonts w:cstheme="minorHAnsi"/>
        </w:rPr>
        <w:t xml:space="preserve">) </w:t>
      </w:r>
      <w:r>
        <w:rPr>
          <w:rFonts w:cstheme="minorHAnsi"/>
        </w:rPr>
        <w:t xml:space="preserve">Identified ESNs during experiment 1. Left: </w:t>
      </w:r>
      <w:r w:rsidRPr="000D7FC3">
        <w:rPr>
          <w:rFonts w:cstheme="minorHAnsi"/>
        </w:rPr>
        <w:t>The pie</w:t>
      </w:r>
      <w:r w:rsidRPr="00B31E8E">
        <w:rPr>
          <w:rFonts w:cstheme="minorHAnsi"/>
        </w:rPr>
        <w:t xml:space="preserve"> chart depicts the number of ESNs that show significant firing reinstatement to at least one episode (dark blue)</w:t>
      </w:r>
      <w:r>
        <w:rPr>
          <w:rFonts w:cstheme="minorHAnsi"/>
        </w:rPr>
        <w:t xml:space="preserve"> </w:t>
      </w:r>
      <w:r w:rsidRPr="00B31E8E">
        <w:rPr>
          <w:rFonts w:cstheme="minorHAnsi"/>
        </w:rPr>
        <w:t xml:space="preserve">and the </w:t>
      </w:r>
      <w:r w:rsidRPr="00742369">
        <w:rPr>
          <w:rFonts w:cstheme="minorHAnsi"/>
        </w:rPr>
        <w:t>number of neurons that showed no firing reinstatement (green). Right: The number of ESNs as expected by chance and the empirical number of ESNs (1</w:t>
      </w:r>
      <w:r>
        <w:rPr>
          <w:rFonts w:cstheme="minorHAnsi"/>
        </w:rPr>
        <w:t>36</w:t>
      </w:r>
      <w:r w:rsidRPr="00742369">
        <w:rPr>
          <w:rFonts w:cstheme="minorHAnsi"/>
        </w:rPr>
        <w:t xml:space="preserve"> out of 585 neurons; </w:t>
      </w:r>
      <w:r w:rsidRPr="00742369">
        <w:rPr>
          <w:rFonts w:cstheme="minorHAnsi"/>
          <w:i/>
          <w:iCs/>
        </w:rPr>
        <w:t>p</w:t>
      </w:r>
      <w:r w:rsidRPr="00742369">
        <w:rPr>
          <w:rFonts w:cstheme="minorHAnsi"/>
        </w:rPr>
        <w:t xml:space="preserve"> &lt; 0.001; permutation test).</w:t>
      </w:r>
    </w:p>
    <w:p w14:paraId="136A0DAA" w14:textId="77777777" w:rsidR="00993C36" w:rsidRPr="00AA2527" w:rsidRDefault="00993C36" w:rsidP="00993C36">
      <w:pPr>
        <w:spacing w:line="480" w:lineRule="auto"/>
        <w:jc w:val="both"/>
        <w:rPr>
          <w:rFonts w:cstheme="minorHAnsi"/>
          <w:sz w:val="24"/>
          <w:szCs w:val="24"/>
        </w:rPr>
      </w:pPr>
      <w:r w:rsidRPr="00742369">
        <w:rPr>
          <w:rFonts w:cstheme="minorHAnsi"/>
        </w:rPr>
        <w:t xml:space="preserve">(C) Same as (B) but for experiment 2. Out of a total of </w:t>
      </w:r>
      <w:r>
        <w:rPr>
          <w:rFonts w:cstheme="minorHAnsi"/>
        </w:rPr>
        <w:t>105</w:t>
      </w:r>
      <w:r w:rsidRPr="00742369">
        <w:rPr>
          <w:rFonts w:cstheme="minorHAnsi"/>
        </w:rPr>
        <w:t xml:space="preserve"> hippocampal neurons, we identified </w:t>
      </w:r>
      <w:r>
        <w:rPr>
          <w:rFonts w:cstheme="minorHAnsi"/>
        </w:rPr>
        <w:t>38</w:t>
      </w:r>
      <w:r w:rsidRPr="00742369">
        <w:rPr>
          <w:rFonts w:cstheme="minorHAnsi"/>
        </w:rPr>
        <w:t xml:space="preserve"> ESNs (</w:t>
      </w:r>
      <w:r w:rsidRPr="00742369">
        <w:rPr>
          <w:rFonts w:cstheme="minorHAnsi"/>
          <w:i/>
          <w:iCs/>
        </w:rPr>
        <w:t>p</w:t>
      </w:r>
      <w:r w:rsidRPr="00742369">
        <w:rPr>
          <w:rFonts w:cstheme="minorHAnsi"/>
        </w:rPr>
        <w:t xml:space="preserve"> = 0.0</w:t>
      </w:r>
      <w:r>
        <w:rPr>
          <w:rFonts w:cstheme="minorHAnsi"/>
        </w:rPr>
        <w:t>053</w:t>
      </w:r>
      <w:r w:rsidRPr="00742369">
        <w:rPr>
          <w:rFonts w:cstheme="minorHAnsi"/>
        </w:rPr>
        <w:t>; permutation test).</w:t>
      </w:r>
      <w:r>
        <w:rPr>
          <w:rFonts w:cstheme="minorHAnsi"/>
        </w:rPr>
        <w:t xml:space="preserve"> </w:t>
      </w:r>
    </w:p>
    <w:p w14:paraId="669AE602" w14:textId="77777777" w:rsidR="00993C36" w:rsidRDefault="00993C36" w:rsidP="00993C36">
      <w:pPr>
        <w:spacing w:line="480" w:lineRule="auto"/>
        <w:rPr>
          <w:rFonts w:cstheme="minorHAnsi"/>
          <w:sz w:val="24"/>
          <w:szCs w:val="24"/>
        </w:rPr>
      </w:pPr>
    </w:p>
    <w:p w14:paraId="5F76BDDB" w14:textId="77777777" w:rsidR="00993C36" w:rsidRPr="00924E62" w:rsidRDefault="00993C36" w:rsidP="00993C36">
      <w:pPr>
        <w:spacing w:line="480" w:lineRule="auto"/>
        <w:jc w:val="both"/>
        <w:rPr>
          <w:rFonts w:cstheme="minorHAnsi"/>
          <w:b/>
          <w:bCs/>
          <w:sz w:val="24"/>
          <w:szCs w:val="24"/>
        </w:rPr>
      </w:pPr>
      <w:bookmarkStart w:id="236" w:name="_Hlk100232542"/>
      <w:r w:rsidRPr="00924E62">
        <w:rPr>
          <w:rFonts w:cstheme="minorHAnsi"/>
          <w:b/>
          <w:bCs/>
          <w:sz w:val="24"/>
          <w:szCs w:val="24"/>
        </w:rPr>
        <w:t>ESNs do not code for the content</w:t>
      </w:r>
      <w:r>
        <w:rPr>
          <w:rFonts w:cstheme="minorHAnsi"/>
          <w:b/>
          <w:bCs/>
          <w:sz w:val="24"/>
          <w:szCs w:val="24"/>
        </w:rPr>
        <w:t>/visual properties</w:t>
      </w:r>
      <w:r w:rsidRPr="00924E62">
        <w:rPr>
          <w:rFonts w:cstheme="minorHAnsi"/>
          <w:b/>
          <w:bCs/>
          <w:sz w:val="24"/>
          <w:szCs w:val="24"/>
        </w:rPr>
        <w:t xml:space="preserve"> of the cue or associate image</w:t>
      </w:r>
    </w:p>
    <w:bookmarkEnd w:id="236"/>
    <w:p w14:paraId="695E604F" w14:textId="0C6297CA" w:rsidR="00993C36" w:rsidRDefault="00993C36" w:rsidP="00993C36">
      <w:pPr>
        <w:spacing w:line="480" w:lineRule="auto"/>
        <w:jc w:val="both"/>
        <w:rPr>
          <w:sz w:val="24"/>
          <w:szCs w:val="24"/>
        </w:rPr>
      </w:pPr>
      <w:r w:rsidRPr="00AC7009">
        <w:rPr>
          <w:rFonts w:cstheme="minorHAnsi"/>
          <w:sz w:val="24"/>
          <w:szCs w:val="24"/>
        </w:rPr>
        <w:t>Traditionally</w:t>
      </w:r>
      <w:r>
        <w:rPr>
          <w:rFonts w:cstheme="minorHAnsi"/>
          <w:sz w:val="24"/>
          <w:szCs w:val="24"/>
        </w:rPr>
        <w:t>,</w:t>
      </w:r>
      <w:r w:rsidRPr="00AC7009">
        <w:rPr>
          <w:rFonts w:cstheme="minorHAnsi"/>
          <w:sz w:val="24"/>
          <w:szCs w:val="24"/>
        </w:rPr>
        <w:t xml:space="preserve"> visually responsive neurons have been identified using </w:t>
      </w:r>
      <w:r>
        <w:rPr>
          <w:rFonts w:cstheme="minorHAnsi"/>
          <w:sz w:val="24"/>
          <w:szCs w:val="24"/>
        </w:rPr>
        <w:t xml:space="preserve">the </w:t>
      </w:r>
      <w:r w:rsidRPr="00AC7009">
        <w:rPr>
          <w:rFonts w:cstheme="minorHAnsi"/>
          <w:sz w:val="24"/>
          <w:szCs w:val="24"/>
        </w:rPr>
        <w:t>repeated presentation of a stimulus. In the above analysis</w:t>
      </w:r>
      <w:r>
        <w:rPr>
          <w:rFonts w:cstheme="minorHAnsi"/>
          <w:sz w:val="24"/>
          <w:szCs w:val="24"/>
        </w:rPr>
        <w:t>,</w:t>
      </w:r>
      <w:r w:rsidRPr="00AC7009">
        <w:rPr>
          <w:rFonts w:cstheme="minorHAnsi"/>
          <w:sz w:val="24"/>
          <w:szCs w:val="24"/>
        </w:rPr>
        <w:t xml:space="preserve"> we only present the animal cue once</w:t>
      </w:r>
      <w:r>
        <w:rPr>
          <w:rFonts w:cstheme="minorHAnsi"/>
          <w:sz w:val="24"/>
          <w:szCs w:val="24"/>
        </w:rPr>
        <w:t xml:space="preserve">, which is suboptimal for ruling out Concept Neurons tuned to the animal cue. </w:t>
      </w:r>
      <w:r w:rsidRPr="00175A11">
        <w:rPr>
          <w:rFonts w:cstheme="minorHAnsi"/>
          <w:sz w:val="24"/>
          <w:szCs w:val="24"/>
        </w:rPr>
        <w:t xml:space="preserve">To </w:t>
      </w:r>
      <w:r>
        <w:rPr>
          <w:rFonts w:cstheme="minorHAnsi"/>
          <w:sz w:val="24"/>
          <w:szCs w:val="24"/>
        </w:rPr>
        <w:t>ameliorate this shortcoming</w:t>
      </w:r>
      <w:r w:rsidRPr="00175A11">
        <w:rPr>
          <w:rFonts w:cstheme="minorHAnsi"/>
          <w:sz w:val="24"/>
          <w:szCs w:val="24"/>
        </w:rPr>
        <w:t xml:space="preserve">, </w:t>
      </w:r>
      <w:r>
        <w:rPr>
          <w:rFonts w:cstheme="minorHAnsi"/>
          <w:sz w:val="24"/>
          <w:szCs w:val="24"/>
        </w:rPr>
        <w:t>in experiment 2 we added a visual tuning task (Figure 1C) after the memory association task</w:t>
      </w:r>
      <w:r w:rsidRPr="006461C2">
        <w:rPr>
          <w:rFonts w:cstheme="minorHAnsi"/>
          <w:sz w:val="24"/>
          <w:szCs w:val="24"/>
        </w:rPr>
        <w:t xml:space="preserve">. </w:t>
      </w:r>
      <w:r>
        <w:rPr>
          <w:rFonts w:cstheme="minorHAnsi"/>
          <w:sz w:val="24"/>
          <w:szCs w:val="24"/>
        </w:rPr>
        <w:t>During the visual tuning task, images from the memory task were repeatedly shown in quick succession. This approach is widely used to identify putative Concept Neurons that respond to one of the images independently of any memory processes</w:t>
      </w:r>
      <w:r w:rsidRPr="001430C8">
        <w:rPr>
          <w:rFonts w:cstheme="minorHAnsi"/>
          <w:sz w:val="24"/>
          <w:szCs w:val="24"/>
        </w:rPr>
        <w:t xml:space="preserve"> </w:t>
      </w:r>
      <w:r w:rsidRPr="001430C8">
        <w:rPr>
          <w:rFonts w:cstheme="minorHAnsi"/>
          <w:sz w:val="24"/>
          <w:szCs w:val="24"/>
        </w:rPr>
        <w:fldChar w:fldCharType="begin">
          <w:fldData xml:space="preserve">PEVuZE5vdGU+PENpdGU+PEF1dGhvcj5RdWlhbiBRdWlyb2dhPC9BdXRob3I+PFllYXI+MjAwNTwv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=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PEVuZE5vdGU+PENpdGU+PEF1dGhvcj5RdWlhbiBRdWlyb2dhPC9BdXRob3I+PFllYXI+MjAwNTwv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=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sidRPr="001430C8">
        <w:rPr>
          <w:rFonts w:cstheme="minorHAnsi"/>
          <w:sz w:val="24"/>
          <w:szCs w:val="24"/>
        </w:rPr>
        <w:fldChar w:fldCharType="separate"/>
      </w:r>
      <w:r w:rsidR="002C7FAD">
        <w:rPr>
          <w:rFonts w:cstheme="minorHAnsi"/>
          <w:noProof/>
          <w:sz w:val="24"/>
          <w:szCs w:val="24"/>
        </w:rPr>
        <w:t>(Mormann, Dubois, Kornblith, Milosavljevic, Cerf, Ison, Tsuchiya, Kraskov, Quiroga, et al., 2011; Mormann, Kornblith, Quian Quiroga, et al., 2008; Quian Quiroga et al., 2005)</w:t>
      </w:r>
      <w:r w:rsidRPr="001430C8">
        <w:rPr>
          <w:rFonts w:cstheme="minorHAnsi"/>
          <w:sz w:val="24"/>
          <w:szCs w:val="24"/>
        </w:rPr>
        <w:fldChar w:fldCharType="end"/>
      </w:r>
      <w:r>
        <w:rPr>
          <w:rFonts w:cstheme="minorHAnsi"/>
          <w:sz w:val="24"/>
          <w:szCs w:val="24"/>
        </w:rPr>
        <w:t xml:space="preserve">. </w:t>
      </w:r>
      <w:bookmarkStart w:id="237" w:name="_Hlk116913568"/>
      <w:bookmarkStart w:id="238" w:name="_Hlk116909561"/>
      <w:r w:rsidRPr="006461C2">
        <w:rPr>
          <w:rFonts w:cstheme="minorHAnsi"/>
          <w:sz w:val="24"/>
          <w:szCs w:val="24"/>
        </w:rPr>
        <w:t>W</w:t>
      </w:r>
      <w:r>
        <w:rPr>
          <w:rFonts w:cstheme="minorHAnsi"/>
          <w:sz w:val="24"/>
          <w:szCs w:val="24"/>
        </w:rPr>
        <w:t xml:space="preserve">hen excluding Concept Neuron activity in this independent dataset, we replicated our previous results and </w:t>
      </w:r>
      <w:r w:rsidRPr="006461C2">
        <w:rPr>
          <w:rFonts w:cstheme="minorHAnsi"/>
          <w:sz w:val="24"/>
          <w:szCs w:val="24"/>
        </w:rPr>
        <w:t xml:space="preserve">identified </w:t>
      </w:r>
      <w:r w:rsidRPr="00AC7009">
        <w:rPr>
          <w:sz w:val="24"/>
          <w:szCs w:val="24"/>
        </w:rPr>
        <w:t>a significant number of ESNs (</w:t>
      </w:r>
      <w:r>
        <w:rPr>
          <w:sz w:val="24"/>
          <w:szCs w:val="24"/>
        </w:rPr>
        <w:t>38</w:t>
      </w:r>
      <w:r w:rsidRPr="00AC7009">
        <w:rPr>
          <w:sz w:val="24"/>
          <w:szCs w:val="24"/>
        </w:rPr>
        <w:t xml:space="preserve"> out of </w:t>
      </w:r>
      <w:r>
        <w:rPr>
          <w:sz w:val="24"/>
          <w:szCs w:val="24"/>
        </w:rPr>
        <w:t>216</w:t>
      </w:r>
      <w:r w:rsidRPr="00AC7009">
        <w:rPr>
          <w:sz w:val="24"/>
          <w:szCs w:val="24"/>
        </w:rPr>
        <w:t xml:space="preserve"> neurons </w:t>
      </w:r>
      <w:r w:rsidRPr="00AC7009">
        <w:rPr>
          <w:rFonts w:ascii="Cambria Math" w:hAnsi="Cambria Math" w:cs="Cambria Math"/>
          <w:color w:val="202124"/>
          <w:sz w:val="24"/>
          <w:szCs w:val="24"/>
          <w:shd w:val="clear" w:color="auto" w:fill="FFFFFF"/>
        </w:rPr>
        <w:t>≙</w:t>
      </w:r>
      <w:r w:rsidRPr="00AC7009">
        <w:rPr>
          <w:color w:val="202124"/>
          <w:sz w:val="24"/>
          <w:szCs w:val="24"/>
          <w:shd w:val="clear" w:color="auto" w:fill="FFFFFF"/>
        </w:rPr>
        <w:t xml:space="preserve"> </w:t>
      </w:r>
      <w:r w:rsidRPr="00AC7009">
        <w:rPr>
          <w:sz w:val="24"/>
          <w:szCs w:val="24"/>
        </w:rPr>
        <w:lastRenderedPageBreak/>
        <w:t>1</w:t>
      </w:r>
      <w:r>
        <w:rPr>
          <w:sz w:val="24"/>
          <w:szCs w:val="24"/>
        </w:rPr>
        <w:t>7</w:t>
      </w:r>
      <w:r w:rsidRPr="00AC7009">
        <w:rPr>
          <w:sz w:val="24"/>
          <w:szCs w:val="24"/>
        </w:rPr>
        <w:t>.</w:t>
      </w:r>
      <w:r>
        <w:rPr>
          <w:sz w:val="24"/>
          <w:szCs w:val="24"/>
        </w:rPr>
        <w:t>59</w:t>
      </w:r>
      <w:r w:rsidRPr="00AC7009">
        <w:rPr>
          <w:sz w:val="24"/>
          <w:szCs w:val="24"/>
        </w:rPr>
        <w:t xml:space="preserve">%; </w:t>
      </w:r>
      <w:r w:rsidRPr="00AC7009">
        <w:rPr>
          <w:i/>
          <w:iCs/>
          <w:sz w:val="24"/>
          <w:szCs w:val="24"/>
        </w:rPr>
        <w:t>p</w:t>
      </w:r>
      <w:r w:rsidRPr="00AC7009">
        <w:rPr>
          <w:sz w:val="24"/>
          <w:szCs w:val="24"/>
        </w:rPr>
        <w:t xml:space="preserve"> = 0.0</w:t>
      </w:r>
      <w:r>
        <w:rPr>
          <w:sz w:val="24"/>
          <w:szCs w:val="24"/>
        </w:rPr>
        <w:t>053</w:t>
      </w:r>
      <w:r w:rsidRPr="00AC7009">
        <w:rPr>
          <w:sz w:val="24"/>
          <w:szCs w:val="24"/>
        </w:rPr>
        <w:t>; permutation test; Figure 2C).</w:t>
      </w:r>
      <w:r>
        <w:rPr>
          <w:sz w:val="24"/>
          <w:szCs w:val="24"/>
        </w:rPr>
        <w:t xml:space="preserve"> </w:t>
      </w:r>
      <w:bookmarkEnd w:id="237"/>
      <w:r w:rsidRPr="004F572C">
        <w:rPr>
          <w:sz w:val="24"/>
          <w:szCs w:val="24"/>
        </w:rPr>
        <w:t xml:space="preserve">In experiment 2 </w:t>
      </w:r>
      <w:r>
        <w:rPr>
          <w:sz w:val="24"/>
          <w:szCs w:val="24"/>
        </w:rPr>
        <w:t>34</w:t>
      </w:r>
      <w:r w:rsidRPr="004F572C">
        <w:rPr>
          <w:sz w:val="24"/>
          <w:szCs w:val="24"/>
        </w:rPr>
        <w:t xml:space="preserve"> out of </w:t>
      </w:r>
      <w:r>
        <w:rPr>
          <w:sz w:val="24"/>
          <w:szCs w:val="24"/>
        </w:rPr>
        <w:t>38</w:t>
      </w:r>
      <w:r w:rsidRPr="004F572C">
        <w:rPr>
          <w:sz w:val="24"/>
          <w:szCs w:val="24"/>
        </w:rPr>
        <w:t xml:space="preserve"> ESNs (</w:t>
      </w:r>
      <w:r w:rsidRPr="004F572C">
        <w:rPr>
          <w:rFonts w:ascii="Cambria Math" w:hAnsi="Cambria Math" w:cs="Cambria Math"/>
          <w:sz w:val="24"/>
          <w:szCs w:val="24"/>
        </w:rPr>
        <w:t xml:space="preserve">≙ </w:t>
      </w:r>
      <w:r>
        <w:rPr>
          <w:sz w:val="24"/>
          <w:szCs w:val="24"/>
        </w:rPr>
        <w:t>89</w:t>
      </w:r>
      <w:r w:rsidRPr="004F572C">
        <w:rPr>
          <w:sz w:val="24"/>
          <w:szCs w:val="24"/>
        </w:rPr>
        <w:t>.</w:t>
      </w:r>
      <w:r>
        <w:rPr>
          <w:sz w:val="24"/>
          <w:szCs w:val="24"/>
        </w:rPr>
        <w:t>47</w:t>
      </w:r>
      <w:r w:rsidRPr="004F572C">
        <w:rPr>
          <w:sz w:val="24"/>
          <w:szCs w:val="24"/>
        </w:rPr>
        <w:t>%%) coded for a single episode.</w:t>
      </w:r>
    </w:p>
    <w:p w14:paraId="64A1AA29" w14:textId="77777777" w:rsidR="00993C36" w:rsidRPr="00155454" w:rsidRDefault="00993C36" w:rsidP="00993C36">
      <w:pPr>
        <w:spacing w:line="480" w:lineRule="auto"/>
        <w:jc w:val="both"/>
        <w:rPr>
          <w:rStyle w:val="jsx-3852835299"/>
          <w:color w:val="000000" w:themeColor="text1"/>
          <w:szCs w:val="24"/>
          <w:bdr w:val="none" w:sz="0" w:space="0" w:color="auto" w:frame="1"/>
        </w:rPr>
      </w:pPr>
      <w:bookmarkStart w:id="239" w:name="_Hlk118383289"/>
      <w:bookmarkStart w:id="240" w:name="_Hlk118316781"/>
      <w:r w:rsidRPr="00155454">
        <w:rPr>
          <w:rFonts w:eastAsia="Times New Roman"/>
          <w:color w:val="000000" w:themeColor="text1"/>
          <w:sz w:val="24"/>
          <w:szCs w:val="24"/>
        </w:rPr>
        <w:t xml:space="preserve">However, traditional Concept Neuron detection methods might be too conservative to identify weakly tuned Concept Neurons. </w:t>
      </w:r>
      <w:r>
        <w:rPr>
          <w:rFonts w:eastAsia="Times New Roman"/>
          <w:color w:val="000000" w:themeColor="text1"/>
          <w:sz w:val="24"/>
          <w:szCs w:val="24"/>
        </w:rPr>
        <w:t>To address this concern, we</w:t>
      </w:r>
      <w:r w:rsidRPr="00155454">
        <w:rPr>
          <w:rFonts w:eastAsia="Times New Roman"/>
          <w:color w:val="000000" w:themeColor="text1"/>
          <w:sz w:val="24"/>
          <w:szCs w:val="24"/>
        </w:rPr>
        <w:t xml:space="preserve"> drastically reduc</w:t>
      </w:r>
      <w:r>
        <w:rPr>
          <w:rFonts w:eastAsia="Times New Roman"/>
          <w:color w:val="000000" w:themeColor="text1"/>
          <w:sz w:val="24"/>
          <w:szCs w:val="24"/>
        </w:rPr>
        <w:t>ed</w:t>
      </w:r>
      <w:r w:rsidRPr="00155454">
        <w:rPr>
          <w:rFonts w:eastAsia="Times New Roman"/>
          <w:color w:val="000000" w:themeColor="text1"/>
          <w:sz w:val="24"/>
          <w:szCs w:val="24"/>
        </w:rPr>
        <w:t xml:space="preserve"> the threshold of what constitutes a Concept Neuron</w:t>
      </w:r>
      <w:r>
        <w:rPr>
          <w:rFonts w:eastAsia="Times New Roman"/>
          <w:color w:val="000000" w:themeColor="text1"/>
          <w:sz w:val="24"/>
          <w:szCs w:val="24"/>
        </w:rPr>
        <w:t>, i.e.,</w:t>
      </w:r>
      <w:r w:rsidRPr="00155454">
        <w:rPr>
          <w:rFonts w:eastAsia="Times New Roman"/>
          <w:color w:val="000000" w:themeColor="text1"/>
          <w:sz w:val="24"/>
          <w:szCs w:val="24"/>
        </w:rPr>
        <w:t xml:space="preserve"> </w:t>
      </w:r>
      <w:bookmarkStart w:id="241" w:name="_Hlk118383202"/>
      <w:r>
        <w:rPr>
          <w:rFonts w:eastAsia="Times New Roman"/>
          <w:color w:val="000000" w:themeColor="text1"/>
          <w:sz w:val="24"/>
          <w:szCs w:val="24"/>
        </w:rPr>
        <w:t>l</w:t>
      </w:r>
      <w:r w:rsidRPr="00155454">
        <w:rPr>
          <w:rStyle w:val="jsx-3852835299"/>
          <w:color w:val="000000" w:themeColor="text1"/>
          <w:szCs w:val="24"/>
          <w:bdr w:val="none" w:sz="0" w:space="0" w:color="auto" w:frame="1"/>
        </w:rPr>
        <w:t xml:space="preserve">owering the </w:t>
      </w:r>
      <w:r>
        <w:rPr>
          <w:rStyle w:val="jsx-3852835299"/>
          <w:color w:val="000000" w:themeColor="text1"/>
          <w:szCs w:val="24"/>
          <w:bdr w:val="none" w:sz="0" w:space="0" w:color="auto" w:frame="1"/>
        </w:rPr>
        <w:t xml:space="preserve">uncorrected </w:t>
      </w:r>
      <w:r w:rsidRPr="00155454">
        <w:rPr>
          <w:rStyle w:val="jsx-3852835299"/>
          <w:color w:val="000000" w:themeColor="text1"/>
          <w:szCs w:val="24"/>
          <w:bdr w:val="none" w:sz="0" w:space="0" w:color="auto" w:frame="1"/>
        </w:rPr>
        <w:t xml:space="preserve">threshold from </w:t>
      </w:r>
      <w:r w:rsidRPr="00155454">
        <w:rPr>
          <w:rStyle w:val="jsx-3852835299"/>
          <w:i/>
          <w:iCs/>
          <w:color w:val="000000" w:themeColor="text1"/>
          <w:szCs w:val="24"/>
          <w:bdr w:val="none" w:sz="0" w:space="0" w:color="auto" w:frame="1"/>
        </w:rPr>
        <w:t>p</w:t>
      </w:r>
      <w:r w:rsidRPr="00155454">
        <w:rPr>
          <w:rStyle w:val="jsx-3852835299"/>
          <w:color w:val="000000" w:themeColor="text1"/>
          <w:szCs w:val="24"/>
          <w:bdr w:val="none" w:sz="0" w:space="0" w:color="auto" w:frame="1"/>
        </w:rPr>
        <w:t xml:space="preserve"> = 0.0005 to </w:t>
      </w:r>
      <w:r w:rsidRPr="00155454">
        <w:rPr>
          <w:rStyle w:val="jsx-3852835299"/>
          <w:i/>
          <w:iCs/>
          <w:color w:val="000000" w:themeColor="text1"/>
          <w:szCs w:val="24"/>
          <w:bdr w:val="none" w:sz="0" w:space="0" w:color="auto" w:frame="1"/>
        </w:rPr>
        <w:t>p</w:t>
      </w:r>
      <w:r w:rsidRPr="00155454">
        <w:rPr>
          <w:rStyle w:val="jsx-3852835299"/>
          <w:color w:val="000000" w:themeColor="text1"/>
          <w:szCs w:val="24"/>
          <w:bdr w:val="none" w:sz="0" w:space="0" w:color="auto" w:frame="1"/>
        </w:rPr>
        <w:t xml:space="preserve"> = 0.05</w:t>
      </w:r>
      <w:r>
        <w:rPr>
          <w:rStyle w:val="jsx-3852835299"/>
          <w:color w:val="000000" w:themeColor="text1"/>
          <w:szCs w:val="24"/>
          <w:bdr w:val="none" w:sz="0" w:space="0" w:color="auto" w:frame="1"/>
        </w:rPr>
        <w:t>, which</w:t>
      </w:r>
      <w:r w:rsidRPr="00155454">
        <w:rPr>
          <w:rStyle w:val="jsx-3852835299"/>
          <w:color w:val="000000" w:themeColor="text1"/>
          <w:szCs w:val="24"/>
          <w:bdr w:val="none" w:sz="0" w:space="0" w:color="auto" w:frame="1"/>
        </w:rPr>
        <w:t xml:space="preserve"> increased the number of Concept Neurons from 5</w:t>
      </w:r>
      <w:r>
        <w:rPr>
          <w:rStyle w:val="jsx-3852835299"/>
          <w:color w:val="000000" w:themeColor="text1"/>
          <w:szCs w:val="24"/>
          <w:bdr w:val="none" w:sz="0" w:space="0" w:color="auto" w:frame="1"/>
        </w:rPr>
        <w:t>8</w:t>
      </w:r>
      <w:r w:rsidRPr="00155454">
        <w:rPr>
          <w:rStyle w:val="jsx-3852835299"/>
          <w:color w:val="000000" w:themeColor="text1"/>
          <w:szCs w:val="24"/>
          <w:bdr w:val="none" w:sz="0" w:space="0" w:color="auto" w:frame="1"/>
        </w:rPr>
        <w:t xml:space="preserve"> to 155 (out of 216 neurons)</w:t>
      </w:r>
      <w:r>
        <w:rPr>
          <w:rStyle w:val="jsx-3852835299"/>
          <w:color w:val="000000" w:themeColor="text1"/>
          <w:szCs w:val="24"/>
          <w:bdr w:val="none" w:sz="0" w:space="0" w:color="auto" w:frame="1"/>
        </w:rPr>
        <w:t>. Remarkably, incorporating this liberal threshold to exclude potential Concept Neurons, had little effect on the</w:t>
      </w:r>
      <w:r w:rsidRPr="00155454">
        <w:rPr>
          <w:rStyle w:val="jsx-3852835299"/>
          <w:color w:val="000000" w:themeColor="text1"/>
          <w:szCs w:val="24"/>
          <w:bdr w:val="none" w:sz="0" w:space="0" w:color="auto" w:frame="1"/>
        </w:rPr>
        <w:t xml:space="preserve"> number of ESNs </w:t>
      </w:r>
      <w:r>
        <w:rPr>
          <w:rStyle w:val="jsx-3852835299"/>
          <w:color w:val="000000" w:themeColor="text1"/>
          <w:szCs w:val="24"/>
          <w:bdr w:val="none" w:sz="0" w:space="0" w:color="auto" w:frame="1"/>
        </w:rPr>
        <w:t xml:space="preserve">which remained almost unchanged </w:t>
      </w:r>
      <w:r w:rsidRPr="00155454">
        <w:rPr>
          <w:rStyle w:val="jsx-3852835299"/>
          <w:color w:val="000000" w:themeColor="text1"/>
          <w:szCs w:val="24"/>
          <w:bdr w:val="none" w:sz="0" w:space="0" w:color="auto" w:frame="1"/>
        </w:rPr>
        <w:t>(3</w:t>
      </w:r>
      <w:r>
        <w:rPr>
          <w:rStyle w:val="jsx-3852835299"/>
          <w:color w:val="000000" w:themeColor="text1"/>
          <w:szCs w:val="24"/>
          <w:bdr w:val="none" w:sz="0" w:space="0" w:color="auto" w:frame="1"/>
        </w:rPr>
        <w:t>6</w:t>
      </w:r>
      <w:r w:rsidRPr="00155454">
        <w:rPr>
          <w:rStyle w:val="jsx-3852835299"/>
          <w:color w:val="000000" w:themeColor="text1"/>
          <w:szCs w:val="24"/>
          <w:bdr w:val="none" w:sz="0" w:space="0" w:color="auto" w:frame="1"/>
        </w:rPr>
        <w:t xml:space="preserve"> out of 216 neurons </w:t>
      </w:r>
      <w:r w:rsidRPr="00155454">
        <w:rPr>
          <w:rStyle w:val="jsx-3852835299"/>
          <w:rFonts w:ascii="Cambria Math" w:hAnsi="Cambria Math" w:cs="Cambria Math"/>
          <w:color w:val="000000" w:themeColor="text1"/>
          <w:szCs w:val="24"/>
          <w:bdr w:val="none" w:sz="0" w:space="0" w:color="auto" w:frame="1"/>
        </w:rPr>
        <w:t>≙</w:t>
      </w:r>
      <w:r w:rsidRPr="00155454">
        <w:rPr>
          <w:rStyle w:val="jsx-3852835299"/>
          <w:color w:val="000000" w:themeColor="text1"/>
          <w:szCs w:val="24"/>
          <w:bdr w:val="none" w:sz="0" w:space="0" w:color="auto" w:frame="1"/>
        </w:rPr>
        <w:t xml:space="preserve"> 1</w:t>
      </w:r>
      <w:r>
        <w:rPr>
          <w:rStyle w:val="jsx-3852835299"/>
          <w:color w:val="000000" w:themeColor="text1"/>
          <w:szCs w:val="24"/>
          <w:bdr w:val="none" w:sz="0" w:space="0" w:color="auto" w:frame="1"/>
        </w:rPr>
        <w:t>6</w:t>
      </w:r>
      <w:r w:rsidRPr="00155454">
        <w:rPr>
          <w:rStyle w:val="jsx-3852835299"/>
          <w:color w:val="000000" w:themeColor="text1"/>
          <w:szCs w:val="24"/>
          <w:bdr w:val="none" w:sz="0" w:space="0" w:color="auto" w:frame="1"/>
        </w:rPr>
        <w:t>.</w:t>
      </w:r>
      <w:r>
        <w:rPr>
          <w:rStyle w:val="jsx-3852835299"/>
          <w:color w:val="000000" w:themeColor="text1"/>
          <w:szCs w:val="24"/>
          <w:bdr w:val="none" w:sz="0" w:space="0" w:color="auto" w:frame="1"/>
        </w:rPr>
        <w:t>67</w:t>
      </w:r>
      <w:r w:rsidRPr="00155454">
        <w:rPr>
          <w:rStyle w:val="jsx-3852835299"/>
          <w:color w:val="000000" w:themeColor="text1"/>
          <w:szCs w:val="24"/>
          <w:bdr w:val="none" w:sz="0" w:space="0" w:color="auto" w:frame="1"/>
        </w:rPr>
        <w:t xml:space="preserve">%; </w:t>
      </w:r>
      <w:r w:rsidRPr="00155454">
        <w:rPr>
          <w:rStyle w:val="jsx-3852835299"/>
          <w:i/>
          <w:iCs/>
          <w:color w:val="000000" w:themeColor="text1"/>
          <w:szCs w:val="24"/>
          <w:bdr w:val="none" w:sz="0" w:space="0" w:color="auto" w:frame="1"/>
        </w:rPr>
        <w:t>p</w:t>
      </w:r>
      <w:r w:rsidRPr="00155454">
        <w:rPr>
          <w:rStyle w:val="jsx-3852835299"/>
          <w:color w:val="000000" w:themeColor="text1"/>
          <w:szCs w:val="24"/>
          <w:bdr w:val="none" w:sz="0" w:space="0" w:color="auto" w:frame="1"/>
        </w:rPr>
        <w:t xml:space="preserve"> = 0.00</w:t>
      </w:r>
      <w:r>
        <w:rPr>
          <w:rStyle w:val="jsx-3852835299"/>
          <w:color w:val="000000" w:themeColor="text1"/>
          <w:szCs w:val="24"/>
          <w:bdr w:val="none" w:sz="0" w:space="0" w:color="auto" w:frame="1"/>
        </w:rPr>
        <w:t>2</w:t>
      </w:r>
      <w:r w:rsidRPr="00155454">
        <w:rPr>
          <w:rStyle w:val="jsx-3852835299"/>
          <w:color w:val="000000" w:themeColor="text1"/>
          <w:szCs w:val="24"/>
          <w:bdr w:val="none" w:sz="0" w:space="0" w:color="auto" w:frame="1"/>
        </w:rPr>
        <w:t xml:space="preserve">5; permutation test). </w:t>
      </w:r>
    </w:p>
    <w:p w14:paraId="2909E394" w14:textId="77777777" w:rsidR="00993C36" w:rsidRPr="00155454" w:rsidRDefault="00993C36" w:rsidP="00993C36">
      <w:pPr>
        <w:spacing w:line="480" w:lineRule="auto"/>
        <w:jc w:val="both"/>
        <w:rPr>
          <w:rStyle w:val="jsx-3852835299"/>
          <w:color w:val="000000" w:themeColor="text1"/>
          <w:szCs w:val="24"/>
          <w:bdr w:val="none" w:sz="0" w:space="0" w:color="auto" w:frame="1"/>
        </w:rPr>
      </w:pPr>
      <w:r w:rsidRPr="00155454">
        <w:rPr>
          <w:rStyle w:val="jsx-3852835299"/>
          <w:color w:val="000000" w:themeColor="text1"/>
          <w:szCs w:val="24"/>
          <w:bdr w:val="none" w:sz="0" w:space="0" w:color="auto" w:frame="1"/>
        </w:rPr>
        <w:t xml:space="preserve">During a typical tuning task an average of 108.7 (min: 80; max: 156) different images are shown and each image is tested for visual tuning. There is no correction for multiple testing rendering a threshold at </w:t>
      </w:r>
      <w:r w:rsidRPr="00155454">
        <w:rPr>
          <w:rStyle w:val="jsx-3852835299"/>
          <w:i/>
          <w:iCs/>
          <w:color w:val="000000" w:themeColor="text1"/>
          <w:szCs w:val="24"/>
          <w:bdr w:val="none" w:sz="0" w:space="0" w:color="auto" w:frame="1"/>
        </w:rPr>
        <w:t>p</w:t>
      </w:r>
      <w:r w:rsidRPr="00155454">
        <w:rPr>
          <w:rStyle w:val="jsx-3852835299"/>
          <w:color w:val="000000" w:themeColor="text1"/>
          <w:szCs w:val="24"/>
          <w:bdr w:val="none" w:sz="0" w:space="0" w:color="auto" w:frame="1"/>
        </w:rPr>
        <w:t xml:space="preserve"> &lt; 0.05 very liberal. </w:t>
      </w:r>
    </w:p>
    <w:p w14:paraId="7B6C61D4" w14:textId="77777777" w:rsidR="00993C36" w:rsidRPr="004F572C" w:rsidRDefault="00993C36" w:rsidP="00993C36">
      <w:pPr>
        <w:spacing w:line="480" w:lineRule="auto"/>
        <w:jc w:val="both"/>
        <w:rPr>
          <w:sz w:val="24"/>
          <w:szCs w:val="24"/>
        </w:rPr>
      </w:pPr>
      <w:bookmarkStart w:id="242" w:name="_Hlk117257092"/>
      <w:bookmarkEnd w:id="239"/>
      <w:bookmarkEnd w:id="240"/>
      <w:bookmarkEnd w:id="241"/>
      <w:r w:rsidRPr="004F572C">
        <w:rPr>
          <w:sz w:val="24"/>
          <w:szCs w:val="24"/>
        </w:rPr>
        <w:t xml:space="preserve">It is conceivable that some images that are presented during the visual tuning task act as cues that reactivate some ESNs. These reactivated ESNs would then be erroneously rejected as Concept Neurons. However, in practice, only </w:t>
      </w:r>
      <w:r>
        <w:rPr>
          <w:sz w:val="24"/>
          <w:szCs w:val="24"/>
        </w:rPr>
        <w:t>four</w:t>
      </w:r>
      <w:r w:rsidRPr="004F572C">
        <w:rPr>
          <w:sz w:val="24"/>
          <w:szCs w:val="24"/>
        </w:rPr>
        <w:t xml:space="preserve"> potential ESNs were excluded based on the visual tuning task</w:t>
      </w:r>
      <w:r>
        <w:rPr>
          <w:sz w:val="24"/>
          <w:szCs w:val="24"/>
        </w:rPr>
        <w:t xml:space="preserve"> (six when lowering the Concept Neuron threshold)</w:t>
      </w:r>
      <w:r w:rsidRPr="004F572C">
        <w:rPr>
          <w:sz w:val="24"/>
          <w:szCs w:val="24"/>
        </w:rPr>
        <w:t>. We suspect that ESN</w:t>
      </w:r>
      <w:r>
        <w:rPr>
          <w:sz w:val="24"/>
          <w:szCs w:val="24"/>
        </w:rPr>
        <w:t>s</w:t>
      </w:r>
      <w:r w:rsidRPr="004F572C">
        <w:rPr>
          <w:sz w:val="24"/>
          <w:szCs w:val="24"/>
        </w:rPr>
        <w:t xml:space="preserve"> </w:t>
      </w:r>
      <w:r>
        <w:rPr>
          <w:sz w:val="24"/>
          <w:szCs w:val="24"/>
        </w:rPr>
        <w:t>were</w:t>
      </w:r>
      <w:r w:rsidRPr="004F572C">
        <w:rPr>
          <w:sz w:val="24"/>
          <w:szCs w:val="24"/>
        </w:rPr>
        <w:t xml:space="preserve"> not reactivated during the visual tuning task because </w:t>
      </w:r>
      <w:r>
        <w:rPr>
          <w:sz w:val="24"/>
          <w:szCs w:val="24"/>
        </w:rPr>
        <w:t xml:space="preserve">the </w:t>
      </w:r>
      <w:r w:rsidRPr="004F572C">
        <w:rPr>
          <w:sz w:val="24"/>
          <w:szCs w:val="24"/>
        </w:rPr>
        <w:t xml:space="preserve">images </w:t>
      </w:r>
      <w:r>
        <w:rPr>
          <w:sz w:val="24"/>
          <w:szCs w:val="24"/>
        </w:rPr>
        <w:t>were</w:t>
      </w:r>
      <w:r w:rsidRPr="004F572C">
        <w:rPr>
          <w:sz w:val="24"/>
          <w:szCs w:val="24"/>
        </w:rPr>
        <w:t xml:space="preserve"> shown only for one second. This might be sufficient to cause Concept Neuron firing, but too short to elicit episodic memory retrieval. Nonetheless, we cannot rule out that in some cases ESNs were reactivated during the visual tuning task and subsequently rejected. However, this would </w:t>
      </w:r>
      <w:r>
        <w:rPr>
          <w:sz w:val="24"/>
          <w:szCs w:val="24"/>
        </w:rPr>
        <w:t>only make our analysis for identifying ESNs more conservative.</w:t>
      </w:r>
    </w:p>
    <w:p w14:paraId="07F203A5" w14:textId="77777777" w:rsidR="00993C36" w:rsidRDefault="00993C36" w:rsidP="00993C36">
      <w:pPr>
        <w:spacing w:line="480" w:lineRule="auto"/>
        <w:jc w:val="both"/>
        <w:rPr>
          <w:b/>
          <w:bCs/>
          <w:noProof/>
        </w:rPr>
      </w:pPr>
      <w:bookmarkStart w:id="243" w:name="_Hlk70499666"/>
      <w:bookmarkEnd w:id="238"/>
      <w:bookmarkEnd w:id="242"/>
      <w:r>
        <w:rPr>
          <w:noProof/>
        </w:rPr>
        <w:lastRenderedPageBreak/>
        <w:drawing>
          <wp:inline distT="0" distB="0" distL="0" distR="0" wp14:anchorId="368AB5AB" wp14:editId="026835CB">
            <wp:extent cx="5943600" cy="6695440"/>
            <wp:effectExtent l="0" t="0" r="0" b="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695440"/>
                    </a:xfrm>
                    <a:prstGeom prst="rect">
                      <a:avLst/>
                    </a:prstGeom>
                    <a:noFill/>
                    <a:ln>
                      <a:noFill/>
                    </a:ln>
                  </pic:spPr>
                </pic:pic>
              </a:graphicData>
            </a:graphic>
          </wp:inline>
        </w:drawing>
      </w:r>
    </w:p>
    <w:p w14:paraId="6A828DB5" w14:textId="77777777" w:rsidR="00993C36" w:rsidRDefault="00993C36" w:rsidP="002D4893">
      <w:pPr>
        <w:spacing w:line="480" w:lineRule="auto"/>
        <w:rPr>
          <w:b/>
          <w:bCs/>
          <w:noProof/>
        </w:rPr>
      </w:pPr>
      <w:r>
        <w:rPr>
          <w:b/>
          <w:bCs/>
          <w:noProof/>
        </w:rPr>
        <w:t>Figure</w:t>
      </w:r>
      <w:r w:rsidRPr="005636D7">
        <w:rPr>
          <w:b/>
          <w:bCs/>
          <w:noProof/>
        </w:rPr>
        <w:t xml:space="preserve"> </w:t>
      </w:r>
      <w:r>
        <w:rPr>
          <w:b/>
          <w:bCs/>
          <w:noProof/>
        </w:rPr>
        <w:t>3</w:t>
      </w:r>
      <w:r w:rsidRPr="005636D7">
        <w:rPr>
          <w:b/>
          <w:bCs/>
          <w:noProof/>
        </w:rPr>
        <w:t>. Firing patterns for two example Episode Specific Neurons.</w:t>
      </w:r>
    </w:p>
    <w:p w14:paraId="2D833E82" w14:textId="77777777" w:rsidR="00993C36" w:rsidRDefault="00993C36" w:rsidP="002D4893">
      <w:pPr>
        <w:spacing w:line="480" w:lineRule="auto"/>
        <w:rPr>
          <w:rFonts w:cstheme="minorHAnsi"/>
        </w:rPr>
      </w:pPr>
      <w:r w:rsidRPr="005A2F22">
        <w:rPr>
          <w:rFonts w:cstheme="minorHAnsi"/>
        </w:rPr>
        <w:t>(A) Spike</w:t>
      </w:r>
      <w:r w:rsidRPr="005636D7">
        <w:rPr>
          <w:rFonts w:cstheme="minorHAnsi"/>
        </w:rPr>
        <w:t xml:space="preserve"> raster plot. Each </w:t>
      </w:r>
      <w:r w:rsidRPr="002A58A3">
        <w:rPr>
          <w:rFonts w:cstheme="minorHAnsi"/>
        </w:rPr>
        <w:t>line</w:t>
      </w:r>
      <w:r w:rsidRPr="005636D7">
        <w:rPr>
          <w:rFonts w:cstheme="minorHAnsi"/>
        </w:rPr>
        <w:t xml:space="preserve"> indicates a spike. On the x-axis is time and on the y-axis </w:t>
      </w:r>
      <w:r>
        <w:rPr>
          <w:rFonts w:cstheme="minorHAnsi"/>
        </w:rPr>
        <w:t>episodes</w:t>
      </w:r>
      <w:r w:rsidRPr="005636D7">
        <w:rPr>
          <w:rFonts w:cstheme="minorHAnsi"/>
        </w:rPr>
        <w:t xml:space="preserve">. Color-coded in purple for encoding and orange for retrieval. The transparency is adjusted according to the reinstatement </w:t>
      </w:r>
      <w:r>
        <w:rPr>
          <w:rFonts w:cstheme="minorHAnsi"/>
        </w:rPr>
        <w:t xml:space="preserve">values </w:t>
      </w:r>
      <w:r w:rsidRPr="005636D7">
        <w:rPr>
          <w:rFonts w:cstheme="minorHAnsi"/>
        </w:rPr>
        <w:t xml:space="preserve">in that specific </w:t>
      </w:r>
      <w:r>
        <w:rPr>
          <w:rFonts w:cstheme="minorHAnsi"/>
        </w:rPr>
        <w:t>episode</w:t>
      </w:r>
      <w:r w:rsidRPr="005636D7">
        <w:rPr>
          <w:rFonts w:cstheme="minorHAnsi"/>
        </w:rPr>
        <w:t>.</w:t>
      </w:r>
    </w:p>
    <w:p w14:paraId="1F01CE55" w14:textId="77777777" w:rsidR="00993C36" w:rsidRDefault="00993C36" w:rsidP="002D4893">
      <w:pPr>
        <w:spacing w:line="480" w:lineRule="auto"/>
        <w:rPr>
          <w:rFonts w:cstheme="minorHAnsi"/>
        </w:rPr>
      </w:pPr>
      <w:r w:rsidRPr="005A2F22">
        <w:rPr>
          <w:rFonts w:cstheme="minorHAnsi"/>
        </w:rPr>
        <w:t>(B)</w:t>
      </w:r>
      <w:r>
        <w:rPr>
          <w:rFonts w:cstheme="minorHAnsi"/>
        </w:rPr>
        <w:t xml:space="preserve"> </w:t>
      </w:r>
      <w:r w:rsidRPr="005636D7">
        <w:rPr>
          <w:rFonts w:cstheme="minorHAnsi"/>
        </w:rPr>
        <w:t xml:space="preserve">Reinstatement values and the animal cues </w:t>
      </w:r>
      <w:r>
        <w:rPr>
          <w:rFonts w:cstheme="minorHAnsi"/>
        </w:rPr>
        <w:t xml:space="preserve">with the respective associate images </w:t>
      </w:r>
      <w:r w:rsidRPr="005636D7">
        <w:rPr>
          <w:rFonts w:cstheme="minorHAnsi"/>
        </w:rPr>
        <w:t>for reinstated episodes</w:t>
      </w:r>
      <w:r>
        <w:rPr>
          <w:rFonts w:cstheme="minorHAnsi"/>
        </w:rPr>
        <w:t xml:space="preserve"> (indicated by the black arrows).</w:t>
      </w:r>
    </w:p>
    <w:p w14:paraId="235542D6" w14:textId="06170BA5" w:rsidR="00993C36" w:rsidRDefault="00993C36" w:rsidP="002D4893">
      <w:pPr>
        <w:spacing w:line="480" w:lineRule="auto"/>
        <w:rPr>
          <w:rFonts w:cstheme="minorHAnsi"/>
        </w:rPr>
      </w:pPr>
      <w:r w:rsidRPr="005A2F22">
        <w:rPr>
          <w:rFonts w:cstheme="minorHAnsi"/>
        </w:rPr>
        <w:lastRenderedPageBreak/>
        <w:t>(C)</w:t>
      </w:r>
      <w:r w:rsidRPr="005636D7">
        <w:rPr>
          <w:rFonts w:cstheme="minorHAnsi"/>
        </w:rPr>
        <w:t xml:space="preserve"> Spike density plot for </w:t>
      </w:r>
      <w:r>
        <w:rPr>
          <w:rFonts w:cstheme="minorHAnsi"/>
        </w:rPr>
        <w:t>reinstated episodes</w:t>
      </w:r>
      <w:r w:rsidRPr="005636D7">
        <w:rPr>
          <w:rFonts w:cstheme="minorHAnsi"/>
        </w:rPr>
        <w:t xml:space="preserve">. </w:t>
      </w:r>
      <w:r>
        <w:rPr>
          <w:rFonts w:cstheme="minorHAnsi"/>
        </w:rPr>
        <w:t>N</w:t>
      </w:r>
      <w:r w:rsidRPr="005636D7">
        <w:rPr>
          <w:rFonts w:cstheme="minorHAnsi"/>
        </w:rPr>
        <w:t xml:space="preserve">ote that the experiment is self-paced and </w:t>
      </w:r>
      <w:r>
        <w:rPr>
          <w:rFonts w:cstheme="minorHAnsi"/>
        </w:rPr>
        <w:t>episode</w:t>
      </w:r>
      <w:r w:rsidR="002D4893">
        <w:rPr>
          <w:rFonts w:cstheme="minorHAnsi"/>
          <w:lang w:val="en-DE"/>
        </w:rPr>
        <w:t xml:space="preserve"> </w:t>
      </w:r>
      <w:r w:rsidRPr="005636D7">
        <w:rPr>
          <w:rFonts w:cstheme="minorHAnsi"/>
        </w:rPr>
        <w:t>length varies.</w:t>
      </w:r>
      <w:r>
        <w:rPr>
          <w:rFonts w:cstheme="minorHAnsi"/>
        </w:rPr>
        <w:br/>
      </w:r>
      <w:r w:rsidRPr="005A2F22">
        <w:rPr>
          <w:rFonts w:cstheme="minorHAnsi"/>
        </w:rPr>
        <w:t>(D) 2D</w:t>
      </w:r>
      <w:r w:rsidRPr="005636D7">
        <w:rPr>
          <w:rFonts w:cstheme="minorHAnsi"/>
        </w:rPr>
        <w:t xml:space="preserve"> histogram of the waveshape of that particular unit </w:t>
      </w:r>
      <w:r>
        <w:rPr>
          <w:rFonts w:cstheme="minorHAnsi"/>
        </w:rPr>
        <w:fldChar w:fldCharType="begin"/>
      </w:r>
      <w:r>
        <w:rPr>
          <w:rFonts w:cstheme="minorHAnsi"/>
        </w:rPr>
        <w:instrText xml:space="preserve"> ADDIN EN.CITE &lt;EndNote&gt;&lt;Cite&gt;&lt;Author&gt;Niediek&lt;/Author&gt;&lt;Year&gt;2016&lt;/Year&gt;&lt;RecNum&gt;32&lt;/RecNum&gt;&lt;DisplayText&gt;(Niediek et al., 2016)&lt;/DisplayText&gt;&lt;record&gt;&lt;rec-number&gt;32&lt;/rec-number&gt;&lt;foreign-keys&gt;&lt;key app="EN" db-id="pvpx5wazhrvsd3e0ff3perwwwvrdppa005a2" timestamp="1643980754"&gt;32&lt;/key&gt;&lt;/foreign-keys&gt;&lt;ref-type name="Journal Article"&gt;17&lt;/ref-type&gt;&lt;contributors&gt;&lt;authors&gt;&lt;author&gt;Niediek, Johannes&lt;/author&gt;&lt;author&gt;Boström, Jan&lt;/author&gt;&lt;author&gt;Elger, Christian E&lt;/author&gt;&lt;author&gt;Mormann, Florian&lt;/author&gt;&lt;/authors&gt;&lt;/contributors&gt;&lt;titles&gt;&lt;title&gt;Reliable analysis of single-unit recordings from the human brain under noisy conditions: tracking neurons over hours&lt;/title&gt;&lt;secondary-title&gt;PloS one&lt;/secondary-title&gt;&lt;/titles&gt;&lt;periodical&gt;&lt;full-title&gt;PloS one&lt;/full-title&gt;&lt;/periodical&gt;&lt;pages&gt;e0166598&lt;/pages&gt;&lt;volume&gt;11&lt;/volume&gt;&lt;number&gt;12&lt;/number&gt;&lt;dates&gt;&lt;year&gt;2016&lt;/year&gt;&lt;/dates&gt;&lt;isbn&gt;1932-6203&lt;/isbn&gt;&lt;urls&gt;&lt;/urls&gt;&lt;/record&gt;&lt;/Cite&gt;&lt;/EndNote&gt;</w:instrText>
      </w:r>
      <w:r>
        <w:rPr>
          <w:rFonts w:cstheme="minorHAnsi"/>
        </w:rPr>
        <w:fldChar w:fldCharType="separate"/>
      </w:r>
      <w:r>
        <w:rPr>
          <w:rFonts w:cstheme="minorHAnsi"/>
          <w:noProof/>
        </w:rPr>
        <w:t>(Niediek et al., 2016)</w:t>
      </w:r>
      <w:r>
        <w:rPr>
          <w:rFonts w:cstheme="minorHAnsi"/>
        </w:rPr>
        <w:fldChar w:fldCharType="end"/>
      </w:r>
      <w:r w:rsidRPr="005636D7">
        <w:rPr>
          <w:rFonts w:cstheme="minorHAnsi"/>
        </w:rPr>
        <w:t>.</w:t>
      </w:r>
    </w:p>
    <w:p w14:paraId="18F1C8D0" w14:textId="77777777" w:rsidR="00993C36" w:rsidRPr="00573847" w:rsidRDefault="00993C36" w:rsidP="002D4893">
      <w:pPr>
        <w:spacing w:line="480" w:lineRule="auto"/>
        <w:rPr>
          <w:rFonts w:cstheme="minorHAnsi"/>
        </w:rPr>
      </w:pPr>
      <w:r w:rsidRPr="005A2F22">
        <w:rPr>
          <w:rFonts w:cstheme="minorHAnsi"/>
        </w:rPr>
        <w:t>(E-H) same</w:t>
      </w:r>
      <w:r>
        <w:rPr>
          <w:rFonts w:cstheme="minorHAnsi"/>
        </w:rPr>
        <w:t xml:space="preserve"> as (A-D) but for a different example ESN.</w:t>
      </w:r>
      <w:bookmarkEnd w:id="243"/>
    </w:p>
    <w:p w14:paraId="0EB18877" w14:textId="77777777" w:rsidR="00993C36" w:rsidRDefault="00993C36" w:rsidP="00993C36">
      <w:pPr>
        <w:spacing w:line="480" w:lineRule="auto"/>
        <w:rPr>
          <w:sz w:val="24"/>
          <w:szCs w:val="24"/>
        </w:rPr>
      </w:pPr>
    </w:p>
    <w:p w14:paraId="4BCCF9D9" w14:textId="77777777" w:rsidR="00993C36" w:rsidRPr="00EE29AD" w:rsidRDefault="00993C36" w:rsidP="00993C36">
      <w:pPr>
        <w:spacing w:line="480" w:lineRule="auto"/>
        <w:jc w:val="both"/>
        <w:rPr>
          <w:rFonts w:cstheme="minorHAnsi"/>
          <w:b/>
          <w:bCs/>
          <w:sz w:val="24"/>
          <w:szCs w:val="24"/>
        </w:rPr>
      </w:pPr>
      <w:r w:rsidRPr="00EE29AD">
        <w:rPr>
          <w:b/>
          <w:bCs/>
          <w:sz w:val="24"/>
          <w:szCs w:val="24"/>
        </w:rPr>
        <w:t xml:space="preserve">ESNs are </w:t>
      </w:r>
      <w:r>
        <w:rPr>
          <w:b/>
          <w:bCs/>
          <w:sz w:val="24"/>
          <w:szCs w:val="24"/>
        </w:rPr>
        <w:t>limited</w:t>
      </w:r>
      <w:r w:rsidRPr="00EE29AD">
        <w:rPr>
          <w:b/>
          <w:bCs/>
          <w:sz w:val="24"/>
          <w:szCs w:val="24"/>
        </w:rPr>
        <w:t xml:space="preserve"> to later remembered episodes</w:t>
      </w:r>
    </w:p>
    <w:p w14:paraId="1199D1A7" w14:textId="77777777" w:rsidR="00993C36" w:rsidRPr="00CE7859" w:rsidRDefault="00993C36" w:rsidP="00993C36">
      <w:pPr>
        <w:spacing w:line="480" w:lineRule="auto"/>
        <w:jc w:val="both"/>
        <w:rPr>
          <w:color w:val="222222"/>
          <w:sz w:val="24"/>
          <w:szCs w:val="24"/>
          <w:shd w:val="clear" w:color="auto" w:fill="FFFFFF"/>
        </w:rPr>
      </w:pPr>
      <w:r w:rsidRPr="00EE29AD">
        <w:rPr>
          <w:color w:val="222222"/>
          <w:sz w:val="24"/>
          <w:szCs w:val="24"/>
          <w:shd w:val="clear" w:color="auto" w:fill="FFFFFF"/>
        </w:rPr>
        <w:t>We have so far demonstrated that ESNs reinstate their firing rate when remembering a unique episode. This reinstatement cannot be explained by the semantic content or visual properties of the used image, which strengthens the notion that ESNs code for memor</w:t>
      </w:r>
      <w:r>
        <w:rPr>
          <w:color w:val="222222"/>
          <w:sz w:val="24"/>
          <w:szCs w:val="24"/>
          <w:shd w:val="clear" w:color="auto" w:fill="FFFFFF"/>
        </w:rPr>
        <w:t>ies</w:t>
      </w:r>
      <w:r w:rsidRPr="00EE29AD">
        <w:rPr>
          <w:color w:val="222222"/>
          <w:sz w:val="24"/>
          <w:szCs w:val="24"/>
          <w:shd w:val="clear" w:color="auto" w:fill="FFFFFF"/>
        </w:rPr>
        <w:t xml:space="preserve">. </w:t>
      </w:r>
      <w:r>
        <w:rPr>
          <w:color w:val="222222"/>
          <w:sz w:val="24"/>
          <w:szCs w:val="24"/>
          <w:shd w:val="clear" w:color="auto" w:fill="FFFFFF"/>
        </w:rPr>
        <w:t>In line with this</w:t>
      </w:r>
      <w:r w:rsidRPr="00EE29AD">
        <w:rPr>
          <w:color w:val="222222"/>
          <w:sz w:val="24"/>
          <w:szCs w:val="24"/>
          <w:shd w:val="clear" w:color="auto" w:fill="FFFFFF"/>
        </w:rPr>
        <w:t xml:space="preserve">, we </w:t>
      </w:r>
      <w:r>
        <w:rPr>
          <w:color w:val="222222"/>
          <w:sz w:val="24"/>
          <w:szCs w:val="24"/>
          <w:shd w:val="clear" w:color="auto" w:fill="FFFFFF"/>
        </w:rPr>
        <w:t xml:space="preserve">did </w:t>
      </w:r>
      <w:r w:rsidRPr="00EE29AD">
        <w:rPr>
          <w:color w:val="222222"/>
          <w:sz w:val="24"/>
          <w:szCs w:val="24"/>
          <w:shd w:val="clear" w:color="auto" w:fill="FFFFFF"/>
        </w:rPr>
        <w:t xml:space="preserve">not find a significant number of ESNs when limiting our analysis </w:t>
      </w:r>
      <w:bookmarkStart w:id="244" w:name="_Hlk117257510"/>
      <w:r w:rsidRPr="00EE29AD">
        <w:rPr>
          <w:color w:val="222222"/>
          <w:sz w:val="24"/>
          <w:szCs w:val="24"/>
          <w:shd w:val="clear" w:color="auto" w:fill="FFFFFF"/>
        </w:rPr>
        <w:t>to later forgotten episodes</w:t>
      </w:r>
      <w:r>
        <w:rPr>
          <w:color w:val="222222"/>
          <w:sz w:val="24"/>
          <w:szCs w:val="24"/>
          <w:shd w:val="clear" w:color="auto" w:fill="FFFFFF"/>
        </w:rPr>
        <w:t xml:space="preserve"> </w:t>
      </w:r>
      <w:r w:rsidRPr="00742369">
        <w:rPr>
          <w:color w:val="222222"/>
          <w:sz w:val="24"/>
          <w:szCs w:val="24"/>
          <w:shd w:val="clear" w:color="auto" w:fill="FFFFFF"/>
        </w:rPr>
        <w:t>(</w:t>
      </w:r>
      <w:r>
        <w:rPr>
          <w:color w:val="222222"/>
          <w:sz w:val="24"/>
          <w:szCs w:val="24"/>
          <w:shd w:val="clear" w:color="auto" w:fill="FFFFFF"/>
        </w:rPr>
        <w:t>15</w:t>
      </w:r>
      <w:r w:rsidRPr="00742369">
        <w:rPr>
          <w:color w:val="222222"/>
          <w:sz w:val="24"/>
          <w:szCs w:val="24"/>
          <w:shd w:val="clear" w:color="auto" w:fill="FFFFFF"/>
        </w:rPr>
        <w:t xml:space="preserve"> out of 585 neurons </w:t>
      </w:r>
      <w:r w:rsidRPr="00742369">
        <w:rPr>
          <w:rFonts w:ascii="Cambria Math" w:hAnsi="Cambria Math" w:cs="Cambria Math"/>
          <w:color w:val="222222"/>
          <w:sz w:val="24"/>
          <w:szCs w:val="24"/>
          <w:shd w:val="clear" w:color="auto" w:fill="FFFFFF"/>
        </w:rPr>
        <w:t>≙</w:t>
      </w:r>
      <w:r w:rsidRPr="00742369">
        <w:rPr>
          <w:color w:val="222222"/>
          <w:sz w:val="24"/>
          <w:szCs w:val="24"/>
          <w:shd w:val="clear" w:color="auto" w:fill="FFFFFF"/>
        </w:rPr>
        <w:t xml:space="preserve"> </w:t>
      </w:r>
      <w:r>
        <w:rPr>
          <w:color w:val="222222"/>
          <w:sz w:val="24"/>
          <w:szCs w:val="24"/>
          <w:shd w:val="clear" w:color="auto" w:fill="FFFFFF"/>
        </w:rPr>
        <w:t>2</w:t>
      </w:r>
      <w:r w:rsidRPr="00742369">
        <w:rPr>
          <w:color w:val="222222"/>
          <w:sz w:val="24"/>
          <w:szCs w:val="24"/>
          <w:shd w:val="clear" w:color="auto" w:fill="FFFFFF"/>
        </w:rPr>
        <w:t>.</w:t>
      </w:r>
      <w:r>
        <w:rPr>
          <w:color w:val="222222"/>
          <w:sz w:val="24"/>
          <w:szCs w:val="24"/>
          <w:shd w:val="clear" w:color="auto" w:fill="FFFFFF"/>
        </w:rPr>
        <w:t>56</w:t>
      </w:r>
      <w:r w:rsidRPr="00742369">
        <w:rPr>
          <w:color w:val="222222"/>
          <w:sz w:val="24"/>
          <w:szCs w:val="24"/>
          <w:shd w:val="clear" w:color="auto" w:fill="FFFFFF"/>
        </w:rPr>
        <w:t xml:space="preserve">%; </w:t>
      </w:r>
      <w:r w:rsidRPr="00742369">
        <w:rPr>
          <w:i/>
          <w:iCs/>
          <w:color w:val="222222"/>
          <w:sz w:val="24"/>
          <w:szCs w:val="24"/>
          <w:shd w:val="clear" w:color="auto" w:fill="FFFFFF"/>
        </w:rPr>
        <w:t>p</w:t>
      </w:r>
      <w:r w:rsidRPr="00742369">
        <w:rPr>
          <w:color w:val="222222"/>
          <w:sz w:val="24"/>
          <w:szCs w:val="24"/>
          <w:shd w:val="clear" w:color="auto" w:fill="FFFFFF"/>
        </w:rPr>
        <w:t xml:space="preserve"> = 0.</w:t>
      </w:r>
      <w:r>
        <w:rPr>
          <w:color w:val="222222"/>
          <w:sz w:val="24"/>
          <w:szCs w:val="24"/>
          <w:shd w:val="clear" w:color="auto" w:fill="FFFFFF"/>
        </w:rPr>
        <w:t>4229</w:t>
      </w:r>
      <w:r w:rsidRPr="00742369">
        <w:rPr>
          <w:color w:val="222222"/>
          <w:sz w:val="24"/>
          <w:szCs w:val="24"/>
          <w:shd w:val="clear" w:color="auto" w:fill="FFFFFF"/>
        </w:rPr>
        <w:t xml:space="preserve">; </w:t>
      </w:r>
      <w:bookmarkEnd w:id="244"/>
      <w:r w:rsidRPr="00742369">
        <w:rPr>
          <w:color w:val="222222"/>
          <w:sz w:val="24"/>
          <w:szCs w:val="24"/>
          <w:shd w:val="clear" w:color="auto" w:fill="FFFFFF"/>
        </w:rPr>
        <w:t>permutation test). However, this result could stem from a lower number of forgotten events</w:t>
      </w:r>
      <w:r>
        <w:rPr>
          <w:color w:val="222222"/>
          <w:sz w:val="24"/>
          <w:szCs w:val="24"/>
          <w:shd w:val="clear" w:color="auto" w:fill="FFFFFF"/>
        </w:rPr>
        <w:t xml:space="preserve"> (see Table S1). </w:t>
      </w:r>
      <w:r w:rsidRPr="00A96D94">
        <w:rPr>
          <w:color w:val="222222"/>
          <w:sz w:val="24"/>
          <w:szCs w:val="24"/>
          <w:shd w:val="clear" w:color="auto" w:fill="FFFFFF"/>
        </w:rPr>
        <w:t xml:space="preserve">To counter this bias, we equalized event numbers between later remembered and later forgotten events for every neuron by randomly sampling (with replacement) later remembered events as many times as participants forgot an event. </w:t>
      </w:r>
      <w:r w:rsidRPr="006069F6">
        <w:rPr>
          <w:color w:val="222222"/>
          <w:sz w:val="24"/>
          <w:szCs w:val="24"/>
          <w:shd w:val="clear" w:color="auto" w:fill="FFFFFF"/>
        </w:rPr>
        <w:t xml:space="preserve">If any of the sampled </w:t>
      </w:r>
      <w:r>
        <w:rPr>
          <w:color w:val="222222"/>
          <w:sz w:val="24"/>
          <w:szCs w:val="24"/>
          <w:shd w:val="clear" w:color="auto" w:fill="FFFFFF"/>
        </w:rPr>
        <w:t>events</w:t>
      </w:r>
      <w:r w:rsidRPr="006069F6">
        <w:rPr>
          <w:color w:val="222222"/>
          <w:sz w:val="24"/>
          <w:szCs w:val="24"/>
          <w:shd w:val="clear" w:color="auto" w:fill="FFFFFF"/>
        </w:rPr>
        <w:t xml:space="preserve"> </w:t>
      </w:r>
      <w:r>
        <w:rPr>
          <w:color w:val="222222"/>
          <w:sz w:val="24"/>
          <w:szCs w:val="24"/>
          <w:shd w:val="clear" w:color="auto" w:fill="FFFFFF"/>
        </w:rPr>
        <w:t>were</w:t>
      </w:r>
      <w:r w:rsidRPr="006069F6">
        <w:rPr>
          <w:color w:val="222222"/>
          <w:sz w:val="24"/>
          <w:szCs w:val="24"/>
          <w:shd w:val="clear" w:color="auto" w:fill="FFFFFF"/>
        </w:rPr>
        <w:t xml:space="preserve"> later reinstated</w:t>
      </w:r>
      <w:r>
        <w:rPr>
          <w:color w:val="222222"/>
          <w:sz w:val="24"/>
          <w:szCs w:val="24"/>
          <w:shd w:val="clear" w:color="auto" w:fill="FFFFFF"/>
        </w:rPr>
        <w:t>,</w:t>
      </w:r>
      <w:r w:rsidRPr="006069F6">
        <w:rPr>
          <w:color w:val="222222"/>
          <w:sz w:val="24"/>
          <w:szCs w:val="24"/>
          <w:shd w:val="clear" w:color="auto" w:fill="FFFFFF"/>
        </w:rPr>
        <w:t xml:space="preserve"> we consider</w:t>
      </w:r>
      <w:r>
        <w:rPr>
          <w:color w:val="222222"/>
          <w:sz w:val="24"/>
          <w:szCs w:val="24"/>
          <w:shd w:val="clear" w:color="auto" w:fill="FFFFFF"/>
        </w:rPr>
        <w:t>ed</w:t>
      </w:r>
      <w:r w:rsidRPr="006069F6">
        <w:rPr>
          <w:color w:val="222222"/>
          <w:sz w:val="24"/>
          <w:szCs w:val="24"/>
          <w:shd w:val="clear" w:color="auto" w:fill="FFFFFF"/>
        </w:rPr>
        <w:t xml:space="preserve"> this neuron a miss-ESN</w:t>
      </w:r>
      <w:r>
        <w:rPr>
          <w:color w:val="222222"/>
          <w:sz w:val="24"/>
          <w:szCs w:val="24"/>
          <w:shd w:val="clear" w:color="auto" w:fill="FFFFFF"/>
        </w:rPr>
        <w:t>s</w:t>
      </w:r>
      <w:r w:rsidRPr="006069F6">
        <w:rPr>
          <w:color w:val="222222"/>
          <w:sz w:val="24"/>
          <w:szCs w:val="24"/>
          <w:shd w:val="clear" w:color="auto" w:fill="FFFFFF"/>
        </w:rPr>
        <w:t xml:space="preserve"> under the null</w:t>
      </w:r>
      <w:r>
        <w:rPr>
          <w:color w:val="222222"/>
          <w:sz w:val="24"/>
          <w:szCs w:val="24"/>
          <w:shd w:val="clear" w:color="auto" w:fill="FFFFFF"/>
        </w:rPr>
        <w:t xml:space="preserve"> hypothesis</w:t>
      </w:r>
      <w:r w:rsidRPr="006069F6">
        <w:rPr>
          <w:color w:val="222222"/>
          <w:sz w:val="24"/>
          <w:szCs w:val="24"/>
          <w:shd w:val="clear" w:color="auto" w:fill="FFFFFF"/>
        </w:rPr>
        <w:t>. By repeating this procedure 10,000 times we generate</w:t>
      </w:r>
      <w:r>
        <w:rPr>
          <w:color w:val="222222"/>
          <w:sz w:val="24"/>
          <w:szCs w:val="24"/>
          <w:shd w:val="clear" w:color="auto" w:fill="FFFFFF"/>
        </w:rPr>
        <w:t>d</w:t>
      </w:r>
      <w:r w:rsidRPr="006069F6">
        <w:rPr>
          <w:color w:val="222222"/>
          <w:sz w:val="24"/>
          <w:szCs w:val="24"/>
          <w:shd w:val="clear" w:color="auto" w:fill="FFFFFF"/>
        </w:rPr>
        <w:t xml:space="preserve"> a distribution of how many miss-ESN</w:t>
      </w:r>
      <w:r>
        <w:rPr>
          <w:color w:val="222222"/>
          <w:sz w:val="24"/>
          <w:szCs w:val="24"/>
          <w:shd w:val="clear" w:color="auto" w:fill="FFFFFF"/>
        </w:rPr>
        <w:t>s</w:t>
      </w:r>
      <w:r w:rsidRPr="006069F6">
        <w:rPr>
          <w:color w:val="222222"/>
          <w:sz w:val="24"/>
          <w:szCs w:val="24"/>
          <w:shd w:val="clear" w:color="auto" w:fill="FFFFFF"/>
        </w:rPr>
        <w:t xml:space="preserve"> </w:t>
      </w:r>
      <w:r>
        <w:rPr>
          <w:color w:val="222222"/>
          <w:sz w:val="24"/>
          <w:szCs w:val="24"/>
          <w:shd w:val="clear" w:color="auto" w:fill="FFFFFF"/>
        </w:rPr>
        <w:t>were</w:t>
      </w:r>
      <w:r w:rsidRPr="006069F6">
        <w:rPr>
          <w:color w:val="222222"/>
          <w:sz w:val="24"/>
          <w:szCs w:val="24"/>
          <w:shd w:val="clear" w:color="auto" w:fill="FFFFFF"/>
        </w:rPr>
        <w:t xml:space="preserve"> expected if the number of</w:t>
      </w:r>
      <w:r>
        <w:rPr>
          <w:color w:val="222222"/>
          <w:sz w:val="24"/>
          <w:szCs w:val="24"/>
          <w:shd w:val="clear" w:color="auto" w:fill="FFFFFF"/>
        </w:rPr>
        <w:t xml:space="preserve"> later remembered</w:t>
      </w:r>
      <w:r w:rsidRPr="006069F6">
        <w:rPr>
          <w:color w:val="222222"/>
          <w:sz w:val="24"/>
          <w:szCs w:val="24"/>
          <w:shd w:val="clear" w:color="auto" w:fill="FFFFFF"/>
        </w:rPr>
        <w:t xml:space="preserve"> and </w:t>
      </w:r>
      <w:r>
        <w:rPr>
          <w:color w:val="222222"/>
          <w:sz w:val="24"/>
          <w:szCs w:val="24"/>
          <w:shd w:val="clear" w:color="auto" w:fill="FFFFFF"/>
        </w:rPr>
        <w:t>later forgotten events</w:t>
      </w:r>
      <w:r w:rsidRPr="006069F6">
        <w:rPr>
          <w:color w:val="222222"/>
          <w:sz w:val="24"/>
          <w:szCs w:val="24"/>
          <w:shd w:val="clear" w:color="auto" w:fill="FFFFFF"/>
        </w:rPr>
        <w:t xml:space="preserve"> </w:t>
      </w:r>
      <w:r>
        <w:rPr>
          <w:color w:val="222222"/>
          <w:sz w:val="24"/>
          <w:szCs w:val="24"/>
          <w:shd w:val="clear" w:color="auto" w:fill="FFFFFF"/>
        </w:rPr>
        <w:t>were</w:t>
      </w:r>
      <w:r w:rsidRPr="006069F6">
        <w:rPr>
          <w:color w:val="222222"/>
          <w:sz w:val="24"/>
          <w:szCs w:val="24"/>
          <w:shd w:val="clear" w:color="auto" w:fill="FFFFFF"/>
        </w:rPr>
        <w:t xml:space="preserve"> equal. </w:t>
      </w:r>
      <w:r>
        <w:rPr>
          <w:color w:val="222222"/>
          <w:sz w:val="24"/>
          <w:szCs w:val="24"/>
          <w:shd w:val="clear" w:color="auto" w:fill="FFFFFF"/>
        </w:rPr>
        <w:t xml:space="preserve">This analysis did not result in a </w:t>
      </w:r>
      <w:r w:rsidRPr="00742369">
        <w:rPr>
          <w:color w:val="222222"/>
          <w:sz w:val="24"/>
          <w:szCs w:val="24"/>
          <w:shd w:val="clear" w:color="auto" w:fill="FFFFFF"/>
        </w:rPr>
        <w:t>significantly lower</w:t>
      </w:r>
      <w:r>
        <w:rPr>
          <w:color w:val="222222"/>
          <w:sz w:val="24"/>
          <w:szCs w:val="24"/>
          <w:shd w:val="clear" w:color="auto" w:fill="FFFFFF"/>
        </w:rPr>
        <w:t xml:space="preserve"> empirical</w:t>
      </w:r>
      <w:r w:rsidRPr="00742369">
        <w:rPr>
          <w:color w:val="222222"/>
          <w:sz w:val="24"/>
          <w:szCs w:val="24"/>
          <w:shd w:val="clear" w:color="auto" w:fill="FFFFFF"/>
        </w:rPr>
        <w:t xml:space="preserve"> number </w:t>
      </w:r>
      <w:r>
        <w:rPr>
          <w:color w:val="222222"/>
          <w:sz w:val="24"/>
          <w:szCs w:val="24"/>
          <w:shd w:val="clear" w:color="auto" w:fill="FFFFFF"/>
        </w:rPr>
        <w:t xml:space="preserve">of </w:t>
      </w:r>
      <w:r w:rsidRPr="00742369">
        <w:rPr>
          <w:color w:val="222222"/>
          <w:sz w:val="24"/>
          <w:szCs w:val="24"/>
          <w:shd w:val="clear" w:color="auto" w:fill="FFFFFF"/>
        </w:rPr>
        <w:t>miss-ESNs compared to hit-ESNs (</w:t>
      </w:r>
      <w:r w:rsidRPr="00742369">
        <w:rPr>
          <w:i/>
          <w:iCs/>
          <w:color w:val="222222"/>
          <w:sz w:val="24"/>
          <w:szCs w:val="24"/>
          <w:shd w:val="clear" w:color="auto" w:fill="FFFFFF"/>
        </w:rPr>
        <w:t>p</w:t>
      </w:r>
      <w:r w:rsidRPr="00742369">
        <w:rPr>
          <w:color w:val="222222"/>
          <w:sz w:val="24"/>
          <w:szCs w:val="24"/>
          <w:shd w:val="clear" w:color="auto" w:fill="FFFFFF"/>
        </w:rPr>
        <w:t xml:space="preserve"> </w:t>
      </w:r>
      <w:r>
        <w:rPr>
          <w:color w:val="222222"/>
          <w:sz w:val="24"/>
          <w:szCs w:val="24"/>
          <w:shd w:val="clear" w:color="auto" w:fill="FFFFFF"/>
        </w:rPr>
        <w:t>=</w:t>
      </w:r>
      <w:r w:rsidRPr="00742369">
        <w:rPr>
          <w:color w:val="222222"/>
          <w:sz w:val="24"/>
          <w:szCs w:val="24"/>
          <w:shd w:val="clear" w:color="auto" w:fill="FFFFFF"/>
        </w:rPr>
        <w:t xml:space="preserve"> 0.</w:t>
      </w:r>
      <w:r>
        <w:rPr>
          <w:color w:val="222222"/>
          <w:sz w:val="24"/>
          <w:szCs w:val="24"/>
          <w:shd w:val="clear" w:color="auto" w:fill="FFFFFF"/>
        </w:rPr>
        <w:t>7032</w:t>
      </w:r>
      <w:r w:rsidRPr="00742369">
        <w:rPr>
          <w:color w:val="222222"/>
          <w:sz w:val="24"/>
          <w:szCs w:val="24"/>
          <w:shd w:val="clear" w:color="auto" w:fill="FFFFFF"/>
        </w:rPr>
        <w:t>, bootstrapping test</w:t>
      </w:r>
      <w:r>
        <w:rPr>
          <w:color w:val="222222"/>
          <w:sz w:val="24"/>
          <w:szCs w:val="24"/>
          <w:shd w:val="clear" w:color="auto" w:fill="FFFFFF"/>
        </w:rPr>
        <w:t xml:space="preserve">). </w:t>
      </w:r>
      <w:r w:rsidRPr="00CE7859">
        <w:rPr>
          <w:color w:val="222222"/>
          <w:sz w:val="24"/>
          <w:szCs w:val="24"/>
          <w:shd w:val="clear" w:color="auto" w:fill="FFFFFF"/>
        </w:rPr>
        <w:t>To conclude, we did not find a significant number of ESNs when restricting our analysis to episodes that were forgotten. However, when considering that fewer episodes were forgotten than remembered there was no difference in the number of hit-ESNs and miss-ESNs.</w:t>
      </w:r>
    </w:p>
    <w:p w14:paraId="550CA2A6" w14:textId="77777777" w:rsidR="00993C36" w:rsidRDefault="00993C36" w:rsidP="00993C36">
      <w:pPr>
        <w:spacing w:line="480" w:lineRule="auto"/>
        <w:jc w:val="both"/>
        <w:rPr>
          <w:color w:val="222222"/>
          <w:sz w:val="24"/>
          <w:szCs w:val="24"/>
          <w:shd w:val="clear" w:color="auto" w:fill="FFFFFF"/>
        </w:rPr>
      </w:pPr>
    </w:p>
    <w:p w14:paraId="60C88FDF" w14:textId="77777777" w:rsidR="00993C36" w:rsidRPr="006C07B9" w:rsidRDefault="00993C36" w:rsidP="00993C36">
      <w:pPr>
        <w:spacing w:line="480" w:lineRule="auto"/>
        <w:jc w:val="both"/>
        <w:rPr>
          <w:b/>
          <w:bCs/>
          <w:color w:val="222222"/>
          <w:sz w:val="24"/>
          <w:szCs w:val="24"/>
          <w:shd w:val="clear" w:color="auto" w:fill="FFFFFF"/>
        </w:rPr>
      </w:pPr>
      <w:r w:rsidRPr="006C07B9">
        <w:rPr>
          <w:b/>
          <w:bCs/>
          <w:color w:val="222222"/>
          <w:sz w:val="24"/>
          <w:szCs w:val="24"/>
          <w:shd w:val="clear" w:color="auto" w:fill="FFFFFF"/>
        </w:rPr>
        <w:t>Identification of temporal Episode Specific Neurons (tESNs)</w:t>
      </w:r>
    </w:p>
    <w:p w14:paraId="0944487D" w14:textId="77777777" w:rsidR="00993C36" w:rsidRPr="001E45AE" w:rsidRDefault="00993C36" w:rsidP="00993C36">
      <w:pPr>
        <w:spacing w:line="480" w:lineRule="auto"/>
        <w:jc w:val="both"/>
        <w:rPr>
          <w:color w:val="222222"/>
          <w:sz w:val="24"/>
          <w:szCs w:val="24"/>
          <w:shd w:val="clear" w:color="auto" w:fill="FFFFFF"/>
        </w:rPr>
      </w:pPr>
      <w:r w:rsidRPr="001E45AE">
        <w:rPr>
          <w:color w:val="222222"/>
          <w:sz w:val="24"/>
          <w:szCs w:val="24"/>
          <w:shd w:val="clear" w:color="auto" w:fill="FFFFFF"/>
        </w:rPr>
        <w:lastRenderedPageBreak/>
        <w:t xml:space="preserve">The previous identification of ESNs relied on a rate code, i.e., the standardized mean firing rate during one episode at encoding and retrieval. We have adapted this analysis to identify neurons that reinstate a temporal </w:t>
      </w:r>
      <w:r>
        <w:rPr>
          <w:color w:val="222222"/>
          <w:sz w:val="24"/>
          <w:szCs w:val="24"/>
          <w:shd w:val="clear" w:color="auto" w:fill="FFFFFF"/>
        </w:rPr>
        <w:t xml:space="preserve">pattern of </w:t>
      </w:r>
      <w:r w:rsidRPr="001E45AE">
        <w:rPr>
          <w:color w:val="222222"/>
          <w:sz w:val="24"/>
          <w:szCs w:val="24"/>
          <w:shd w:val="clear" w:color="auto" w:fill="FFFFFF"/>
        </w:rPr>
        <w:t>firing. For every neuron</w:t>
      </w:r>
      <w:r>
        <w:rPr>
          <w:color w:val="222222"/>
          <w:sz w:val="24"/>
          <w:szCs w:val="24"/>
          <w:shd w:val="clear" w:color="auto" w:fill="FFFFFF"/>
        </w:rPr>
        <w:t>,</w:t>
      </w:r>
      <w:r w:rsidRPr="001E45AE">
        <w:rPr>
          <w:color w:val="222222"/>
          <w:sz w:val="24"/>
          <w:szCs w:val="24"/>
          <w:shd w:val="clear" w:color="auto" w:fill="FFFFFF"/>
        </w:rPr>
        <w:t xml:space="preserve"> we considered the spiking activity six seconds before until one second after the response during encoding and retrieval (the first and last second was later excluded to avoid edge artefacts).</w:t>
      </w:r>
    </w:p>
    <w:p w14:paraId="1B9D9B29" w14:textId="2E267A37" w:rsidR="00993C36" w:rsidRDefault="00993C36" w:rsidP="00993C36">
      <w:pPr>
        <w:spacing w:line="480" w:lineRule="auto"/>
        <w:jc w:val="both"/>
        <w:rPr>
          <w:color w:val="222222"/>
          <w:sz w:val="24"/>
          <w:szCs w:val="24"/>
          <w:shd w:val="clear" w:color="auto" w:fill="FFFFFF"/>
        </w:rPr>
      </w:pPr>
      <w:r>
        <w:rPr>
          <w:color w:val="222222"/>
          <w:sz w:val="24"/>
          <w:szCs w:val="24"/>
          <w:shd w:val="clear" w:color="auto" w:fill="FFFFFF"/>
        </w:rPr>
        <w:t>By convolving</w:t>
      </w:r>
      <w:r w:rsidRPr="001E45AE">
        <w:rPr>
          <w:color w:val="222222"/>
          <w:sz w:val="24"/>
          <w:szCs w:val="24"/>
          <w:shd w:val="clear" w:color="auto" w:fill="FFFFFF"/>
        </w:rPr>
        <w:t xml:space="preserve"> each spike </w:t>
      </w:r>
      <w:r w:rsidR="00B1671E">
        <w:rPr>
          <w:color w:val="222222"/>
          <w:sz w:val="24"/>
          <w:szCs w:val="24"/>
          <w:shd w:val="clear" w:color="auto" w:fill="FFFFFF"/>
          <w:lang w:val="en-DE"/>
        </w:rPr>
        <w:t xml:space="preserve">separately </w:t>
      </w:r>
      <w:r w:rsidRPr="001E45AE">
        <w:rPr>
          <w:color w:val="222222"/>
          <w:sz w:val="24"/>
          <w:szCs w:val="24"/>
          <w:shd w:val="clear" w:color="auto" w:fill="FFFFFF"/>
        </w:rPr>
        <w:t xml:space="preserve">with </w:t>
      </w:r>
      <w:r w:rsidR="00B1671E">
        <w:rPr>
          <w:color w:val="222222"/>
          <w:sz w:val="24"/>
          <w:szCs w:val="24"/>
          <w:shd w:val="clear" w:color="auto" w:fill="FFFFFF"/>
          <w:lang w:val="en-DE"/>
        </w:rPr>
        <w:t>different</w:t>
      </w:r>
      <w:r w:rsidRPr="001E45AE">
        <w:rPr>
          <w:color w:val="222222"/>
          <w:sz w:val="24"/>
          <w:szCs w:val="24"/>
          <w:shd w:val="clear" w:color="auto" w:fill="FFFFFF"/>
        </w:rPr>
        <w:t xml:space="preserve"> gaussian kernel</w:t>
      </w:r>
      <w:r w:rsidR="00B1671E">
        <w:rPr>
          <w:color w:val="222222"/>
          <w:sz w:val="24"/>
          <w:szCs w:val="24"/>
          <w:shd w:val="clear" w:color="auto" w:fill="FFFFFF"/>
          <w:lang w:val="en-DE"/>
        </w:rPr>
        <w:t>s</w:t>
      </w:r>
      <w:r w:rsidRPr="001E45AE">
        <w:rPr>
          <w:color w:val="222222"/>
          <w:sz w:val="24"/>
          <w:szCs w:val="24"/>
          <w:shd w:val="clear" w:color="auto" w:fill="FFFFFF"/>
        </w:rPr>
        <w:t xml:space="preserve"> (standard deviation</w:t>
      </w:r>
      <w:r w:rsidR="00B1671E">
        <w:rPr>
          <w:color w:val="222222"/>
          <w:sz w:val="24"/>
          <w:szCs w:val="24"/>
          <w:shd w:val="clear" w:color="auto" w:fill="FFFFFF"/>
          <w:lang w:val="en-DE"/>
        </w:rPr>
        <w:t>s</w:t>
      </w:r>
      <w:r w:rsidRPr="001E45AE">
        <w:rPr>
          <w:color w:val="222222"/>
          <w:sz w:val="24"/>
          <w:szCs w:val="24"/>
          <w:shd w:val="clear" w:color="auto" w:fill="FFFFFF"/>
        </w:rPr>
        <w:t xml:space="preserve">: 25ms/100ms/150ms, length: three standard deviations, peak normalized to 1) </w:t>
      </w:r>
      <w:r>
        <w:rPr>
          <w:color w:val="222222"/>
          <w:sz w:val="24"/>
          <w:szCs w:val="24"/>
          <w:shd w:val="clear" w:color="auto" w:fill="FFFFFF"/>
        </w:rPr>
        <w:t>we created</w:t>
      </w:r>
      <w:r w:rsidRPr="001E45AE">
        <w:rPr>
          <w:color w:val="222222"/>
          <w:sz w:val="24"/>
          <w:szCs w:val="24"/>
          <w:shd w:val="clear" w:color="auto" w:fill="FFFFFF"/>
        </w:rPr>
        <w:t xml:space="preserve"> a measure of instantaneous firing rate. Because we do not know the exact times when an episode is encoded or retrieved, we cross</w:t>
      </w:r>
      <w:r>
        <w:rPr>
          <w:color w:val="222222"/>
          <w:sz w:val="24"/>
          <w:szCs w:val="24"/>
          <w:shd w:val="clear" w:color="auto" w:fill="FFFFFF"/>
        </w:rPr>
        <w:t>-</w:t>
      </w:r>
      <w:r w:rsidRPr="001E45AE">
        <w:rPr>
          <w:color w:val="222222"/>
          <w:sz w:val="24"/>
          <w:szCs w:val="24"/>
          <w:shd w:val="clear" w:color="auto" w:fill="FFFFFF"/>
        </w:rPr>
        <w:t>correlate</w:t>
      </w:r>
      <w:r>
        <w:rPr>
          <w:color w:val="222222"/>
          <w:sz w:val="24"/>
          <w:szCs w:val="24"/>
          <w:shd w:val="clear" w:color="auto" w:fill="FFFFFF"/>
        </w:rPr>
        <w:t>d</w:t>
      </w:r>
      <w:r w:rsidRPr="001E45AE">
        <w:rPr>
          <w:color w:val="222222"/>
          <w:sz w:val="24"/>
          <w:szCs w:val="24"/>
          <w:shd w:val="clear" w:color="auto" w:fill="FFFFFF"/>
        </w:rPr>
        <w:t xml:space="preserve"> this trial</w:t>
      </w:r>
      <w:r>
        <w:rPr>
          <w:color w:val="222222"/>
          <w:sz w:val="24"/>
          <w:szCs w:val="24"/>
          <w:shd w:val="clear" w:color="auto" w:fill="FFFFFF"/>
        </w:rPr>
        <w:t>-</w:t>
      </w:r>
      <w:r w:rsidRPr="001E45AE">
        <w:rPr>
          <w:color w:val="222222"/>
          <w:sz w:val="24"/>
          <w:szCs w:val="24"/>
          <w:shd w:val="clear" w:color="auto" w:fill="FFFFFF"/>
        </w:rPr>
        <w:t>specific instantaneous firing rate during encoding and retrieval and consider</w:t>
      </w:r>
      <w:r>
        <w:rPr>
          <w:color w:val="222222"/>
          <w:sz w:val="24"/>
          <w:szCs w:val="24"/>
          <w:shd w:val="clear" w:color="auto" w:fill="FFFFFF"/>
        </w:rPr>
        <w:t>ed</w:t>
      </w:r>
      <w:r w:rsidRPr="001E45AE">
        <w:rPr>
          <w:color w:val="222222"/>
          <w:sz w:val="24"/>
          <w:szCs w:val="24"/>
          <w:shd w:val="clear" w:color="auto" w:fill="FFFFFF"/>
        </w:rPr>
        <w:t xml:space="preserve"> the maximum value as </w:t>
      </w:r>
      <w:r>
        <w:rPr>
          <w:color w:val="222222"/>
          <w:sz w:val="24"/>
          <w:szCs w:val="24"/>
          <w:shd w:val="clear" w:color="auto" w:fill="FFFFFF"/>
        </w:rPr>
        <w:t>the</w:t>
      </w:r>
      <w:r w:rsidRPr="001E45AE">
        <w:rPr>
          <w:color w:val="222222"/>
          <w:sz w:val="24"/>
          <w:szCs w:val="24"/>
          <w:shd w:val="clear" w:color="auto" w:fill="FFFFFF"/>
        </w:rPr>
        <w:t xml:space="preserve"> reinstatement value. We repeat</w:t>
      </w:r>
      <w:r>
        <w:rPr>
          <w:color w:val="222222"/>
          <w:sz w:val="24"/>
          <w:szCs w:val="24"/>
          <w:shd w:val="clear" w:color="auto" w:fill="FFFFFF"/>
        </w:rPr>
        <w:t>ed</w:t>
      </w:r>
      <w:r w:rsidRPr="001E45AE">
        <w:rPr>
          <w:color w:val="222222"/>
          <w:sz w:val="24"/>
          <w:szCs w:val="24"/>
          <w:shd w:val="clear" w:color="auto" w:fill="FFFFFF"/>
        </w:rPr>
        <w:t xml:space="preserve"> this process after shuffling the encoding and retrieval trial order 1,000 times and </w:t>
      </w:r>
      <w:r>
        <w:rPr>
          <w:color w:val="222222"/>
          <w:sz w:val="24"/>
          <w:szCs w:val="24"/>
          <w:shd w:val="clear" w:color="auto" w:fill="FFFFFF"/>
        </w:rPr>
        <w:t>took</w:t>
      </w:r>
      <w:r w:rsidRPr="001E45AE">
        <w:rPr>
          <w:color w:val="222222"/>
          <w:sz w:val="24"/>
          <w:szCs w:val="24"/>
          <w:shd w:val="clear" w:color="auto" w:fill="FFFFFF"/>
        </w:rPr>
        <w:t xml:space="preserve"> the 99th percentile as a threshold for the empirical reinstatement value. If the empirical reinstatement value reached this threshold, we considered the neuron a temporal Episode Specific Neuron (tESN</w:t>
      </w:r>
      <w:r>
        <w:rPr>
          <w:color w:val="222222"/>
          <w:sz w:val="24"/>
          <w:szCs w:val="24"/>
          <w:shd w:val="clear" w:color="auto" w:fill="FFFFFF"/>
        </w:rPr>
        <w:t>; Figure S4</w:t>
      </w:r>
      <w:r w:rsidRPr="001E45AE">
        <w:rPr>
          <w:color w:val="222222"/>
          <w:sz w:val="24"/>
          <w:szCs w:val="24"/>
          <w:shd w:val="clear" w:color="auto" w:fill="FFFFFF"/>
        </w:rPr>
        <w:t>). In the next step</w:t>
      </w:r>
      <w:r>
        <w:rPr>
          <w:color w:val="222222"/>
          <w:sz w:val="24"/>
          <w:szCs w:val="24"/>
          <w:shd w:val="clear" w:color="auto" w:fill="FFFFFF"/>
        </w:rPr>
        <w:t>,</w:t>
      </w:r>
      <w:r w:rsidRPr="001E45AE">
        <w:rPr>
          <w:color w:val="222222"/>
          <w:sz w:val="24"/>
          <w:szCs w:val="24"/>
          <w:shd w:val="clear" w:color="auto" w:fill="FFFFFF"/>
        </w:rPr>
        <w:t xml:space="preserve"> we randomly drew for each neuron one of the </w:t>
      </w:r>
      <w:r>
        <w:rPr>
          <w:color w:val="222222"/>
          <w:sz w:val="24"/>
          <w:szCs w:val="24"/>
          <w:shd w:val="clear" w:color="auto" w:fill="FFFFFF"/>
        </w:rPr>
        <w:t xml:space="preserve">previously calculated </w:t>
      </w:r>
      <w:r w:rsidRPr="001E45AE">
        <w:rPr>
          <w:color w:val="222222"/>
          <w:sz w:val="24"/>
          <w:szCs w:val="24"/>
          <w:shd w:val="clear" w:color="auto" w:fill="FFFFFF"/>
        </w:rPr>
        <w:t xml:space="preserve">permutations. </w:t>
      </w:r>
      <w:r>
        <w:rPr>
          <w:color w:val="222222"/>
          <w:sz w:val="24"/>
          <w:szCs w:val="24"/>
          <w:shd w:val="clear" w:color="auto" w:fill="FFFFFF"/>
        </w:rPr>
        <w:t>If these permuted values</w:t>
      </w:r>
      <w:r w:rsidRPr="001E45AE">
        <w:rPr>
          <w:color w:val="222222"/>
          <w:sz w:val="24"/>
          <w:szCs w:val="24"/>
          <w:shd w:val="clear" w:color="auto" w:fill="FFFFFF"/>
        </w:rPr>
        <w:t xml:space="preserve"> reached or exceeded the threshold </w:t>
      </w:r>
      <w:r>
        <w:rPr>
          <w:color w:val="222222"/>
          <w:sz w:val="24"/>
          <w:szCs w:val="24"/>
          <w:shd w:val="clear" w:color="auto" w:fill="FFFFFF"/>
        </w:rPr>
        <w:t>the neuron was</w:t>
      </w:r>
      <w:r w:rsidRPr="001E45AE">
        <w:rPr>
          <w:color w:val="222222"/>
          <w:sz w:val="24"/>
          <w:szCs w:val="24"/>
          <w:shd w:val="clear" w:color="auto" w:fill="FFFFFF"/>
        </w:rPr>
        <w:t xml:space="preserve"> considered </w:t>
      </w:r>
      <w:r>
        <w:rPr>
          <w:color w:val="222222"/>
          <w:sz w:val="24"/>
          <w:szCs w:val="24"/>
          <w:shd w:val="clear" w:color="auto" w:fill="FFFFFF"/>
        </w:rPr>
        <w:t xml:space="preserve">a </w:t>
      </w:r>
      <w:r w:rsidRPr="001E45AE">
        <w:rPr>
          <w:color w:val="222222"/>
          <w:sz w:val="24"/>
          <w:szCs w:val="24"/>
          <w:shd w:val="clear" w:color="auto" w:fill="FFFFFF"/>
        </w:rPr>
        <w:t>tESNs under the null hypothesis. We repeated this process 1,000 times to build a null distribution against which we compared our empirical number of tESNs.</w:t>
      </w:r>
      <w:r>
        <w:rPr>
          <w:color w:val="222222"/>
          <w:sz w:val="24"/>
          <w:szCs w:val="24"/>
          <w:shd w:val="clear" w:color="auto" w:fill="FFFFFF"/>
        </w:rPr>
        <w:t xml:space="preserve"> </w:t>
      </w:r>
    </w:p>
    <w:p w14:paraId="08562CC5" w14:textId="77777777" w:rsidR="00993C36" w:rsidRPr="001E45AE" w:rsidRDefault="00993C36" w:rsidP="00993C36">
      <w:pPr>
        <w:spacing w:line="480" w:lineRule="auto"/>
        <w:jc w:val="both"/>
        <w:rPr>
          <w:color w:val="222222"/>
          <w:sz w:val="24"/>
          <w:szCs w:val="24"/>
          <w:shd w:val="clear" w:color="auto" w:fill="FFFFFF"/>
        </w:rPr>
      </w:pPr>
      <w:r w:rsidRPr="001E45AE">
        <w:rPr>
          <w:color w:val="222222"/>
          <w:sz w:val="24"/>
          <w:szCs w:val="24"/>
          <w:shd w:val="clear" w:color="auto" w:fill="FFFFFF"/>
        </w:rPr>
        <w:t xml:space="preserve">We found a significant number of </w:t>
      </w:r>
      <w:r>
        <w:rPr>
          <w:color w:val="222222"/>
          <w:sz w:val="24"/>
          <w:szCs w:val="24"/>
          <w:shd w:val="clear" w:color="auto" w:fill="FFFFFF"/>
        </w:rPr>
        <w:t xml:space="preserve">empirical </w:t>
      </w:r>
      <w:r w:rsidRPr="001E45AE">
        <w:rPr>
          <w:color w:val="222222"/>
          <w:sz w:val="24"/>
          <w:szCs w:val="24"/>
          <w:shd w:val="clear" w:color="auto" w:fill="FFFFFF"/>
        </w:rPr>
        <w:t>tESNs in experiment 1 when using a smoothing kernel of 25ms (</w:t>
      </w:r>
      <w:r>
        <w:rPr>
          <w:color w:val="222222"/>
          <w:sz w:val="24"/>
          <w:szCs w:val="24"/>
          <w:shd w:val="clear" w:color="auto" w:fill="FFFFFF"/>
        </w:rPr>
        <w:t xml:space="preserve">292 out of 585 neurons; </w:t>
      </w:r>
      <w:r w:rsidRPr="006C07B9">
        <w:rPr>
          <w:i/>
          <w:iCs/>
          <w:color w:val="222222"/>
          <w:sz w:val="24"/>
          <w:szCs w:val="24"/>
          <w:shd w:val="clear" w:color="auto" w:fill="FFFFFF"/>
        </w:rPr>
        <w:t>p</w:t>
      </w:r>
      <w:r>
        <w:rPr>
          <w:color w:val="222222"/>
          <w:sz w:val="24"/>
          <w:szCs w:val="24"/>
          <w:shd w:val="clear" w:color="auto" w:fill="FFFFFF"/>
        </w:rPr>
        <w:t xml:space="preserve"> &lt; 0.001</w:t>
      </w:r>
      <w:r w:rsidRPr="001E45AE">
        <w:rPr>
          <w:color w:val="222222"/>
          <w:sz w:val="24"/>
          <w:szCs w:val="24"/>
          <w:shd w:val="clear" w:color="auto" w:fill="FFFFFF"/>
        </w:rPr>
        <w:t>), 100ms (</w:t>
      </w:r>
      <w:r>
        <w:rPr>
          <w:color w:val="222222"/>
          <w:sz w:val="24"/>
          <w:szCs w:val="24"/>
          <w:shd w:val="clear" w:color="auto" w:fill="FFFFFF"/>
        </w:rPr>
        <w:t xml:space="preserve">280 out of 585 neurons; </w:t>
      </w:r>
      <w:r w:rsidRPr="009E3696">
        <w:rPr>
          <w:i/>
          <w:iCs/>
          <w:color w:val="222222"/>
          <w:sz w:val="24"/>
          <w:szCs w:val="24"/>
          <w:shd w:val="clear" w:color="auto" w:fill="FFFFFF"/>
        </w:rPr>
        <w:t>p</w:t>
      </w:r>
      <w:r>
        <w:rPr>
          <w:color w:val="222222"/>
          <w:sz w:val="24"/>
          <w:szCs w:val="24"/>
          <w:shd w:val="clear" w:color="auto" w:fill="FFFFFF"/>
        </w:rPr>
        <w:t xml:space="preserve"> &lt; 0.001</w:t>
      </w:r>
      <w:r w:rsidRPr="001E45AE">
        <w:rPr>
          <w:color w:val="222222"/>
          <w:sz w:val="24"/>
          <w:szCs w:val="24"/>
          <w:shd w:val="clear" w:color="auto" w:fill="FFFFFF"/>
        </w:rPr>
        <w:t>)</w:t>
      </w:r>
      <w:r>
        <w:rPr>
          <w:color w:val="222222"/>
          <w:sz w:val="24"/>
          <w:szCs w:val="24"/>
          <w:shd w:val="clear" w:color="auto" w:fill="FFFFFF"/>
        </w:rPr>
        <w:t xml:space="preserve">, </w:t>
      </w:r>
      <w:r w:rsidRPr="001E45AE">
        <w:rPr>
          <w:color w:val="222222"/>
          <w:sz w:val="24"/>
          <w:szCs w:val="24"/>
          <w:shd w:val="clear" w:color="auto" w:fill="FFFFFF"/>
        </w:rPr>
        <w:t>and 150ms (</w:t>
      </w:r>
      <w:r>
        <w:rPr>
          <w:color w:val="222222"/>
          <w:sz w:val="24"/>
          <w:szCs w:val="24"/>
          <w:shd w:val="clear" w:color="auto" w:fill="FFFFFF"/>
        </w:rPr>
        <w:t xml:space="preserve">280 out of 585 neurons; </w:t>
      </w:r>
      <w:r w:rsidRPr="009E3696">
        <w:rPr>
          <w:i/>
          <w:iCs/>
          <w:color w:val="222222"/>
          <w:sz w:val="24"/>
          <w:szCs w:val="24"/>
          <w:shd w:val="clear" w:color="auto" w:fill="FFFFFF"/>
        </w:rPr>
        <w:t>p</w:t>
      </w:r>
      <w:r>
        <w:rPr>
          <w:color w:val="222222"/>
          <w:sz w:val="24"/>
          <w:szCs w:val="24"/>
          <w:shd w:val="clear" w:color="auto" w:fill="FFFFFF"/>
        </w:rPr>
        <w:t xml:space="preserve"> &lt; 0.001</w:t>
      </w:r>
      <w:r w:rsidRPr="001E45AE">
        <w:rPr>
          <w:color w:val="222222"/>
          <w:sz w:val="24"/>
          <w:szCs w:val="24"/>
          <w:shd w:val="clear" w:color="auto" w:fill="FFFFFF"/>
        </w:rPr>
        <w:t>).</w:t>
      </w:r>
    </w:p>
    <w:p w14:paraId="6D002FDF" w14:textId="77777777" w:rsidR="00993C36" w:rsidRPr="006C07B9" w:rsidRDefault="00993C36" w:rsidP="00993C36">
      <w:pPr>
        <w:spacing w:line="480" w:lineRule="auto"/>
        <w:jc w:val="both"/>
        <w:rPr>
          <w:color w:val="222222"/>
          <w:sz w:val="24"/>
          <w:szCs w:val="24"/>
          <w:shd w:val="clear" w:color="auto" w:fill="FFFFFF"/>
          <w:lang w:val="en-US"/>
        </w:rPr>
      </w:pPr>
      <w:r w:rsidRPr="001E45AE">
        <w:rPr>
          <w:color w:val="222222"/>
          <w:sz w:val="24"/>
          <w:szCs w:val="24"/>
          <w:shd w:val="clear" w:color="auto" w:fill="FFFFFF"/>
        </w:rPr>
        <w:t xml:space="preserve">For experiment 2, we further excluded all trials in which the given neuron showed a significant visual tuning (see Methods). With this additional constraint, we found a significant number of tESN in experiment 2 when using a smoothing kernel of 25ms </w:t>
      </w:r>
      <w:r w:rsidRPr="001E45AE">
        <w:rPr>
          <w:color w:val="222222"/>
          <w:sz w:val="24"/>
          <w:szCs w:val="24"/>
          <w:shd w:val="clear" w:color="auto" w:fill="FFFFFF"/>
        </w:rPr>
        <w:lastRenderedPageBreak/>
        <w:t>(</w:t>
      </w:r>
      <w:r>
        <w:rPr>
          <w:color w:val="222222"/>
          <w:sz w:val="24"/>
          <w:szCs w:val="24"/>
          <w:shd w:val="clear" w:color="auto" w:fill="FFFFFF"/>
        </w:rPr>
        <w:t>100</w:t>
      </w:r>
      <w:r w:rsidRPr="001E45AE">
        <w:rPr>
          <w:color w:val="222222"/>
          <w:sz w:val="24"/>
          <w:szCs w:val="24"/>
          <w:shd w:val="clear" w:color="auto" w:fill="FFFFFF"/>
        </w:rPr>
        <w:t xml:space="preserve"> out of </w:t>
      </w:r>
      <w:r>
        <w:rPr>
          <w:color w:val="222222"/>
          <w:sz w:val="24"/>
          <w:szCs w:val="24"/>
          <w:shd w:val="clear" w:color="auto" w:fill="FFFFFF"/>
        </w:rPr>
        <w:t>216</w:t>
      </w:r>
      <w:r w:rsidRPr="001E45AE">
        <w:rPr>
          <w:color w:val="222222"/>
          <w:sz w:val="24"/>
          <w:szCs w:val="24"/>
          <w:shd w:val="clear" w:color="auto" w:fill="FFFFFF"/>
        </w:rPr>
        <w:t xml:space="preserve"> neurons; </w:t>
      </w:r>
      <w:r w:rsidRPr="006C07B9">
        <w:rPr>
          <w:i/>
          <w:iCs/>
          <w:color w:val="222222"/>
          <w:sz w:val="24"/>
          <w:szCs w:val="24"/>
          <w:shd w:val="clear" w:color="auto" w:fill="FFFFFF"/>
        </w:rPr>
        <w:t>p</w:t>
      </w:r>
      <w:r w:rsidRPr="001E45AE">
        <w:rPr>
          <w:color w:val="222222"/>
          <w:sz w:val="24"/>
          <w:szCs w:val="24"/>
          <w:shd w:val="clear" w:color="auto" w:fill="FFFFFF"/>
        </w:rPr>
        <w:t xml:space="preserve"> = 0.00</w:t>
      </w:r>
      <w:r>
        <w:rPr>
          <w:color w:val="222222"/>
          <w:sz w:val="24"/>
          <w:szCs w:val="24"/>
          <w:shd w:val="clear" w:color="auto" w:fill="FFFFFF"/>
        </w:rPr>
        <w:t>3</w:t>
      </w:r>
      <w:r w:rsidRPr="001E45AE">
        <w:rPr>
          <w:color w:val="222222"/>
          <w:sz w:val="24"/>
          <w:szCs w:val="24"/>
          <w:shd w:val="clear" w:color="auto" w:fill="FFFFFF"/>
        </w:rPr>
        <w:t>)</w:t>
      </w:r>
      <w:r>
        <w:rPr>
          <w:color w:val="222222"/>
          <w:sz w:val="24"/>
          <w:szCs w:val="24"/>
          <w:shd w:val="clear" w:color="auto" w:fill="FFFFFF"/>
        </w:rPr>
        <w:t xml:space="preserve">, 100ms </w:t>
      </w:r>
      <w:r w:rsidRPr="001E45AE">
        <w:rPr>
          <w:color w:val="222222"/>
          <w:sz w:val="24"/>
          <w:szCs w:val="24"/>
          <w:shd w:val="clear" w:color="auto" w:fill="FFFFFF"/>
        </w:rPr>
        <w:t>(</w:t>
      </w:r>
      <w:r>
        <w:rPr>
          <w:color w:val="222222"/>
          <w:sz w:val="24"/>
          <w:szCs w:val="24"/>
          <w:shd w:val="clear" w:color="auto" w:fill="FFFFFF"/>
        </w:rPr>
        <w:t>103</w:t>
      </w:r>
      <w:r w:rsidRPr="001E45AE">
        <w:rPr>
          <w:color w:val="222222"/>
          <w:sz w:val="24"/>
          <w:szCs w:val="24"/>
          <w:shd w:val="clear" w:color="auto" w:fill="FFFFFF"/>
        </w:rPr>
        <w:t xml:space="preserve"> out of </w:t>
      </w:r>
      <w:r>
        <w:rPr>
          <w:color w:val="222222"/>
          <w:sz w:val="24"/>
          <w:szCs w:val="24"/>
          <w:shd w:val="clear" w:color="auto" w:fill="FFFFFF"/>
        </w:rPr>
        <w:t>216</w:t>
      </w:r>
      <w:r w:rsidRPr="001E45AE">
        <w:rPr>
          <w:color w:val="222222"/>
          <w:sz w:val="24"/>
          <w:szCs w:val="24"/>
          <w:shd w:val="clear" w:color="auto" w:fill="FFFFFF"/>
        </w:rPr>
        <w:t xml:space="preserve"> neurons; </w:t>
      </w:r>
      <w:r w:rsidRPr="009E3696">
        <w:rPr>
          <w:i/>
          <w:iCs/>
          <w:color w:val="222222"/>
          <w:sz w:val="24"/>
          <w:szCs w:val="24"/>
          <w:shd w:val="clear" w:color="auto" w:fill="FFFFFF"/>
        </w:rPr>
        <w:t>p</w:t>
      </w:r>
      <w:r w:rsidRPr="001E45AE">
        <w:rPr>
          <w:color w:val="222222"/>
          <w:sz w:val="24"/>
          <w:szCs w:val="24"/>
          <w:shd w:val="clear" w:color="auto" w:fill="FFFFFF"/>
        </w:rPr>
        <w:t xml:space="preserve"> </w:t>
      </w:r>
      <w:r>
        <w:rPr>
          <w:color w:val="222222"/>
          <w:sz w:val="24"/>
          <w:szCs w:val="24"/>
          <w:shd w:val="clear" w:color="auto" w:fill="FFFFFF"/>
        </w:rPr>
        <w:t xml:space="preserve">&lt; </w:t>
      </w:r>
      <w:r w:rsidRPr="001E45AE">
        <w:rPr>
          <w:color w:val="222222"/>
          <w:sz w:val="24"/>
          <w:szCs w:val="24"/>
          <w:shd w:val="clear" w:color="auto" w:fill="FFFFFF"/>
        </w:rPr>
        <w:t>0.00</w:t>
      </w:r>
      <w:r>
        <w:rPr>
          <w:color w:val="222222"/>
          <w:sz w:val="24"/>
          <w:szCs w:val="24"/>
          <w:shd w:val="clear" w:color="auto" w:fill="FFFFFF"/>
        </w:rPr>
        <w:t>1</w:t>
      </w:r>
      <w:r w:rsidRPr="001E45AE">
        <w:rPr>
          <w:color w:val="222222"/>
          <w:sz w:val="24"/>
          <w:szCs w:val="24"/>
          <w:shd w:val="clear" w:color="auto" w:fill="FFFFFF"/>
        </w:rPr>
        <w:t>)</w:t>
      </w:r>
      <w:r>
        <w:rPr>
          <w:color w:val="222222"/>
          <w:sz w:val="24"/>
          <w:szCs w:val="24"/>
          <w:shd w:val="clear" w:color="auto" w:fill="FFFFFF"/>
        </w:rPr>
        <w:t>,</w:t>
      </w:r>
      <w:r w:rsidRPr="001E45AE">
        <w:rPr>
          <w:color w:val="222222"/>
          <w:sz w:val="24"/>
          <w:szCs w:val="24"/>
          <w:shd w:val="clear" w:color="auto" w:fill="FFFFFF"/>
        </w:rPr>
        <w:t xml:space="preserve"> and 150ms (</w:t>
      </w:r>
      <w:r>
        <w:rPr>
          <w:color w:val="222222"/>
          <w:sz w:val="24"/>
          <w:szCs w:val="24"/>
          <w:shd w:val="clear" w:color="auto" w:fill="FFFFFF"/>
        </w:rPr>
        <w:t>103</w:t>
      </w:r>
      <w:r w:rsidRPr="001E45AE">
        <w:rPr>
          <w:color w:val="222222"/>
          <w:sz w:val="24"/>
          <w:szCs w:val="24"/>
          <w:shd w:val="clear" w:color="auto" w:fill="FFFFFF"/>
        </w:rPr>
        <w:t xml:space="preserve"> out of </w:t>
      </w:r>
      <w:r>
        <w:rPr>
          <w:color w:val="222222"/>
          <w:sz w:val="24"/>
          <w:szCs w:val="24"/>
          <w:shd w:val="clear" w:color="auto" w:fill="FFFFFF"/>
        </w:rPr>
        <w:t xml:space="preserve">216 </w:t>
      </w:r>
      <w:r w:rsidRPr="001E45AE">
        <w:rPr>
          <w:color w:val="222222"/>
          <w:sz w:val="24"/>
          <w:szCs w:val="24"/>
          <w:shd w:val="clear" w:color="auto" w:fill="FFFFFF"/>
        </w:rPr>
        <w:t xml:space="preserve">neurons; </w:t>
      </w:r>
      <w:r w:rsidRPr="006C07B9">
        <w:rPr>
          <w:i/>
          <w:iCs/>
          <w:color w:val="222222"/>
          <w:sz w:val="24"/>
          <w:szCs w:val="24"/>
          <w:shd w:val="clear" w:color="auto" w:fill="FFFFFF"/>
        </w:rPr>
        <w:t>p</w:t>
      </w:r>
      <w:r w:rsidRPr="001E45AE">
        <w:rPr>
          <w:color w:val="222222"/>
          <w:sz w:val="24"/>
          <w:szCs w:val="24"/>
          <w:shd w:val="clear" w:color="auto" w:fill="FFFFFF"/>
        </w:rPr>
        <w:t xml:space="preserve"> </w:t>
      </w:r>
      <w:r>
        <w:rPr>
          <w:color w:val="222222"/>
          <w:sz w:val="24"/>
          <w:szCs w:val="24"/>
          <w:shd w:val="clear" w:color="auto" w:fill="FFFFFF"/>
        </w:rPr>
        <w:t>&lt;</w:t>
      </w:r>
      <w:r w:rsidRPr="001E45AE">
        <w:rPr>
          <w:color w:val="222222"/>
          <w:sz w:val="24"/>
          <w:szCs w:val="24"/>
          <w:shd w:val="clear" w:color="auto" w:fill="FFFFFF"/>
        </w:rPr>
        <w:t xml:space="preserve"> 0.001</w:t>
      </w:r>
      <w:r>
        <w:rPr>
          <w:color w:val="222222"/>
          <w:sz w:val="24"/>
          <w:szCs w:val="24"/>
          <w:shd w:val="clear" w:color="auto" w:fill="FFFFFF"/>
        </w:rPr>
        <w:t>).</w:t>
      </w:r>
    </w:p>
    <w:p w14:paraId="3B396198" w14:textId="77777777" w:rsidR="00993C36" w:rsidRDefault="00993C36" w:rsidP="00993C36">
      <w:pPr>
        <w:spacing w:line="480" w:lineRule="auto"/>
        <w:jc w:val="both"/>
        <w:rPr>
          <w:color w:val="222222"/>
          <w:sz w:val="24"/>
          <w:szCs w:val="24"/>
          <w:shd w:val="clear" w:color="auto" w:fill="FFFFFF"/>
        </w:rPr>
      </w:pPr>
      <w:r w:rsidRPr="001E45AE">
        <w:rPr>
          <w:color w:val="222222"/>
          <w:sz w:val="24"/>
          <w:szCs w:val="24"/>
          <w:shd w:val="clear" w:color="auto" w:fill="FFFFFF"/>
        </w:rPr>
        <w:t xml:space="preserve">We then tested the validity of </w:t>
      </w:r>
      <w:r>
        <w:rPr>
          <w:color w:val="222222"/>
          <w:sz w:val="24"/>
          <w:szCs w:val="24"/>
          <w:shd w:val="clear" w:color="auto" w:fill="FFFFFF"/>
        </w:rPr>
        <w:t>this</w:t>
      </w:r>
      <w:r w:rsidRPr="001E45AE">
        <w:rPr>
          <w:color w:val="222222"/>
          <w:sz w:val="24"/>
          <w:szCs w:val="24"/>
          <w:shd w:val="clear" w:color="auto" w:fill="FFFFFF"/>
        </w:rPr>
        <w:t xml:space="preserve"> analys</w:t>
      </w:r>
      <w:r>
        <w:rPr>
          <w:color w:val="222222"/>
          <w:sz w:val="24"/>
          <w:szCs w:val="24"/>
          <w:shd w:val="clear" w:color="auto" w:fill="FFFFFF"/>
        </w:rPr>
        <w:t>i</w:t>
      </w:r>
      <w:r w:rsidRPr="001E45AE">
        <w:rPr>
          <w:color w:val="222222"/>
          <w:sz w:val="24"/>
          <w:szCs w:val="24"/>
          <w:shd w:val="clear" w:color="auto" w:fill="FFFFFF"/>
        </w:rPr>
        <w:t xml:space="preserve">s using random spike times. We generated these random spike times by first rounding the empirical spike times to the nearest integer and then drawing an equal number of pseudorandom integer values from a discrete uniform distribution between the first and last empirical spikes times. Independent of the gaussian kernel and experiment we did not find a significant number of tESN (all </w:t>
      </w:r>
      <w:r w:rsidRPr="006C07B9">
        <w:rPr>
          <w:i/>
          <w:iCs/>
          <w:color w:val="222222"/>
          <w:sz w:val="24"/>
          <w:szCs w:val="24"/>
          <w:shd w:val="clear" w:color="auto" w:fill="FFFFFF"/>
        </w:rPr>
        <w:t>p</w:t>
      </w:r>
      <w:r>
        <w:rPr>
          <w:color w:val="222222"/>
          <w:sz w:val="24"/>
          <w:szCs w:val="24"/>
          <w:shd w:val="clear" w:color="auto" w:fill="FFFFFF"/>
        </w:rPr>
        <w:t xml:space="preserve"> </w:t>
      </w:r>
      <w:r w:rsidRPr="001E45AE">
        <w:rPr>
          <w:color w:val="222222"/>
          <w:sz w:val="24"/>
          <w:szCs w:val="24"/>
          <w:shd w:val="clear" w:color="auto" w:fill="FFFFFF"/>
        </w:rPr>
        <w:t>&gt;</w:t>
      </w:r>
      <w:r>
        <w:rPr>
          <w:color w:val="222222"/>
          <w:sz w:val="24"/>
          <w:szCs w:val="24"/>
          <w:shd w:val="clear" w:color="auto" w:fill="FFFFFF"/>
        </w:rPr>
        <w:t xml:space="preserve"> 0.2</w:t>
      </w:r>
      <w:r w:rsidRPr="001E45AE">
        <w:rPr>
          <w:color w:val="222222"/>
          <w:sz w:val="24"/>
          <w:szCs w:val="24"/>
          <w:shd w:val="clear" w:color="auto" w:fill="FFFFFF"/>
        </w:rPr>
        <w:t>).</w:t>
      </w:r>
      <w:r>
        <w:rPr>
          <w:color w:val="222222"/>
          <w:sz w:val="24"/>
          <w:szCs w:val="24"/>
          <w:shd w:val="clear" w:color="auto" w:fill="FFFFFF"/>
        </w:rPr>
        <w:t xml:space="preserve"> </w:t>
      </w:r>
    </w:p>
    <w:p w14:paraId="2361C722" w14:textId="77777777" w:rsidR="00993C36" w:rsidRDefault="00993C36" w:rsidP="00993C36">
      <w:pPr>
        <w:spacing w:line="480" w:lineRule="auto"/>
        <w:jc w:val="both"/>
        <w:rPr>
          <w:color w:val="222222"/>
          <w:sz w:val="24"/>
          <w:szCs w:val="24"/>
          <w:shd w:val="clear" w:color="auto" w:fill="FFFFFF"/>
        </w:rPr>
      </w:pPr>
      <w:r>
        <w:rPr>
          <w:color w:val="222222"/>
          <w:sz w:val="24"/>
          <w:szCs w:val="24"/>
          <w:shd w:val="clear" w:color="auto" w:fill="FFFFFF"/>
        </w:rPr>
        <w:t>In conclusion, we show in two separate experiments a significant number of neurons that reinstate an event specific temporal firing pattern during successful memory retrieval.</w:t>
      </w:r>
    </w:p>
    <w:p w14:paraId="79211EB1" w14:textId="77777777" w:rsidR="00993C36" w:rsidRDefault="00993C36" w:rsidP="00993C36">
      <w:pPr>
        <w:spacing w:line="480" w:lineRule="auto"/>
        <w:rPr>
          <w:rFonts w:cstheme="minorHAnsi"/>
          <w:sz w:val="24"/>
          <w:szCs w:val="24"/>
        </w:rPr>
      </w:pPr>
    </w:p>
    <w:p w14:paraId="06A3671D" w14:textId="77777777" w:rsidR="00993C36" w:rsidRDefault="00993C36" w:rsidP="00993C36">
      <w:pPr>
        <w:spacing w:line="480" w:lineRule="auto"/>
        <w:jc w:val="both"/>
        <w:rPr>
          <w:rFonts w:eastAsia="Times New Roman" w:cstheme="minorHAnsi"/>
          <w:b/>
          <w:bCs/>
          <w:sz w:val="24"/>
          <w:szCs w:val="24"/>
        </w:rPr>
      </w:pPr>
      <w:r>
        <w:rPr>
          <w:rFonts w:eastAsia="Times New Roman" w:cstheme="minorHAnsi"/>
          <w:b/>
          <w:bCs/>
          <w:sz w:val="24"/>
          <w:szCs w:val="24"/>
        </w:rPr>
        <w:t>ESNs do not code for time</w:t>
      </w:r>
    </w:p>
    <w:p w14:paraId="45B76BEC" w14:textId="489FD892" w:rsidR="00993C36" w:rsidRDefault="00993C36" w:rsidP="00993C36">
      <w:pPr>
        <w:spacing w:line="480" w:lineRule="auto"/>
        <w:jc w:val="both"/>
        <w:rPr>
          <w:rFonts w:eastAsia="Times New Roman" w:cstheme="minorHAnsi"/>
          <w:sz w:val="24"/>
          <w:szCs w:val="24"/>
        </w:rPr>
      </w:pPr>
      <w:r>
        <w:rPr>
          <w:rFonts w:eastAsia="Times New Roman" w:cstheme="minorHAnsi"/>
          <w:sz w:val="24"/>
          <w:szCs w:val="24"/>
        </w:rPr>
        <w:t>Recent studies in humans show</w:t>
      </w:r>
      <w:r w:rsidRPr="007E57BF">
        <w:rPr>
          <w:rFonts w:eastAsia="Times New Roman" w:cstheme="minorHAnsi"/>
          <w:sz w:val="24"/>
          <w:szCs w:val="24"/>
        </w:rPr>
        <w:t xml:space="preserve"> that </w:t>
      </w:r>
      <w:r>
        <w:rPr>
          <w:rFonts w:eastAsia="Times New Roman" w:cstheme="minorHAnsi"/>
          <w:sz w:val="24"/>
          <w:szCs w:val="24"/>
        </w:rPr>
        <w:t xml:space="preserve">some </w:t>
      </w:r>
      <w:r w:rsidRPr="007E57BF">
        <w:rPr>
          <w:rFonts w:eastAsia="Times New Roman" w:cstheme="minorHAnsi"/>
          <w:sz w:val="24"/>
          <w:szCs w:val="24"/>
        </w:rPr>
        <w:t xml:space="preserve">hippocampal </w:t>
      </w:r>
      <w:r>
        <w:rPr>
          <w:rFonts w:eastAsia="Times New Roman" w:cstheme="minorHAnsi"/>
          <w:sz w:val="24"/>
          <w:szCs w:val="24"/>
        </w:rPr>
        <w:t>neurons</w:t>
      </w:r>
      <w:r w:rsidRPr="007E57BF">
        <w:rPr>
          <w:rFonts w:eastAsia="Times New Roman" w:cstheme="minorHAnsi"/>
          <w:sz w:val="24"/>
          <w:szCs w:val="24"/>
        </w:rPr>
        <w:t xml:space="preserve"> code </w:t>
      </w:r>
      <w:r>
        <w:rPr>
          <w:rFonts w:eastAsia="Times New Roman" w:cstheme="minorHAnsi"/>
          <w:sz w:val="24"/>
          <w:szCs w:val="24"/>
        </w:rPr>
        <w:t xml:space="preserve">specific </w:t>
      </w:r>
      <w:r w:rsidRPr="0033040D">
        <w:rPr>
          <w:rFonts w:eastAsia="Times New Roman" w:cstheme="minorHAnsi"/>
          <w:sz w:val="24"/>
          <w:szCs w:val="24"/>
        </w:rPr>
        <w:t xml:space="preserve">time </w:t>
      </w:r>
      <w:r>
        <w:rPr>
          <w:rFonts w:eastAsia="Times New Roman" w:cstheme="minorHAnsi"/>
          <w:sz w:val="24"/>
          <w:szCs w:val="24"/>
        </w:rPr>
        <w:t xml:space="preserve">points invariant across repetitions, which are referred to as </w:t>
      </w:r>
      <w:r w:rsidRPr="001430C8">
        <w:rPr>
          <w:rFonts w:eastAsia="Times New Roman" w:cstheme="minorHAnsi"/>
          <w:sz w:val="24"/>
          <w:szCs w:val="24"/>
        </w:rPr>
        <w:t xml:space="preserve">Time Cells </w:t>
      </w:r>
      <w:r w:rsidRPr="001430C8">
        <w:rPr>
          <w:rFonts w:eastAsia="Times New Roman"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eastAsia="Times New Roman" w:cstheme="minorHAnsi"/>
          <w:sz w:val="24"/>
          <w:szCs w:val="24"/>
        </w:rPr>
        <w:instrText xml:space="preserve"> ADDIN EN.CITE </w:instrText>
      </w:r>
      <w:r w:rsidR="002C7FAD">
        <w:rPr>
          <w:rFonts w:eastAsia="Times New Roman"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eastAsia="Times New Roman" w:cstheme="minorHAnsi"/>
          <w:sz w:val="24"/>
          <w:szCs w:val="24"/>
        </w:rPr>
        <w:instrText xml:space="preserve"> ADDIN EN.CITE.DATA </w:instrText>
      </w:r>
      <w:r w:rsidR="002C7FAD">
        <w:rPr>
          <w:rFonts w:eastAsia="Times New Roman" w:cstheme="minorHAnsi"/>
          <w:sz w:val="24"/>
          <w:szCs w:val="24"/>
        </w:rPr>
      </w:r>
      <w:r w:rsidR="002C7FAD">
        <w:rPr>
          <w:rFonts w:eastAsia="Times New Roman" w:cstheme="minorHAnsi"/>
          <w:sz w:val="24"/>
          <w:szCs w:val="24"/>
        </w:rPr>
        <w:fldChar w:fldCharType="end"/>
      </w:r>
      <w:r w:rsidRPr="001430C8">
        <w:rPr>
          <w:rFonts w:eastAsia="Times New Roman" w:cstheme="minorHAnsi"/>
          <w:sz w:val="24"/>
          <w:szCs w:val="24"/>
        </w:rPr>
        <w:fldChar w:fldCharType="separate"/>
      </w:r>
      <w:r w:rsidR="002C7FAD">
        <w:rPr>
          <w:rFonts w:eastAsia="Times New Roman" w:cstheme="minorHAnsi"/>
          <w:noProof/>
          <w:sz w:val="24"/>
          <w:szCs w:val="24"/>
        </w:rPr>
        <w:t>(Leila Reddy et al., 2021; Umbach et al., 2020)</w:t>
      </w:r>
      <w:r w:rsidRPr="001430C8">
        <w:rPr>
          <w:rFonts w:eastAsia="Times New Roman" w:cstheme="minorHAnsi"/>
          <w:sz w:val="24"/>
          <w:szCs w:val="24"/>
        </w:rPr>
        <w:fldChar w:fldCharType="end"/>
      </w:r>
      <w:r w:rsidRPr="001430C8">
        <w:rPr>
          <w:rFonts w:eastAsia="Times New Roman" w:cstheme="minorHAnsi"/>
          <w:sz w:val="24"/>
          <w:szCs w:val="24"/>
        </w:rPr>
        <w:t>.</w:t>
      </w:r>
      <w:r w:rsidRPr="0033040D">
        <w:rPr>
          <w:rFonts w:eastAsia="Times New Roman" w:cstheme="minorHAnsi"/>
          <w:sz w:val="24"/>
          <w:szCs w:val="24"/>
        </w:rPr>
        <w:t xml:space="preserve"> </w:t>
      </w:r>
      <w:r w:rsidRPr="001430C8">
        <w:rPr>
          <w:rFonts w:eastAsia="Times New Roman" w:cstheme="minorHAnsi"/>
          <w:sz w:val="24"/>
          <w:szCs w:val="24"/>
        </w:rPr>
        <w:t xml:space="preserve">We investigated whether our dataset contains such Time Cells (TC) using a similar method as employed by </w:t>
      </w:r>
      <w:r w:rsidRPr="001430C8">
        <w:rPr>
          <w:rFonts w:eastAsia="Times New Roman" w:cstheme="minorHAnsi"/>
          <w:sz w:val="24"/>
          <w:szCs w:val="24"/>
        </w:rPr>
        <w:fldChar w:fldCharType="begin"/>
      </w:r>
      <w:r w:rsidR="002C7FAD">
        <w:rPr>
          <w:rFonts w:eastAsia="Times New Roman" w:cstheme="minorHAnsi"/>
          <w:sz w:val="24"/>
          <w:szCs w:val="24"/>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1430C8">
        <w:rPr>
          <w:rFonts w:eastAsia="Times New Roman" w:cstheme="minorHAnsi"/>
          <w:sz w:val="24"/>
          <w:szCs w:val="24"/>
        </w:rPr>
        <w:fldChar w:fldCharType="separate"/>
      </w:r>
      <w:r w:rsidR="002C7FAD">
        <w:rPr>
          <w:rFonts w:eastAsia="Times New Roman" w:cstheme="minorHAnsi"/>
          <w:noProof/>
          <w:sz w:val="24"/>
          <w:szCs w:val="24"/>
        </w:rPr>
        <w:t>(Umbach et al., 2020)</w:t>
      </w:r>
      <w:r w:rsidRPr="001430C8">
        <w:rPr>
          <w:rFonts w:eastAsia="Times New Roman" w:cstheme="minorHAnsi"/>
          <w:sz w:val="24"/>
          <w:szCs w:val="24"/>
        </w:rPr>
        <w:fldChar w:fldCharType="end"/>
      </w:r>
      <w:r w:rsidRPr="001430C8">
        <w:rPr>
          <w:rFonts w:eastAsia="Times New Roman" w:cstheme="minorHAnsi"/>
          <w:sz w:val="24"/>
          <w:szCs w:val="24"/>
        </w:rPr>
        <w:t>. Due</w:t>
      </w:r>
      <w:r w:rsidRPr="00DE5984">
        <w:rPr>
          <w:rFonts w:eastAsia="Times New Roman" w:cstheme="minorHAnsi"/>
          <w:sz w:val="24"/>
          <w:szCs w:val="24"/>
        </w:rPr>
        <w:t xml:space="preserve"> to the self-paced nature of our experiment</w:t>
      </w:r>
      <w:r>
        <w:rPr>
          <w:rFonts w:eastAsia="Times New Roman" w:cstheme="minorHAnsi"/>
          <w:sz w:val="24"/>
          <w:szCs w:val="24"/>
        </w:rPr>
        <w:t>,</w:t>
      </w:r>
      <w:r w:rsidRPr="00DE5984">
        <w:rPr>
          <w:rFonts w:eastAsia="Times New Roman" w:cstheme="minorHAnsi"/>
          <w:sz w:val="24"/>
          <w:szCs w:val="24"/>
        </w:rPr>
        <w:t xml:space="preserve"> each encoding block </w:t>
      </w:r>
      <w:r w:rsidRPr="00AC7009">
        <w:rPr>
          <w:rFonts w:eastAsia="Times New Roman" w:cstheme="minorHAnsi"/>
          <w:sz w:val="24"/>
          <w:szCs w:val="24"/>
        </w:rPr>
        <w:t xml:space="preserve">varied in length. </w:t>
      </w:r>
      <w:r>
        <w:rPr>
          <w:rFonts w:eastAsia="Times New Roman" w:cstheme="minorHAnsi"/>
          <w:sz w:val="24"/>
          <w:szCs w:val="24"/>
        </w:rPr>
        <w:t>To accommodate this, we</w:t>
      </w:r>
      <w:r w:rsidRPr="00AC7009">
        <w:rPr>
          <w:rFonts w:eastAsia="Times New Roman" w:cstheme="minorHAnsi"/>
          <w:sz w:val="24"/>
          <w:szCs w:val="24"/>
        </w:rPr>
        <w:t xml:space="preserve"> used </w:t>
      </w:r>
      <w:r>
        <w:rPr>
          <w:rFonts w:eastAsia="Times New Roman" w:cstheme="minorHAnsi"/>
          <w:sz w:val="24"/>
          <w:szCs w:val="24"/>
        </w:rPr>
        <w:t xml:space="preserve">both </w:t>
      </w:r>
      <w:r w:rsidRPr="00AC7009">
        <w:rPr>
          <w:rFonts w:eastAsia="Times New Roman" w:cstheme="minorHAnsi"/>
          <w:sz w:val="24"/>
          <w:szCs w:val="24"/>
        </w:rPr>
        <w:t>the unaltered block length</w:t>
      </w:r>
      <w:r>
        <w:rPr>
          <w:rFonts w:eastAsia="Times New Roman" w:cstheme="minorHAnsi"/>
          <w:sz w:val="24"/>
          <w:szCs w:val="24"/>
        </w:rPr>
        <w:t xml:space="preserve">, as well as a </w:t>
      </w:r>
      <w:r w:rsidRPr="00AC7009">
        <w:rPr>
          <w:rFonts w:eastAsia="Times New Roman" w:cstheme="minorHAnsi"/>
          <w:sz w:val="24"/>
          <w:szCs w:val="24"/>
        </w:rPr>
        <w:t xml:space="preserve">normalized block length within one recording session (see Methods). Of all </w:t>
      </w:r>
      <w:r>
        <w:rPr>
          <w:rFonts w:eastAsia="Times New Roman" w:cstheme="minorHAnsi"/>
          <w:sz w:val="24"/>
          <w:szCs w:val="24"/>
        </w:rPr>
        <w:t xml:space="preserve">585 </w:t>
      </w:r>
      <w:r w:rsidRPr="00AC7009">
        <w:rPr>
          <w:rFonts w:eastAsia="Times New Roman" w:cstheme="minorHAnsi"/>
          <w:sz w:val="24"/>
          <w:szCs w:val="24"/>
        </w:rPr>
        <w:t>recorded cells</w:t>
      </w:r>
      <w:r>
        <w:rPr>
          <w:rFonts w:eastAsia="Times New Roman" w:cstheme="minorHAnsi"/>
          <w:sz w:val="24"/>
          <w:szCs w:val="24"/>
        </w:rPr>
        <w:t>,</w:t>
      </w:r>
      <w:r w:rsidRPr="00AC7009">
        <w:rPr>
          <w:rFonts w:eastAsia="Times New Roman" w:cstheme="minorHAnsi"/>
          <w:sz w:val="24"/>
          <w:szCs w:val="24"/>
        </w:rPr>
        <w:t xml:space="preserve"> 12 (normalized) and 9 (non-normalized) fulfilled the criteria of TCs, which is below chance level (</w:t>
      </w:r>
      <w:r w:rsidRPr="00AC7009">
        <w:rPr>
          <w:rFonts w:eastAsia="Times New Roman" w:cstheme="minorHAnsi"/>
          <w:i/>
          <w:iCs/>
          <w:sz w:val="24"/>
          <w:szCs w:val="24"/>
        </w:rPr>
        <w:t>p</w:t>
      </w:r>
      <w:r w:rsidRPr="00AC7009">
        <w:rPr>
          <w:rFonts w:eastAsia="Times New Roman" w:cstheme="minorHAnsi"/>
          <w:sz w:val="24"/>
          <w:szCs w:val="24"/>
        </w:rPr>
        <w:t xml:space="preserve"> values</w:t>
      </w:r>
      <w:r w:rsidRPr="00AC7009">
        <w:rPr>
          <w:rFonts w:eastAsia="Times New Roman" w:cstheme="minorHAnsi"/>
          <w:i/>
          <w:iCs/>
          <w:sz w:val="24"/>
          <w:szCs w:val="24"/>
        </w:rPr>
        <w:t xml:space="preserve"> </w:t>
      </w:r>
      <w:r w:rsidRPr="00AC7009">
        <w:rPr>
          <w:rFonts w:eastAsia="Times New Roman" w:cstheme="minorHAnsi"/>
          <w:sz w:val="24"/>
          <w:szCs w:val="24"/>
        </w:rPr>
        <w:t>&gt; 0.</w:t>
      </w:r>
      <w:r>
        <w:rPr>
          <w:rFonts w:eastAsia="Times New Roman" w:cstheme="minorHAnsi"/>
          <w:sz w:val="24"/>
          <w:szCs w:val="24"/>
        </w:rPr>
        <w:t>9</w:t>
      </w:r>
      <w:r w:rsidRPr="00AC7009">
        <w:rPr>
          <w:rFonts w:eastAsia="Times New Roman" w:cstheme="minorHAnsi"/>
          <w:sz w:val="24"/>
          <w:szCs w:val="24"/>
        </w:rPr>
        <w:t xml:space="preserve">; permutation test). </w:t>
      </w:r>
      <w:r>
        <w:rPr>
          <w:rFonts w:eastAsia="Times New Roman" w:cstheme="minorHAnsi"/>
          <w:sz w:val="24"/>
          <w:szCs w:val="24"/>
        </w:rPr>
        <w:t>C</w:t>
      </w:r>
      <w:r w:rsidRPr="00AC7009">
        <w:rPr>
          <w:rFonts w:eastAsia="Times New Roman" w:cstheme="minorHAnsi"/>
          <w:sz w:val="24"/>
          <w:szCs w:val="24"/>
        </w:rPr>
        <w:t>ritically, there was no significant overlap between neurons that behaved like TCs and ESNs (</w:t>
      </w:r>
      <w:r w:rsidRPr="00AC7009">
        <w:rPr>
          <w:rFonts w:eastAsia="Times New Roman" w:cstheme="minorHAnsi"/>
          <w:i/>
          <w:iCs/>
          <w:sz w:val="24"/>
          <w:szCs w:val="24"/>
        </w:rPr>
        <w:t>p</w:t>
      </w:r>
      <w:r w:rsidRPr="00AC7009">
        <w:rPr>
          <w:rFonts w:eastAsia="Times New Roman" w:cstheme="minorHAnsi"/>
          <w:sz w:val="24"/>
          <w:szCs w:val="24"/>
        </w:rPr>
        <w:t xml:space="preserve"> values &gt; 0.</w:t>
      </w:r>
      <w:r>
        <w:rPr>
          <w:rFonts w:eastAsia="Times New Roman" w:cstheme="minorHAnsi"/>
          <w:sz w:val="24"/>
          <w:szCs w:val="24"/>
        </w:rPr>
        <w:t>3</w:t>
      </w:r>
      <w:r w:rsidRPr="00AC7009">
        <w:rPr>
          <w:rFonts w:eastAsia="Times New Roman" w:cstheme="minorHAnsi"/>
          <w:sz w:val="24"/>
          <w:szCs w:val="24"/>
        </w:rPr>
        <w:t>; permutation test) indicating that ESNs cannot be construed as TCs.</w:t>
      </w:r>
    </w:p>
    <w:p w14:paraId="28B412E7" w14:textId="77777777" w:rsidR="00993C36" w:rsidRDefault="00993C36" w:rsidP="00993C36">
      <w:pPr>
        <w:spacing w:line="480" w:lineRule="auto"/>
        <w:rPr>
          <w:sz w:val="24"/>
          <w:szCs w:val="24"/>
        </w:rPr>
      </w:pPr>
    </w:p>
    <w:p w14:paraId="1F45FD6A" w14:textId="77777777" w:rsidR="00993C36" w:rsidRPr="006F33C8" w:rsidRDefault="00993C36" w:rsidP="00993C36">
      <w:pPr>
        <w:spacing w:line="480" w:lineRule="auto"/>
        <w:jc w:val="both"/>
        <w:rPr>
          <w:b/>
          <w:bCs/>
          <w:sz w:val="24"/>
          <w:szCs w:val="24"/>
        </w:rPr>
      </w:pPr>
      <w:r w:rsidRPr="006F33C8">
        <w:rPr>
          <w:b/>
          <w:bCs/>
          <w:sz w:val="24"/>
          <w:szCs w:val="24"/>
        </w:rPr>
        <w:t>ESNs show a wider waveshape than other neurons</w:t>
      </w:r>
    </w:p>
    <w:p w14:paraId="5B1788A6" w14:textId="74A0A87A" w:rsidR="00993C36" w:rsidRDefault="00993C36" w:rsidP="00993C36">
      <w:pPr>
        <w:spacing w:line="480" w:lineRule="auto"/>
        <w:jc w:val="both"/>
        <w:rPr>
          <w:sz w:val="24"/>
          <w:szCs w:val="24"/>
        </w:rPr>
      </w:pPr>
      <w:bookmarkStart w:id="245" w:name="_Hlk117257892"/>
      <w:bookmarkStart w:id="246" w:name="_Hlk75364534"/>
      <w:r w:rsidRPr="006502EC">
        <w:rPr>
          <w:sz w:val="24"/>
          <w:szCs w:val="24"/>
        </w:rPr>
        <w:lastRenderedPageBreak/>
        <w:t>We found some evidence that spike waveshapes of ESNs are wider than those of other units (Figure S</w:t>
      </w:r>
      <w:r>
        <w:rPr>
          <w:sz w:val="24"/>
          <w:szCs w:val="24"/>
        </w:rPr>
        <w:t>5</w:t>
      </w:r>
      <w:r w:rsidRPr="006502EC">
        <w:rPr>
          <w:sz w:val="24"/>
          <w:szCs w:val="24"/>
        </w:rPr>
        <w:t>A</w:t>
      </w:r>
      <w:r>
        <w:rPr>
          <w:sz w:val="24"/>
          <w:szCs w:val="24"/>
        </w:rPr>
        <w:t xml:space="preserve">; </w:t>
      </w:r>
      <w:r w:rsidRPr="006C07B9">
        <w:rPr>
          <w:i/>
          <w:iCs/>
          <w:sz w:val="24"/>
          <w:szCs w:val="24"/>
        </w:rPr>
        <w:t>p</w:t>
      </w:r>
      <w:r w:rsidRPr="006502EC">
        <w:rPr>
          <w:sz w:val="24"/>
          <w:szCs w:val="24"/>
        </w:rPr>
        <w:t xml:space="preserve"> = 0.0563; with data from experiment 1</w:t>
      </w:r>
      <w:r>
        <w:rPr>
          <w:sz w:val="24"/>
          <w:szCs w:val="24"/>
        </w:rPr>
        <w:t xml:space="preserve"> and</w:t>
      </w:r>
      <w:r w:rsidRPr="006502EC">
        <w:rPr>
          <w:sz w:val="24"/>
          <w:szCs w:val="24"/>
        </w:rPr>
        <w:t xml:space="preserve"> </w:t>
      </w:r>
      <w:r w:rsidRPr="006C07B9">
        <w:rPr>
          <w:i/>
          <w:iCs/>
          <w:sz w:val="24"/>
          <w:szCs w:val="24"/>
        </w:rPr>
        <w:t>p</w:t>
      </w:r>
      <w:r w:rsidRPr="006502EC">
        <w:rPr>
          <w:sz w:val="24"/>
          <w:szCs w:val="24"/>
        </w:rPr>
        <w:t xml:space="preserve"> = 0.01</w:t>
      </w:r>
      <w:r>
        <w:rPr>
          <w:sz w:val="24"/>
          <w:szCs w:val="24"/>
        </w:rPr>
        <w:t>21</w:t>
      </w:r>
      <w:r w:rsidRPr="006502EC">
        <w:rPr>
          <w:sz w:val="24"/>
          <w:szCs w:val="24"/>
        </w:rPr>
        <w:t xml:space="preserve"> with data from both experiments</w:t>
      </w:r>
      <w:r>
        <w:rPr>
          <w:sz w:val="24"/>
          <w:szCs w:val="24"/>
        </w:rPr>
        <w:t xml:space="preserve">; both </w:t>
      </w:r>
      <w:r w:rsidR="00B1671E">
        <w:rPr>
          <w:sz w:val="24"/>
          <w:szCs w:val="24"/>
          <w:lang w:val="en-DE"/>
        </w:rPr>
        <w:t>independent samples</w:t>
      </w:r>
      <w:r w:rsidRPr="006502EC">
        <w:rPr>
          <w:sz w:val="24"/>
          <w:szCs w:val="24"/>
        </w:rPr>
        <w:t xml:space="preserve"> t-test), possibly indicating that ESNs are physiologically different from other neurons. </w:t>
      </w:r>
      <w:r>
        <w:rPr>
          <w:sz w:val="24"/>
          <w:szCs w:val="24"/>
        </w:rPr>
        <w:t>In the hippocampus, a</w:t>
      </w:r>
      <w:r w:rsidRPr="0036734E">
        <w:rPr>
          <w:sz w:val="24"/>
          <w:szCs w:val="24"/>
        </w:rPr>
        <w:t xml:space="preserve"> wider waveshape has previously been associated with excitatory cells (Prestigio et al., 2019)</w:t>
      </w:r>
      <w:r>
        <w:rPr>
          <w:sz w:val="24"/>
          <w:szCs w:val="24"/>
        </w:rPr>
        <w:t>, therefore suggesting the ESNs are predominantly excitatory neurons</w:t>
      </w:r>
      <w:r w:rsidRPr="0036734E">
        <w:rPr>
          <w:sz w:val="24"/>
          <w:szCs w:val="24"/>
        </w:rPr>
        <w:t xml:space="preserve">. </w:t>
      </w:r>
      <w:bookmarkEnd w:id="245"/>
      <w:r>
        <w:rPr>
          <w:sz w:val="24"/>
          <w:szCs w:val="24"/>
        </w:rPr>
        <w:t>T</w:t>
      </w:r>
      <w:r w:rsidRPr="00AC7009">
        <w:rPr>
          <w:sz w:val="24"/>
          <w:szCs w:val="24"/>
        </w:rPr>
        <w:t xml:space="preserve">here </w:t>
      </w:r>
      <w:r>
        <w:rPr>
          <w:sz w:val="24"/>
          <w:szCs w:val="24"/>
        </w:rPr>
        <w:t>was</w:t>
      </w:r>
      <w:r w:rsidRPr="00AC7009">
        <w:rPr>
          <w:sz w:val="24"/>
          <w:szCs w:val="24"/>
        </w:rPr>
        <w:t xml:space="preserve"> no significant difference in the spike height or Fano factor between ESNs and other neurons (unpaired t-tests; all </w:t>
      </w:r>
      <w:r w:rsidRPr="00AC7009">
        <w:rPr>
          <w:i/>
          <w:iCs/>
          <w:sz w:val="24"/>
          <w:szCs w:val="24"/>
        </w:rPr>
        <w:t>p</w:t>
      </w:r>
      <w:r w:rsidRPr="00AC7009">
        <w:rPr>
          <w:sz w:val="24"/>
          <w:szCs w:val="24"/>
        </w:rPr>
        <w:t xml:space="preserve"> values &gt; 0.</w:t>
      </w:r>
      <w:r>
        <w:rPr>
          <w:sz w:val="24"/>
          <w:szCs w:val="24"/>
        </w:rPr>
        <w:t>3</w:t>
      </w:r>
      <w:r w:rsidRPr="00AC7009">
        <w:rPr>
          <w:sz w:val="24"/>
          <w:szCs w:val="24"/>
        </w:rPr>
        <w:t xml:space="preserve">; </w:t>
      </w:r>
      <w:r>
        <w:rPr>
          <w:sz w:val="24"/>
          <w:szCs w:val="24"/>
        </w:rPr>
        <w:t>F</w:t>
      </w:r>
      <w:r w:rsidRPr="00AC7009">
        <w:rPr>
          <w:sz w:val="24"/>
          <w:szCs w:val="24"/>
        </w:rPr>
        <w:t>igures S</w:t>
      </w:r>
      <w:r>
        <w:rPr>
          <w:sz w:val="24"/>
          <w:szCs w:val="24"/>
        </w:rPr>
        <w:t>5</w:t>
      </w:r>
      <w:r w:rsidRPr="00AC7009">
        <w:rPr>
          <w:sz w:val="24"/>
          <w:szCs w:val="24"/>
        </w:rPr>
        <w:t>B and S</w:t>
      </w:r>
      <w:r>
        <w:rPr>
          <w:sz w:val="24"/>
          <w:szCs w:val="24"/>
        </w:rPr>
        <w:t>6</w:t>
      </w:r>
      <w:r w:rsidRPr="00AC7009">
        <w:rPr>
          <w:sz w:val="24"/>
          <w:szCs w:val="24"/>
        </w:rPr>
        <w:t>).</w:t>
      </w:r>
      <w:r w:rsidRPr="003F0DA7">
        <w:rPr>
          <w:sz w:val="24"/>
          <w:szCs w:val="24"/>
        </w:rPr>
        <w:t xml:space="preserve"> </w:t>
      </w:r>
    </w:p>
    <w:p w14:paraId="30E22A89" w14:textId="77777777" w:rsidR="00993C36" w:rsidRDefault="00993C36" w:rsidP="00993C36">
      <w:pPr>
        <w:spacing w:line="480" w:lineRule="auto"/>
        <w:jc w:val="both"/>
        <w:rPr>
          <w:sz w:val="24"/>
          <w:szCs w:val="24"/>
        </w:rPr>
      </w:pPr>
    </w:p>
    <w:p w14:paraId="6F86A8A0" w14:textId="77777777" w:rsidR="00993C36" w:rsidRPr="001044DD" w:rsidRDefault="00993C36" w:rsidP="00993C36">
      <w:pPr>
        <w:spacing w:line="480" w:lineRule="auto"/>
        <w:rPr>
          <w:rFonts w:cstheme="minorHAnsi"/>
          <w:b/>
          <w:bCs/>
          <w:sz w:val="24"/>
          <w:szCs w:val="24"/>
        </w:rPr>
      </w:pPr>
      <w:r w:rsidRPr="001044DD">
        <w:rPr>
          <w:rFonts w:cstheme="minorHAnsi"/>
          <w:b/>
          <w:bCs/>
          <w:sz w:val="24"/>
          <w:szCs w:val="24"/>
        </w:rPr>
        <w:t>Recorded neurons are mostly single neurons and not multi</w:t>
      </w:r>
      <w:r>
        <w:rPr>
          <w:rFonts w:cstheme="minorHAnsi"/>
          <w:b/>
          <w:bCs/>
          <w:sz w:val="24"/>
          <w:szCs w:val="24"/>
        </w:rPr>
        <w:t>-</w:t>
      </w:r>
      <w:r w:rsidRPr="001044DD">
        <w:rPr>
          <w:rFonts w:cstheme="minorHAnsi"/>
          <w:b/>
          <w:bCs/>
          <w:sz w:val="24"/>
          <w:szCs w:val="24"/>
        </w:rPr>
        <w:t xml:space="preserve">units </w:t>
      </w:r>
    </w:p>
    <w:p w14:paraId="1C0000AE" w14:textId="77777777" w:rsidR="00993C36" w:rsidRPr="005B4883" w:rsidRDefault="00993C36" w:rsidP="00993C36">
      <w:pPr>
        <w:spacing w:line="480" w:lineRule="auto"/>
        <w:rPr>
          <w:rFonts w:cstheme="minorHAnsi"/>
          <w:sz w:val="24"/>
          <w:szCs w:val="24"/>
        </w:rPr>
      </w:pPr>
      <w:r w:rsidRPr="001044DD">
        <w:rPr>
          <w:rFonts w:cstheme="minorHAnsi"/>
          <w:sz w:val="24"/>
          <w:szCs w:val="24"/>
        </w:rPr>
        <w:t>Although we tried to separate multi</w:t>
      </w:r>
      <w:r>
        <w:rPr>
          <w:rFonts w:cstheme="minorHAnsi"/>
          <w:sz w:val="24"/>
          <w:szCs w:val="24"/>
        </w:rPr>
        <w:t>-</w:t>
      </w:r>
      <w:r w:rsidRPr="001044DD">
        <w:rPr>
          <w:rFonts w:cstheme="minorHAnsi"/>
          <w:sz w:val="24"/>
          <w:szCs w:val="24"/>
        </w:rPr>
        <w:t>units into single neurons as best as possible during the spike sorting procedure</w:t>
      </w:r>
      <w:r>
        <w:rPr>
          <w:rFonts w:cstheme="minorHAnsi"/>
          <w:sz w:val="24"/>
          <w:szCs w:val="24"/>
        </w:rPr>
        <w:t xml:space="preserve"> (see Methods)</w:t>
      </w:r>
      <w:r w:rsidRPr="001044DD">
        <w:rPr>
          <w:rFonts w:cstheme="minorHAnsi"/>
          <w:sz w:val="24"/>
          <w:szCs w:val="24"/>
        </w:rPr>
        <w:t>, some units might still represent activity from multiple neurons. We thus employed the method outlined by Tankus and colleagues (Tankus et al., 2009) to classify units into single units and multi</w:t>
      </w:r>
      <w:r>
        <w:rPr>
          <w:rFonts w:cstheme="minorHAnsi"/>
          <w:sz w:val="24"/>
          <w:szCs w:val="24"/>
        </w:rPr>
        <w:t>-</w:t>
      </w:r>
      <w:r w:rsidRPr="001044DD">
        <w:rPr>
          <w:rFonts w:cstheme="minorHAnsi"/>
          <w:sz w:val="24"/>
          <w:szCs w:val="24"/>
        </w:rPr>
        <w:t xml:space="preserve">units, using the inter-spike interval and spike waveshape variability as objective criteria. In the first experiment, </w:t>
      </w:r>
      <w:r>
        <w:rPr>
          <w:rFonts w:cstheme="minorHAnsi"/>
          <w:sz w:val="24"/>
          <w:szCs w:val="24"/>
        </w:rPr>
        <w:t>373</w:t>
      </w:r>
      <w:r w:rsidRPr="001044DD">
        <w:rPr>
          <w:rFonts w:cstheme="minorHAnsi"/>
          <w:sz w:val="24"/>
          <w:szCs w:val="24"/>
        </w:rPr>
        <w:t xml:space="preserve"> out of 585 units (</w:t>
      </w:r>
      <w:r w:rsidRPr="001044DD">
        <w:rPr>
          <w:rFonts w:ascii="Cambria Math" w:hAnsi="Cambria Math" w:cs="Cambria Math"/>
          <w:sz w:val="24"/>
          <w:szCs w:val="24"/>
        </w:rPr>
        <w:t>≙</w:t>
      </w:r>
      <w:r w:rsidRPr="001044DD">
        <w:rPr>
          <w:rFonts w:cstheme="minorHAnsi"/>
          <w:sz w:val="24"/>
          <w:szCs w:val="24"/>
        </w:rPr>
        <w:t xml:space="preserve"> </w:t>
      </w:r>
      <w:r>
        <w:rPr>
          <w:rFonts w:cstheme="minorHAnsi"/>
          <w:sz w:val="24"/>
          <w:szCs w:val="24"/>
        </w:rPr>
        <w:t>63</w:t>
      </w:r>
      <w:r w:rsidRPr="001044DD">
        <w:rPr>
          <w:rFonts w:cstheme="minorHAnsi"/>
          <w:sz w:val="24"/>
          <w:szCs w:val="24"/>
        </w:rPr>
        <w:t>.</w:t>
      </w:r>
      <w:r>
        <w:rPr>
          <w:rFonts w:cstheme="minorHAnsi"/>
          <w:sz w:val="24"/>
          <w:szCs w:val="24"/>
        </w:rPr>
        <w:t>76</w:t>
      </w:r>
      <w:r w:rsidRPr="001044DD">
        <w:rPr>
          <w:rFonts w:cstheme="minorHAnsi"/>
          <w:sz w:val="24"/>
          <w:szCs w:val="24"/>
        </w:rPr>
        <w:t>%) were classified as single units (</w:t>
      </w:r>
      <w:r>
        <w:rPr>
          <w:rFonts w:cstheme="minorHAnsi"/>
          <w:sz w:val="24"/>
          <w:szCs w:val="24"/>
        </w:rPr>
        <w:t>95</w:t>
      </w:r>
      <w:r w:rsidRPr="001044DD">
        <w:rPr>
          <w:rFonts w:cstheme="minorHAnsi"/>
          <w:sz w:val="24"/>
          <w:szCs w:val="24"/>
        </w:rPr>
        <w:t>/1</w:t>
      </w:r>
      <w:r>
        <w:rPr>
          <w:rFonts w:cstheme="minorHAnsi"/>
          <w:sz w:val="24"/>
          <w:szCs w:val="24"/>
        </w:rPr>
        <w:t>36</w:t>
      </w:r>
      <w:r w:rsidRPr="001044DD">
        <w:rPr>
          <w:rFonts w:cstheme="minorHAnsi"/>
          <w:sz w:val="24"/>
          <w:szCs w:val="24"/>
        </w:rPr>
        <w:t xml:space="preserve"> ESNs </w:t>
      </w:r>
      <w:r w:rsidRPr="001044DD">
        <w:rPr>
          <w:rFonts w:ascii="Cambria Math" w:hAnsi="Cambria Math" w:cs="Cambria Math"/>
          <w:sz w:val="24"/>
          <w:szCs w:val="24"/>
        </w:rPr>
        <w:t>≙</w:t>
      </w:r>
      <w:r w:rsidRPr="001044DD">
        <w:rPr>
          <w:rFonts w:cstheme="minorHAnsi"/>
          <w:sz w:val="24"/>
          <w:szCs w:val="24"/>
        </w:rPr>
        <w:t xml:space="preserve"> </w:t>
      </w:r>
      <w:r>
        <w:rPr>
          <w:rFonts w:cstheme="minorHAnsi"/>
          <w:sz w:val="24"/>
          <w:szCs w:val="24"/>
        </w:rPr>
        <w:t>69</w:t>
      </w:r>
      <w:r w:rsidRPr="001044DD">
        <w:rPr>
          <w:rFonts w:cstheme="minorHAnsi"/>
          <w:sz w:val="24"/>
          <w:szCs w:val="24"/>
        </w:rPr>
        <w:t>.</w:t>
      </w:r>
      <w:r>
        <w:rPr>
          <w:rFonts w:cstheme="minorHAnsi"/>
          <w:sz w:val="24"/>
          <w:szCs w:val="24"/>
        </w:rPr>
        <w:t>85</w:t>
      </w:r>
      <w:r w:rsidRPr="001044DD">
        <w:rPr>
          <w:rFonts w:cstheme="minorHAnsi"/>
          <w:sz w:val="24"/>
          <w:szCs w:val="24"/>
        </w:rPr>
        <w:t xml:space="preserve">%), while in the second experiment </w:t>
      </w:r>
      <w:r>
        <w:rPr>
          <w:rFonts w:cstheme="minorHAnsi"/>
          <w:sz w:val="24"/>
          <w:szCs w:val="24"/>
        </w:rPr>
        <w:t>132</w:t>
      </w:r>
      <w:r w:rsidRPr="001044DD">
        <w:rPr>
          <w:rFonts w:cstheme="minorHAnsi"/>
          <w:sz w:val="24"/>
          <w:szCs w:val="24"/>
        </w:rPr>
        <w:t xml:space="preserve"> out of </w:t>
      </w:r>
      <w:r>
        <w:rPr>
          <w:rFonts w:cstheme="minorHAnsi"/>
          <w:sz w:val="24"/>
          <w:szCs w:val="24"/>
        </w:rPr>
        <w:t>216</w:t>
      </w:r>
      <w:r w:rsidRPr="001044DD">
        <w:rPr>
          <w:rFonts w:cstheme="minorHAnsi"/>
          <w:sz w:val="24"/>
          <w:szCs w:val="24"/>
        </w:rPr>
        <w:t xml:space="preserve"> units (</w:t>
      </w:r>
      <w:r w:rsidRPr="001044DD">
        <w:rPr>
          <w:rFonts w:ascii="Cambria Math" w:hAnsi="Cambria Math" w:cs="Cambria Math"/>
          <w:sz w:val="24"/>
          <w:szCs w:val="24"/>
        </w:rPr>
        <w:t>≙</w:t>
      </w:r>
      <w:r w:rsidRPr="001044DD">
        <w:rPr>
          <w:rFonts w:cstheme="minorHAnsi"/>
          <w:sz w:val="24"/>
          <w:szCs w:val="24"/>
        </w:rPr>
        <w:t xml:space="preserve"> </w:t>
      </w:r>
      <w:r>
        <w:rPr>
          <w:rFonts w:cstheme="minorHAnsi"/>
          <w:sz w:val="24"/>
          <w:szCs w:val="24"/>
        </w:rPr>
        <w:t>61</w:t>
      </w:r>
      <w:r w:rsidRPr="001044DD">
        <w:rPr>
          <w:rFonts w:cstheme="minorHAnsi"/>
          <w:sz w:val="24"/>
          <w:szCs w:val="24"/>
        </w:rPr>
        <w:t>.</w:t>
      </w:r>
      <w:r>
        <w:rPr>
          <w:rFonts w:cstheme="minorHAnsi"/>
          <w:sz w:val="24"/>
          <w:szCs w:val="24"/>
        </w:rPr>
        <w:t>11</w:t>
      </w:r>
      <w:r w:rsidRPr="001044DD">
        <w:rPr>
          <w:rFonts w:cstheme="minorHAnsi"/>
          <w:sz w:val="24"/>
          <w:szCs w:val="24"/>
        </w:rPr>
        <w:t>%) were classified as single units (</w:t>
      </w:r>
      <w:r>
        <w:rPr>
          <w:rFonts w:cstheme="minorHAnsi"/>
          <w:sz w:val="24"/>
          <w:szCs w:val="24"/>
        </w:rPr>
        <w:t>20</w:t>
      </w:r>
      <w:r w:rsidRPr="001044DD">
        <w:rPr>
          <w:rFonts w:cstheme="minorHAnsi"/>
          <w:sz w:val="24"/>
          <w:szCs w:val="24"/>
        </w:rPr>
        <w:t>/</w:t>
      </w:r>
      <w:r>
        <w:rPr>
          <w:rFonts w:cstheme="minorHAnsi"/>
          <w:sz w:val="24"/>
          <w:szCs w:val="24"/>
        </w:rPr>
        <w:t>38</w:t>
      </w:r>
      <w:r w:rsidRPr="001044DD">
        <w:rPr>
          <w:rFonts w:cstheme="minorHAnsi"/>
          <w:sz w:val="24"/>
          <w:szCs w:val="24"/>
        </w:rPr>
        <w:t xml:space="preserve"> ESNs </w:t>
      </w:r>
      <w:r w:rsidRPr="001044DD">
        <w:rPr>
          <w:rFonts w:ascii="Cambria Math" w:hAnsi="Cambria Math" w:cs="Cambria Math"/>
          <w:sz w:val="24"/>
          <w:szCs w:val="24"/>
        </w:rPr>
        <w:t>≙</w:t>
      </w:r>
      <w:r w:rsidRPr="001044DD">
        <w:rPr>
          <w:rFonts w:cstheme="minorHAnsi"/>
          <w:sz w:val="24"/>
          <w:szCs w:val="24"/>
        </w:rPr>
        <w:t xml:space="preserve"> </w:t>
      </w:r>
      <w:r>
        <w:rPr>
          <w:rFonts w:cstheme="minorHAnsi"/>
          <w:sz w:val="24"/>
          <w:szCs w:val="24"/>
        </w:rPr>
        <w:t>52.63</w:t>
      </w:r>
      <w:r w:rsidRPr="001044DD">
        <w:rPr>
          <w:rFonts w:cstheme="minorHAnsi"/>
          <w:sz w:val="24"/>
          <w:szCs w:val="24"/>
        </w:rPr>
        <w:t xml:space="preserve">%). </w:t>
      </w:r>
      <w:bookmarkStart w:id="247" w:name="_Hlk117258936"/>
      <w:r w:rsidRPr="005B4883">
        <w:rPr>
          <w:rFonts w:cstheme="minorHAnsi"/>
          <w:sz w:val="24"/>
          <w:szCs w:val="24"/>
        </w:rPr>
        <w:t>If we limit our analysis to neurons that satisfy the</w:t>
      </w:r>
      <w:r>
        <w:rPr>
          <w:rFonts w:cstheme="minorHAnsi"/>
          <w:sz w:val="24"/>
          <w:szCs w:val="24"/>
        </w:rPr>
        <w:t>se</w:t>
      </w:r>
      <w:r w:rsidRPr="005B4883">
        <w:rPr>
          <w:rFonts w:cstheme="minorHAnsi"/>
          <w:sz w:val="24"/>
          <w:szCs w:val="24"/>
        </w:rPr>
        <w:t xml:space="preserve"> stringent criteria for putative single neurons, we still find a significant number of ESNs in the first experiment (</w:t>
      </w:r>
      <w:r>
        <w:rPr>
          <w:rFonts w:cstheme="minorHAnsi"/>
          <w:sz w:val="24"/>
          <w:szCs w:val="24"/>
        </w:rPr>
        <w:t>95</w:t>
      </w:r>
      <w:r w:rsidRPr="005B4883">
        <w:rPr>
          <w:rFonts w:cstheme="minorHAnsi"/>
          <w:sz w:val="24"/>
          <w:szCs w:val="24"/>
        </w:rPr>
        <w:t xml:space="preserve"> out of </w:t>
      </w:r>
      <w:r>
        <w:rPr>
          <w:rFonts w:cstheme="minorHAnsi"/>
          <w:sz w:val="24"/>
          <w:szCs w:val="24"/>
        </w:rPr>
        <w:t>373</w:t>
      </w:r>
      <w:r w:rsidRPr="005B4883">
        <w:rPr>
          <w:rFonts w:cstheme="minorHAnsi"/>
          <w:sz w:val="24"/>
          <w:szCs w:val="24"/>
        </w:rPr>
        <w:t xml:space="preserve"> single neurons; </w:t>
      </w:r>
      <w:r w:rsidRPr="006C07B9">
        <w:rPr>
          <w:rFonts w:cstheme="minorHAnsi"/>
          <w:i/>
          <w:iCs/>
          <w:sz w:val="24"/>
          <w:szCs w:val="24"/>
        </w:rPr>
        <w:t>p</w:t>
      </w:r>
      <w:r w:rsidRPr="005B4883">
        <w:rPr>
          <w:rFonts w:cstheme="minorHAnsi"/>
          <w:sz w:val="24"/>
          <w:szCs w:val="24"/>
        </w:rPr>
        <w:t xml:space="preserve"> &lt; 0.001), but not for the second experiment (</w:t>
      </w:r>
      <w:r>
        <w:rPr>
          <w:rFonts w:cstheme="minorHAnsi"/>
          <w:sz w:val="24"/>
          <w:szCs w:val="24"/>
        </w:rPr>
        <w:t>21</w:t>
      </w:r>
      <w:r w:rsidRPr="005B4883">
        <w:rPr>
          <w:rFonts w:cstheme="minorHAnsi"/>
          <w:sz w:val="24"/>
          <w:szCs w:val="24"/>
        </w:rPr>
        <w:t xml:space="preserve"> out of </w:t>
      </w:r>
      <w:r>
        <w:rPr>
          <w:rFonts w:cstheme="minorHAnsi"/>
          <w:sz w:val="24"/>
          <w:szCs w:val="24"/>
        </w:rPr>
        <w:t>132</w:t>
      </w:r>
      <w:r w:rsidRPr="005B4883">
        <w:rPr>
          <w:rFonts w:cstheme="minorHAnsi"/>
          <w:sz w:val="24"/>
          <w:szCs w:val="24"/>
        </w:rPr>
        <w:t xml:space="preserve"> single neurons; </w:t>
      </w:r>
      <w:r w:rsidRPr="006C07B9">
        <w:rPr>
          <w:rFonts w:cstheme="minorHAnsi"/>
          <w:i/>
          <w:iCs/>
          <w:sz w:val="24"/>
          <w:szCs w:val="24"/>
        </w:rPr>
        <w:t>p</w:t>
      </w:r>
      <w:r w:rsidRPr="005B4883">
        <w:rPr>
          <w:rFonts w:cstheme="minorHAnsi"/>
          <w:sz w:val="24"/>
          <w:szCs w:val="24"/>
        </w:rPr>
        <w:t xml:space="preserve"> = 0.</w:t>
      </w:r>
      <w:r>
        <w:rPr>
          <w:rFonts w:cstheme="minorHAnsi"/>
          <w:sz w:val="24"/>
          <w:szCs w:val="24"/>
        </w:rPr>
        <w:t>0714</w:t>
      </w:r>
      <w:r w:rsidRPr="005B4883">
        <w:rPr>
          <w:rFonts w:cstheme="minorHAnsi"/>
          <w:sz w:val="24"/>
          <w:szCs w:val="24"/>
        </w:rPr>
        <w:t>).</w:t>
      </w:r>
      <w:bookmarkEnd w:id="247"/>
    </w:p>
    <w:p w14:paraId="4726E51C" w14:textId="3FFF8204" w:rsidR="00993C36" w:rsidRPr="00A2618C" w:rsidRDefault="00B1671E" w:rsidP="00993C36">
      <w:pPr>
        <w:spacing w:line="480" w:lineRule="auto"/>
        <w:rPr>
          <w:rFonts w:cstheme="minorHAnsi"/>
          <w:noProof/>
          <w:sz w:val="24"/>
          <w:szCs w:val="24"/>
        </w:rPr>
      </w:pPr>
      <w:r>
        <w:rPr>
          <w:noProof/>
        </w:rPr>
        <w:lastRenderedPageBreak/>
        <w:drawing>
          <wp:anchor distT="0" distB="0" distL="114300" distR="114300" simplePos="0" relativeHeight="251658240" behindDoc="0" locked="0" layoutInCell="1" allowOverlap="1" wp14:anchorId="0D770B7F" wp14:editId="2FC8E47F">
            <wp:simplePos x="0" y="0"/>
            <wp:positionH relativeFrom="margin">
              <wp:align>center</wp:align>
            </wp:positionH>
            <wp:positionV relativeFrom="paragraph">
              <wp:posOffset>704215</wp:posOffset>
            </wp:positionV>
            <wp:extent cx="6388735" cy="3494405"/>
            <wp:effectExtent l="0" t="0" r="0" b="0"/>
            <wp:wrapTopAndBottom/>
            <wp:docPr id="2"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 histogra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400" r="6204"/>
                    <a:stretch/>
                  </pic:blipFill>
                  <pic:spPr bwMode="auto">
                    <a:xfrm>
                      <a:off x="0" y="0"/>
                      <a:ext cx="6388735" cy="3494405"/>
                    </a:xfrm>
                    <a:prstGeom prst="rect">
                      <a:avLst/>
                    </a:prstGeom>
                    <a:noFill/>
                    <a:ln>
                      <a:noFill/>
                    </a:ln>
                    <a:extLst>
                      <a:ext uri="{53640926-AAD7-44D8-BBD7-CCE9431645EC}">
                        <a14:shadowObscured xmlns:a14="http://schemas.microsoft.com/office/drawing/2010/main"/>
                      </a:ext>
                    </a:extLst>
                  </pic:spPr>
                </pic:pic>
              </a:graphicData>
            </a:graphic>
          </wp:anchor>
        </w:drawing>
      </w:r>
      <w:r w:rsidR="00993C36" w:rsidRPr="007D66FB">
        <w:rPr>
          <w:sz w:val="24"/>
          <w:szCs w:val="24"/>
        </w:rPr>
        <w:br/>
      </w:r>
      <w:bookmarkEnd w:id="246"/>
      <w:r w:rsidR="00993C36" w:rsidRPr="004B35C1">
        <w:t xml:space="preserve"> </w:t>
      </w:r>
      <w:r w:rsidR="00993C36">
        <w:rPr>
          <w:noProof/>
        </w:rPr>
        <w:t xml:space="preserve"> </w:t>
      </w:r>
    </w:p>
    <w:p w14:paraId="3A302B1B" w14:textId="77777777" w:rsidR="00993C36" w:rsidRDefault="00993C36" w:rsidP="00993C36">
      <w:pPr>
        <w:spacing w:line="480" w:lineRule="auto"/>
        <w:rPr>
          <w:rFonts w:cstheme="minorHAnsi"/>
        </w:rPr>
      </w:pPr>
      <w:r>
        <w:rPr>
          <w:rFonts w:cstheme="minorHAnsi"/>
          <w:b/>
          <w:bCs/>
        </w:rPr>
        <w:t>Figure</w:t>
      </w:r>
      <w:r w:rsidRPr="00A933B5">
        <w:rPr>
          <w:rFonts w:cstheme="minorHAnsi"/>
          <w:b/>
          <w:bCs/>
        </w:rPr>
        <w:t xml:space="preserve"> </w:t>
      </w:r>
      <w:r>
        <w:rPr>
          <w:rFonts w:cstheme="minorHAnsi"/>
          <w:b/>
          <w:bCs/>
        </w:rPr>
        <w:t>4</w:t>
      </w:r>
      <w:r w:rsidRPr="00A933B5">
        <w:rPr>
          <w:rFonts w:cstheme="minorHAnsi"/>
          <w:b/>
          <w:bCs/>
        </w:rPr>
        <w:t xml:space="preserve">. Firing rate of ESNs </w:t>
      </w:r>
      <w:r w:rsidRPr="00AC7009">
        <w:rPr>
          <w:rFonts w:cstheme="minorHAnsi"/>
          <w:b/>
          <w:bCs/>
        </w:rPr>
        <w:t>during reinstated (purple) and non-reinstated (green) episodes.</w:t>
      </w:r>
      <w:r w:rsidRPr="00AC7009">
        <w:rPr>
          <w:rFonts w:cstheme="minorHAnsi"/>
        </w:rPr>
        <w:t xml:space="preserve"> </w:t>
      </w:r>
    </w:p>
    <w:p w14:paraId="64F26CAB" w14:textId="6B49FA83" w:rsidR="00993C36" w:rsidRDefault="00993C36" w:rsidP="00993C36">
      <w:pPr>
        <w:spacing w:line="480" w:lineRule="auto"/>
        <w:jc w:val="both"/>
        <w:rPr>
          <w:rFonts w:cstheme="minorHAnsi"/>
        </w:rPr>
      </w:pPr>
      <w:r w:rsidRPr="009559A4">
        <w:rPr>
          <w:rFonts w:cstheme="minorHAnsi"/>
        </w:rPr>
        <w:t>(A) Firing</w:t>
      </w:r>
      <w:r w:rsidRPr="00AC7009">
        <w:rPr>
          <w:rFonts w:cstheme="minorHAnsi"/>
        </w:rPr>
        <w:t xml:space="preserve"> rate of ESNs from cue onset until five seconds later during memory encoding. The red line marks time points where the </w:t>
      </w:r>
      <w:r>
        <w:rPr>
          <w:rFonts w:cstheme="minorHAnsi"/>
        </w:rPr>
        <w:t xml:space="preserve">average ESN </w:t>
      </w:r>
      <w:r w:rsidRPr="00AC7009">
        <w:rPr>
          <w:rFonts w:cstheme="minorHAnsi"/>
        </w:rPr>
        <w:t>firing rate during reinstated episodes (</w:t>
      </w:r>
      <w:r w:rsidRPr="00AC7009">
        <w:rPr>
          <w:rFonts w:cstheme="minorHAnsi"/>
          <w:i/>
          <w:iCs/>
        </w:rPr>
        <w:t>n</w:t>
      </w:r>
      <w:r w:rsidRPr="00AC7009">
        <w:rPr>
          <w:rFonts w:cstheme="minorHAnsi"/>
        </w:rPr>
        <w:t xml:space="preserve"> =</w:t>
      </w:r>
      <w:r>
        <w:rPr>
          <w:rFonts w:cstheme="minorHAnsi"/>
        </w:rPr>
        <w:t xml:space="preserve"> 136</w:t>
      </w:r>
      <w:r w:rsidRPr="00AC7009">
        <w:rPr>
          <w:rFonts w:cstheme="minorHAnsi"/>
        </w:rPr>
        <w:t xml:space="preserve">) significantly exceeds the firing rate during </w:t>
      </w:r>
      <w:r>
        <w:rPr>
          <w:rFonts w:cstheme="minorHAnsi"/>
        </w:rPr>
        <w:t xml:space="preserve">average </w:t>
      </w:r>
      <w:r w:rsidRPr="00AC7009">
        <w:rPr>
          <w:rFonts w:cstheme="minorHAnsi"/>
        </w:rPr>
        <w:t>non-reinstated episodes (</w:t>
      </w:r>
      <w:r w:rsidRPr="00AC7009">
        <w:rPr>
          <w:rFonts w:cstheme="minorHAnsi"/>
          <w:i/>
          <w:iCs/>
        </w:rPr>
        <w:t>n</w:t>
      </w:r>
      <w:r w:rsidRPr="00AC7009">
        <w:rPr>
          <w:rFonts w:cstheme="minorHAnsi"/>
        </w:rPr>
        <w:t xml:space="preserve"> =</w:t>
      </w:r>
      <w:r>
        <w:rPr>
          <w:rFonts w:cstheme="minorHAnsi"/>
        </w:rPr>
        <w:t>136</w:t>
      </w:r>
      <w:r w:rsidRPr="00AC7009">
        <w:rPr>
          <w:rFonts w:cstheme="minorHAnsi"/>
        </w:rPr>
        <w:t xml:space="preserve">; cluster permutation test; </w:t>
      </w:r>
      <w:r w:rsidRPr="00AC7009">
        <w:rPr>
          <w:rFonts w:cstheme="minorHAnsi"/>
        </w:rPr>
        <w:fldChar w:fldCharType="begin"/>
      </w:r>
      <w:r w:rsidR="002C7FAD">
        <w:rPr>
          <w:rFonts w:cstheme="minorHAnsi"/>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Pr="00AC7009">
        <w:rPr>
          <w:rFonts w:cstheme="minorHAnsi"/>
        </w:rPr>
        <w:fldChar w:fldCharType="separate"/>
      </w:r>
      <w:r w:rsidR="002C7FAD">
        <w:rPr>
          <w:rFonts w:cstheme="minorHAnsi"/>
          <w:noProof/>
        </w:rPr>
        <w:t>(Maris &amp; Oostenveld, 2007)</w:t>
      </w:r>
      <w:r w:rsidRPr="00AC7009">
        <w:rPr>
          <w:rFonts w:cstheme="minorHAnsi"/>
        </w:rPr>
        <w:fldChar w:fldCharType="end"/>
      </w:r>
      <w:r w:rsidRPr="00AC7009">
        <w:rPr>
          <w:rFonts w:cstheme="minorHAnsi"/>
        </w:rPr>
        <w:t xml:space="preserve">). </w:t>
      </w:r>
    </w:p>
    <w:p w14:paraId="433FCF5C" w14:textId="77777777" w:rsidR="00993C36" w:rsidRPr="009559A4" w:rsidRDefault="00993C36" w:rsidP="00993C36">
      <w:pPr>
        <w:spacing w:line="480" w:lineRule="auto"/>
        <w:jc w:val="both"/>
        <w:rPr>
          <w:sz w:val="24"/>
          <w:szCs w:val="24"/>
        </w:rPr>
      </w:pPr>
      <w:r w:rsidRPr="009559A4">
        <w:rPr>
          <w:rFonts w:cstheme="minorHAnsi"/>
        </w:rPr>
        <w:t>(B) Same as (A) but for memory retrieval. The shaded areas indicate the SEM.</w:t>
      </w:r>
    </w:p>
    <w:p w14:paraId="0202E434" w14:textId="77777777" w:rsidR="00993C36" w:rsidRPr="00C332F1" w:rsidRDefault="00993C36" w:rsidP="00993C36">
      <w:pPr>
        <w:spacing w:line="480" w:lineRule="auto"/>
        <w:rPr>
          <w:rFonts w:cstheme="minorHAnsi"/>
        </w:rPr>
      </w:pPr>
    </w:p>
    <w:p w14:paraId="43F941F5" w14:textId="77777777" w:rsidR="00993C36" w:rsidRPr="00F608E9" w:rsidRDefault="00993C36" w:rsidP="00993C36">
      <w:pPr>
        <w:spacing w:line="480" w:lineRule="auto"/>
        <w:rPr>
          <w:rFonts w:eastAsia="Times New Roman" w:cstheme="minorHAnsi"/>
          <w:b/>
          <w:bCs/>
          <w:sz w:val="24"/>
          <w:szCs w:val="24"/>
        </w:rPr>
      </w:pPr>
      <w:r w:rsidRPr="00F608E9">
        <w:rPr>
          <w:rFonts w:eastAsia="Times New Roman" w:cstheme="minorHAnsi"/>
          <w:b/>
          <w:bCs/>
          <w:sz w:val="24"/>
          <w:szCs w:val="24"/>
        </w:rPr>
        <w:t>Discussion</w:t>
      </w:r>
    </w:p>
    <w:p w14:paraId="4C642E25" w14:textId="77777777" w:rsidR="00993C36" w:rsidRDefault="00993C36" w:rsidP="00993C36">
      <w:pPr>
        <w:spacing w:line="480" w:lineRule="auto"/>
        <w:jc w:val="both"/>
        <w:rPr>
          <w:rFonts w:eastAsia="Times New Roman" w:cstheme="minorHAnsi"/>
          <w:sz w:val="24"/>
          <w:szCs w:val="24"/>
        </w:rPr>
      </w:pPr>
      <w:r>
        <w:rPr>
          <w:rFonts w:eastAsia="Times New Roman" w:cstheme="minorHAnsi"/>
          <w:sz w:val="24"/>
          <w:szCs w:val="24"/>
        </w:rPr>
        <w:t xml:space="preserve">Using an associative episodic memory paradigm in human epilepsy patients, we identified hippocampal neurons that are active during the initial encoding of a unique episode and later reinstate their firing rate when successfully remembering the same episode. </w:t>
      </w:r>
      <w:r>
        <w:rPr>
          <w:rFonts w:eastAsia="Times New Roman" w:cstheme="minorHAnsi"/>
          <w:sz w:val="24"/>
          <w:szCs w:val="24"/>
        </w:rPr>
        <w:t xml:space="preserve">Therefore, we term these neurons Episode Specific Neurons (ESNs). </w:t>
      </w:r>
      <w:r>
        <w:rPr>
          <w:rFonts w:eastAsia="Times New Roman" w:cstheme="minorHAnsi"/>
          <w:sz w:val="24"/>
          <w:szCs w:val="24"/>
        </w:rPr>
        <w:t xml:space="preserve">The activity of these neurons could not be explained by a firing rate increase towards </w:t>
      </w:r>
      <w:r>
        <w:rPr>
          <w:rFonts w:eastAsia="Times New Roman" w:cstheme="minorHAnsi"/>
          <w:sz w:val="24"/>
          <w:szCs w:val="24"/>
        </w:rPr>
        <w:lastRenderedPageBreak/>
        <w:t xml:space="preserve">specific images or time </w:t>
      </w:r>
      <w:r w:rsidRPr="00400CE5">
        <w:rPr>
          <w:rFonts w:eastAsia="Times New Roman" w:cstheme="minorHAnsi"/>
          <w:sz w:val="24"/>
          <w:szCs w:val="24"/>
        </w:rPr>
        <w:t>points. We verified these results using a number of alternative reinstatement measures and changes in the hyperparameter space.</w:t>
      </w:r>
      <w:r>
        <w:rPr>
          <w:rFonts w:eastAsia="Times New Roman" w:cstheme="minorHAnsi"/>
          <w:sz w:val="24"/>
          <w:szCs w:val="24"/>
        </w:rPr>
        <w:t xml:space="preserve"> </w:t>
      </w:r>
    </w:p>
    <w:p w14:paraId="3A4B1FA0" w14:textId="7C40997C" w:rsidR="00993C36" w:rsidRDefault="00993C36" w:rsidP="00993C36">
      <w:pPr>
        <w:spacing w:line="480" w:lineRule="auto"/>
        <w:jc w:val="both"/>
        <w:rPr>
          <w:rFonts w:cstheme="minorHAnsi"/>
          <w:sz w:val="24"/>
          <w:szCs w:val="24"/>
        </w:rPr>
      </w:pPr>
      <w:r>
        <w:rPr>
          <w:rFonts w:cstheme="minorHAnsi"/>
          <w:sz w:val="24"/>
          <w:szCs w:val="24"/>
        </w:rPr>
        <w:t xml:space="preserve">Previous studies have demonstrated that Concept Neurons increase their firing rate during memory retrieval when the image they are tuned to is part of the memory </w:t>
      </w:r>
      <w:r>
        <w:rPr>
          <w:rFonts w:cstheme="minorHAnsi"/>
          <w:sz w:val="24"/>
          <w:szCs w:val="24"/>
        </w:rPr>
        <w:fldChar w:fldCharType="begin"/>
      </w:r>
      <w:r w:rsidR="002C7FAD">
        <w:rPr>
          <w:rFonts w:cstheme="minorHAnsi"/>
          <w:sz w:val="24"/>
          <w:szCs w:val="24"/>
        </w:rPr>
        <w:instrText xml:space="preserve"> ADDIN EN.CITE &lt;EndNote&gt;&lt;Cite&gt;&lt;Author&gt;Gelbard-Sagiv&lt;/Author&gt;&lt;Year&gt;2008&lt;/Year&gt;&lt;RecNum&gt;12&lt;/RecNum&gt;&lt;Suffix&gt;{Ison`, 2015 `#37&lt;/Suffix&gt;&lt;DisplayText&gt;(Gelbard-Sagiv et al., 2008{Ison, 2015 #37)&lt;/DisplayText&gt;&lt;record&gt;&lt;rec-number&gt;12&lt;/rec-number&gt;&lt;foreign-keys&gt;&lt;key app="EN" db-id="pvpx5wazhrvsd3e0ff3perwwwvrdppa005a2" timestamp="1643980563"&gt;12&lt;/key&gt;&lt;/foreign-keys&gt;&lt;ref-type name="Journal Article"&gt;17&lt;/ref-type&gt;&lt;contributors&gt;&lt;authors&gt;&lt;author&gt;Gelbard-Sagiv, Hagar&lt;/author&gt;&lt;author&gt;Mukamel, Roy&lt;/author&gt;&lt;author&gt;Harel, Michal&lt;/author&gt;&lt;author&gt;Malach, Rafael&lt;/author&gt;&lt;author&gt;Fried, Itzhak&lt;/author&gt;&lt;/authors&gt;&lt;/contributors&gt;&lt;titles&gt;&lt;title&gt;Internally generated reactivation of single neurons in human hippocampus during free recall&lt;/title&gt;&lt;secondary-title&gt;Science&lt;/secondary-title&gt;&lt;/titles&gt;&lt;periodical&gt;&lt;full-title&gt;science&lt;/full-title&gt;&lt;/periodical&gt;&lt;pages&gt;96-101&lt;/pages&gt;&lt;volume&gt;322&lt;/volume&gt;&lt;number&gt;5898&lt;/number&gt;&lt;dates&gt;&lt;year&gt;2008&lt;/year&gt;&lt;/dates&gt;&lt;isbn&gt;0036-8075&lt;/isbn&gt;&lt;urls&gt;&lt;/urls&gt;&lt;/record&gt;&lt;/Cite&gt;&lt;/EndNote&gt;</w:instrText>
      </w:r>
      <w:r>
        <w:rPr>
          <w:rFonts w:cstheme="minorHAnsi"/>
          <w:sz w:val="24"/>
          <w:szCs w:val="24"/>
        </w:rPr>
        <w:fldChar w:fldCharType="separate"/>
      </w:r>
      <w:r w:rsidR="002C7FAD">
        <w:rPr>
          <w:rFonts w:cstheme="minorHAnsi"/>
          <w:noProof/>
          <w:sz w:val="24"/>
          <w:szCs w:val="24"/>
        </w:rPr>
        <w:t>(Gelbard-Sagiv et al., 2008{Ison, 2015 #37)</w:t>
      </w:r>
      <w:r>
        <w:rPr>
          <w:rFonts w:cstheme="minorHAnsi"/>
          <w:sz w:val="24"/>
          <w:szCs w:val="24"/>
        </w:rPr>
        <w:fldChar w:fldCharType="end"/>
      </w:r>
      <w:r>
        <w:rPr>
          <w:rFonts w:cstheme="minorHAnsi"/>
          <w:sz w:val="24"/>
          <w:szCs w:val="24"/>
        </w:rPr>
        <w:t xml:space="preserve">. </w:t>
      </w:r>
      <w:r w:rsidRPr="000D42E4">
        <w:rPr>
          <w:rFonts w:cstheme="minorHAnsi"/>
          <w:sz w:val="24"/>
          <w:szCs w:val="24"/>
        </w:rPr>
        <w:t xml:space="preserve">We used </w:t>
      </w:r>
      <w:r>
        <w:rPr>
          <w:rFonts w:cstheme="minorHAnsi"/>
          <w:sz w:val="24"/>
          <w:szCs w:val="24"/>
        </w:rPr>
        <w:t>two</w:t>
      </w:r>
      <w:r w:rsidRPr="000D42E4">
        <w:rPr>
          <w:rFonts w:cstheme="minorHAnsi"/>
          <w:sz w:val="24"/>
          <w:szCs w:val="24"/>
        </w:rPr>
        <w:t xml:space="preserve"> approaches to </w:t>
      </w:r>
      <w:r>
        <w:rPr>
          <w:rFonts w:cstheme="minorHAnsi"/>
          <w:sz w:val="24"/>
          <w:szCs w:val="24"/>
        </w:rPr>
        <w:t>ensure</w:t>
      </w:r>
      <w:r w:rsidRPr="000D42E4">
        <w:rPr>
          <w:rFonts w:cstheme="minorHAnsi"/>
          <w:sz w:val="24"/>
          <w:szCs w:val="24"/>
        </w:rPr>
        <w:t xml:space="preserve"> </w:t>
      </w:r>
      <w:r>
        <w:rPr>
          <w:rFonts w:cstheme="minorHAnsi"/>
          <w:sz w:val="24"/>
          <w:szCs w:val="24"/>
        </w:rPr>
        <w:t xml:space="preserve">that the ESNs we identified are not </w:t>
      </w:r>
      <w:r w:rsidRPr="000D42E4">
        <w:rPr>
          <w:rFonts w:cstheme="minorHAnsi"/>
          <w:sz w:val="24"/>
          <w:szCs w:val="24"/>
        </w:rPr>
        <w:t>Concept Neuron</w:t>
      </w:r>
      <w:r>
        <w:rPr>
          <w:rFonts w:cstheme="minorHAnsi"/>
          <w:sz w:val="24"/>
          <w:szCs w:val="24"/>
        </w:rPr>
        <w:t>s</w:t>
      </w:r>
      <w:r w:rsidRPr="000D42E4">
        <w:rPr>
          <w:rFonts w:cstheme="minorHAnsi"/>
          <w:sz w:val="24"/>
          <w:szCs w:val="24"/>
        </w:rPr>
        <w:t xml:space="preserve"> that selectively respond to visual </w:t>
      </w:r>
      <w:r>
        <w:rPr>
          <w:rFonts w:cstheme="minorHAnsi"/>
          <w:sz w:val="24"/>
          <w:szCs w:val="24"/>
        </w:rPr>
        <w:t>elements</w:t>
      </w:r>
      <w:r w:rsidRPr="000D42E4">
        <w:rPr>
          <w:rFonts w:cstheme="minorHAnsi"/>
          <w:sz w:val="24"/>
          <w:szCs w:val="24"/>
        </w:rPr>
        <w:t xml:space="preserve"> or semantic concepts:</w:t>
      </w:r>
      <w:r>
        <w:rPr>
          <w:rFonts w:cstheme="minorHAnsi"/>
          <w:sz w:val="24"/>
          <w:szCs w:val="24"/>
        </w:rPr>
        <w:t xml:space="preserve"> (i) i</w:t>
      </w:r>
      <w:r w:rsidRPr="00E34186">
        <w:rPr>
          <w:rFonts w:cstheme="minorHAnsi"/>
          <w:sz w:val="24"/>
          <w:szCs w:val="24"/>
        </w:rPr>
        <w:t>n experiment 1 we excluded ESNs that were visually responsive to the presentation of the animal cue at encoding</w:t>
      </w:r>
      <w:r>
        <w:rPr>
          <w:rFonts w:cstheme="minorHAnsi"/>
          <w:sz w:val="24"/>
          <w:szCs w:val="24"/>
        </w:rPr>
        <w:t xml:space="preserve">. (ii) Following the episodic memory task in experiment 2 patients completed a visual tuning task using all previously presented stimuli. This is a standard method to identify putative Concept Neurons </w:t>
      </w:r>
      <w:r w:rsidRPr="000D42E4">
        <w:rPr>
          <w:rFonts w:cstheme="minorHAnsi"/>
          <w:sz w:val="24"/>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IGV0IGFsLiwgMjAxMTsgTW9ybWFubiwgS29ybmJsaXRoLCBRdWlyb2dhLCBldCBhbC4sIDIwMDh7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IGV0IGFsLiwgMjAxMTsgTW9ybWFubiwgS29ybmJsaXRoLCBRdWlyb2dhLCBldCBhbC4sIDIwMDh7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sidRPr="000D42E4">
        <w:rPr>
          <w:rFonts w:cstheme="minorHAnsi"/>
          <w:sz w:val="24"/>
          <w:szCs w:val="24"/>
        </w:rPr>
        <w:fldChar w:fldCharType="separate"/>
      </w:r>
      <w:r w:rsidR="002C7FAD">
        <w:rPr>
          <w:rFonts w:cstheme="minorHAnsi"/>
          <w:noProof/>
          <w:sz w:val="24"/>
          <w:szCs w:val="24"/>
        </w:rPr>
        <w:t>(Mormann, Dubois, Kornblith, Milosavljevic, Cerf, Ison, Tsuchiya, Kraskov, Quiroga, et al., 2011; Mormann, Kornblith, Quiroga, et al., 2008{Ison, 2015 #45; Quiroga et al., 2005)</w:t>
      </w:r>
      <w:r w:rsidRPr="000D42E4">
        <w:rPr>
          <w:rFonts w:cstheme="minorHAnsi"/>
          <w:sz w:val="24"/>
          <w:szCs w:val="24"/>
        </w:rPr>
        <w:fldChar w:fldCharType="end"/>
      </w:r>
      <w:r w:rsidRPr="000D42E4">
        <w:rPr>
          <w:rFonts w:cstheme="minorHAnsi"/>
          <w:sz w:val="24"/>
          <w:szCs w:val="24"/>
        </w:rPr>
        <w:t xml:space="preserve"> </w:t>
      </w:r>
      <w:r w:rsidRPr="00E34186">
        <w:rPr>
          <w:sz w:val="24"/>
          <w:szCs w:val="24"/>
        </w:rPr>
        <w:t>and allowed</w:t>
      </w:r>
      <w:r w:rsidRPr="00E34186">
        <w:rPr>
          <w:rFonts w:cstheme="minorHAnsi"/>
          <w:sz w:val="24"/>
          <w:szCs w:val="24"/>
        </w:rPr>
        <w:t xml:space="preserve"> us to exclude </w:t>
      </w:r>
      <w:r>
        <w:rPr>
          <w:rFonts w:cstheme="minorHAnsi"/>
          <w:sz w:val="24"/>
          <w:szCs w:val="24"/>
        </w:rPr>
        <w:t>episodes</w:t>
      </w:r>
      <w:r w:rsidRPr="00E34186">
        <w:rPr>
          <w:rFonts w:cstheme="minorHAnsi"/>
          <w:sz w:val="24"/>
          <w:szCs w:val="24"/>
        </w:rPr>
        <w:t xml:space="preserve"> where a neuron showed a visual tuning to either the cue or the a</w:t>
      </w:r>
      <w:r>
        <w:rPr>
          <w:rFonts w:cstheme="minorHAnsi"/>
          <w:sz w:val="24"/>
          <w:szCs w:val="24"/>
        </w:rPr>
        <w:t xml:space="preserve">ssociate image. Using this approach, we replicated our results from experiment 1 in a new sample of patients and found a significant number of ESNs while also verifying that these </w:t>
      </w:r>
      <w:r w:rsidRPr="00AD7CFC">
        <w:rPr>
          <w:rFonts w:cstheme="minorHAnsi"/>
          <w:sz w:val="24"/>
          <w:szCs w:val="24"/>
        </w:rPr>
        <w:t xml:space="preserve">neurons do not selectively respond to visual </w:t>
      </w:r>
      <w:r>
        <w:rPr>
          <w:rFonts w:cstheme="minorHAnsi"/>
          <w:sz w:val="24"/>
          <w:szCs w:val="24"/>
        </w:rPr>
        <w:t>elements</w:t>
      </w:r>
      <w:r w:rsidRPr="00AD7CFC">
        <w:rPr>
          <w:rFonts w:cstheme="minorHAnsi"/>
          <w:sz w:val="24"/>
          <w:szCs w:val="24"/>
        </w:rPr>
        <w:t xml:space="preserve"> or semantic concepts</w:t>
      </w:r>
      <w:r>
        <w:rPr>
          <w:rFonts w:cstheme="minorHAnsi"/>
          <w:sz w:val="24"/>
          <w:szCs w:val="24"/>
        </w:rPr>
        <w:t>. Importantly</w:t>
      </w:r>
      <w:r w:rsidRPr="00125D6D">
        <w:rPr>
          <w:rFonts w:cstheme="minorHAnsi"/>
          <w:sz w:val="24"/>
          <w:szCs w:val="24"/>
        </w:rPr>
        <w:t>, this finding was robust even when dramatically reducing the threshold of what constitutes a Concept Neuron. Taken</w:t>
      </w:r>
      <w:r>
        <w:rPr>
          <w:rFonts w:cstheme="minorHAnsi"/>
          <w:sz w:val="24"/>
          <w:szCs w:val="24"/>
        </w:rPr>
        <w:t xml:space="preserve"> together these analyses </w:t>
      </w:r>
      <w:r w:rsidRPr="002A6A7C">
        <w:rPr>
          <w:rFonts w:cstheme="minorHAnsi"/>
          <w:sz w:val="24"/>
          <w:szCs w:val="24"/>
        </w:rPr>
        <w:t>reinforce</w:t>
      </w:r>
      <w:r>
        <w:rPr>
          <w:rFonts w:cstheme="minorHAnsi"/>
          <w:sz w:val="24"/>
          <w:szCs w:val="24"/>
        </w:rPr>
        <w:t xml:space="preserve"> </w:t>
      </w:r>
      <w:r w:rsidRPr="002A6A7C">
        <w:rPr>
          <w:rFonts w:cstheme="minorHAnsi"/>
          <w:sz w:val="24"/>
          <w:szCs w:val="24"/>
        </w:rPr>
        <w:t>the argument that ESNs are memory</w:t>
      </w:r>
      <w:r>
        <w:rPr>
          <w:rFonts w:cstheme="minorHAnsi"/>
          <w:sz w:val="24"/>
          <w:szCs w:val="24"/>
        </w:rPr>
        <w:t xml:space="preserve">-related. </w:t>
      </w:r>
    </w:p>
    <w:p w14:paraId="6F092353" w14:textId="77777777" w:rsidR="00993C36" w:rsidRDefault="00993C36" w:rsidP="00993C36">
      <w:pPr>
        <w:spacing w:line="480" w:lineRule="auto"/>
        <w:jc w:val="both"/>
        <w:rPr>
          <w:rFonts w:cstheme="minorHAnsi"/>
          <w:sz w:val="24"/>
          <w:szCs w:val="24"/>
        </w:rPr>
      </w:pPr>
      <w:bookmarkStart w:id="248" w:name="_Hlk103026583"/>
      <w:r w:rsidRPr="00E05FF3">
        <w:rPr>
          <w:rFonts w:cstheme="minorHAnsi"/>
          <w:sz w:val="24"/>
          <w:szCs w:val="24"/>
        </w:rPr>
        <w:t xml:space="preserve">The existence of ESNs does </w:t>
      </w:r>
      <w:r>
        <w:rPr>
          <w:rFonts w:cstheme="minorHAnsi"/>
          <w:sz w:val="24"/>
          <w:szCs w:val="24"/>
        </w:rPr>
        <w:t>not exclude</w:t>
      </w:r>
      <w:r w:rsidRPr="00E05FF3">
        <w:rPr>
          <w:rFonts w:cstheme="minorHAnsi"/>
          <w:sz w:val="24"/>
          <w:szCs w:val="24"/>
        </w:rPr>
        <w:t xml:space="preserve"> </w:t>
      </w:r>
      <w:r>
        <w:rPr>
          <w:rFonts w:cstheme="minorHAnsi"/>
          <w:sz w:val="24"/>
          <w:szCs w:val="24"/>
        </w:rPr>
        <w:t>Concept Neurons</w:t>
      </w:r>
      <w:r w:rsidRPr="00E05FF3">
        <w:rPr>
          <w:rFonts w:cstheme="minorHAnsi"/>
          <w:sz w:val="24"/>
          <w:szCs w:val="24"/>
        </w:rPr>
        <w:t xml:space="preserve"> </w:t>
      </w:r>
      <w:r>
        <w:rPr>
          <w:rFonts w:cstheme="minorHAnsi"/>
          <w:sz w:val="24"/>
          <w:szCs w:val="24"/>
        </w:rPr>
        <w:t xml:space="preserve">from </w:t>
      </w:r>
      <w:r w:rsidRPr="00E05FF3">
        <w:rPr>
          <w:rFonts w:cstheme="minorHAnsi"/>
          <w:sz w:val="24"/>
          <w:szCs w:val="24"/>
        </w:rPr>
        <w:t>play</w:t>
      </w:r>
      <w:r>
        <w:rPr>
          <w:rFonts w:cstheme="minorHAnsi"/>
          <w:sz w:val="24"/>
          <w:szCs w:val="24"/>
        </w:rPr>
        <w:t>ing</w:t>
      </w:r>
      <w:r w:rsidRPr="00E05FF3">
        <w:rPr>
          <w:rFonts w:cstheme="minorHAnsi"/>
          <w:sz w:val="24"/>
          <w:szCs w:val="24"/>
        </w:rPr>
        <w:t xml:space="preserve"> a role in episodic memory processes. </w:t>
      </w:r>
      <w:r w:rsidRPr="00423062">
        <w:rPr>
          <w:rFonts w:cstheme="minorHAnsi"/>
          <w:sz w:val="24"/>
          <w:szCs w:val="24"/>
        </w:rPr>
        <w:t xml:space="preserve">Concept Neurons might code the semantic aspect of an episode (i.e., the general concept </w:t>
      </w:r>
      <w:r>
        <w:rPr>
          <w:rFonts w:cstheme="minorHAnsi"/>
          <w:sz w:val="24"/>
          <w:szCs w:val="24"/>
        </w:rPr>
        <w:t xml:space="preserve">of </w:t>
      </w:r>
      <w:r w:rsidRPr="00423062">
        <w:rPr>
          <w:rFonts w:cstheme="minorHAnsi"/>
          <w:sz w:val="24"/>
          <w:szCs w:val="24"/>
        </w:rPr>
        <w:t>"coffee shop").</w:t>
      </w:r>
      <w:bookmarkEnd w:id="248"/>
      <w:r w:rsidRPr="00423062">
        <w:rPr>
          <w:rFonts w:cstheme="minorHAnsi"/>
          <w:sz w:val="24"/>
          <w:szCs w:val="24"/>
        </w:rPr>
        <w:t xml:space="preserve"> </w:t>
      </w:r>
      <w:bookmarkStart w:id="249" w:name="_Hlk103025696"/>
      <w:r w:rsidRPr="00BB6D76">
        <w:rPr>
          <w:rFonts w:cstheme="minorHAnsi"/>
          <w:sz w:val="24"/>
          <w:szCs w:val="24"/>
        </w:rPr>
        <w:t>However</w:t>
      </w:r>
      <w:r>
        <w:rPr>
          <w:rFonts w:cstheme="minorHAnsi"/>
          <w:sz w:val="24"/>
          <w:szCs w:val="24"/>
        </w:rPr>
        <w:t>, according to</w:t>
      </w:r>
      <w:r w:rsidRPr="00BB6D76">
        <w:rPr>
          <w:rFonts w:cstheme="minorHAnsi"/>
          <w:sz w:val="24"/>
          <w:szCs w:val="24"/>
        </w:rPr>
        <w:t xml:space="preserve"> the </w:t>
      </w:r>
      <w:r>
        <w:rPr>
          <w:rFonts w:cstheme="minorHAnsi"/>
          <w:sz w:val="24"/>
          <w:szCs w:val="24"/>
        </w:rPr>
        <w:t>I</w:t>
      </w:r>
      <w:r w:rsidRPr="00BB6D76">
        <w:rPr>
          <w:rFonts w:cstheme="minorHAnsi"/>
          <w:sz w:val="24"/>
          <w:szCs w:val="24"/>
        </w:rPr>
        <w:t xml:space="preserve">ndexing </w:t>
      </w:r>
      <w:r>
        <w:rPr>
          <w:rFonts w:cstheme="minorHAnsi"/>
          <w:sz w:val="24"/>
          <w:szCs w:val="24"/>
        </w:rPr>
        <w:t>T</w:t>
      </w:r>
      <w:r w:rsidRPr="00BB6D76">
        <w:rPr>
          <w:rFonts w:cstheme="minorHAnsi"/>
          <w:sz w:val="24"/>
          <w:szCs w:val="24"/>
        </w:rPr>
        <w:t>heory</w:t>
      </w:r>
      <w:r>
        <w:rPr>
          <w:rFonts w:cstheme="minorHAnsi"/>
          <w:sz w:val="24"/>
          <w:szCs w:val="24"/>
        </w:rPr>
        <w:t xml:space="preserve"> (</w:t>
      </w:r>
      <w:r>
        <w:rPr>
          <w:rFonts w:eastAsia="Times New Roman" w:cstheme="minorHAnsi"/>
          <w:noProof/>
          <w:sz w:val="24"/>
          <w:szCs w:val="24"/>
        </w:rPr>
        <w:t>Teyler and DiScenna, 1986; Teyler and Rudy, 2007)</w:t>
      </w:r>
      <w:r w:rsidRPr="00BB6D76">
        <w:rPr>
          <w:rFonts w:cstheme="minorHAnsi"/>
          <w:sz w:val="24"/>
          <w:szCs w:val="24"/>
        </w:rPr>
        <w:t>,</w:t>
      </w:r>
      <w:r>
        <w:rPr>
          <w:rFonts w:cstheme="minorHAnsi"/>
          <w:sz w:val="24"/>
          <w:szCs w:val="24"/>
        </w:rPr>
        <w:t xml:space="preserve"> </w:t>
      </w:r>
      <w:r w:rsidRPr="00BB6D76">
        <w:rPr>
          <w:rFonts w:cstheme="minorHAnsi"/>
          <w:sz w:val="24"/>
          <w:szCs w:val="24"/>
        </w:rPr>
        <w:t>hippocampal neurons that perform this indexing function</w:t>
      </w:r>
      <w:r>
        <w:rPr>
          <w:rFonts w:cstheme="minorHAnsi"/>
          <w:sz w:val="24"/>
          <w:szCs w:val="24"/>
        </w:rPr>
        <w:t xml:space="preserve"> </w:t>
      </w:r>
      <w:r w:rsidRPr="00BB6D76">
        <w:rPr>
          <w:rFonts w:cstheme="minorHAnsi"/>
          <w:sz w:val="24"/>
          <w:szCs w:val="24"/>
        </w:rPr>
        <w:t>should</w:t>
      </w:r>
      <w:r>
        <w:rPr>
          <w:rFonts w:cstheme="minorHAnsi"/>
          <w:sz w:val="24"/>
          <w:szCs w:val="24"/>
        </w:rPr>
        <w:t xml:space="preserve"> </w:t>
      </w:r>
      <w:r w:rsidRPr="00BB6D76">
        <w:rPr>
          <w:rFonts w:cstheme="minorHAnsi"/>
          <w:sz w:val="24"/>
          <w:szCs w:val="24"/>
        </w:rPr>
        <w:t>have no initial tuning and are allocated to a specific episode during memory formation</w:t>
      </w:r>
      <w:r>
        <w:rPr>
          <w:rFonts w:cstheme="minorHAnsi"/>
          <w:sz w:val="24"/>
          <w:szCs w:val="24"/>
        </w:rPr>
        <w:t xml:space="preserve"> </w:t>
      </w:r>
      <w:r w:rsidRPr="00BB6D76">
        <w:rPr>
          <w:rFonts w:cstheme="minorHAnsi"/>
          <w:sz w:val="24"/>
          <w:szCs w:val="24"/>
        </w:rPr>
        <w:t xml:space="preserve">(i.e., the coffee shop in a specific setting). The behaviour of ESNs would be consistent with such an indexing </w:t>
      </w:r>
      <w:r w:rsidRPr="00BB6D76">
        <w:rPr>
          <w:rFonts w:cstheme="minorHAnsi"/>
          <w:sz w:val="24"/>
          <w:szCs w:val="24"/>
        </w:rPr>
        <w:lastRenderedPageBreak/>
        <w:t>function and may add crucial event</w:t>
      </w:r>
      <w:r>
        <w:rPr>
          <w:rFonts w:cstheme="minorHAnsi"/>
          <w:sz w:val="24"/>
          <w:szCs w:val="24"/>
        </w:rPr>
        <w:t>-</w:t>
      </w:r>
      <w:r w:rsidRPr="00BB6D76">
        <w:rPr>
          <w:rFonts w:cstheme="minorHAnsi"/>
          <w:sz w:val="24"/>
          <w:szCs w:val="24"/>
        </w:rPr>
        <w:t xml:space="preserve">specific information to an episode, that </w:t>
      </w:r>
      <w:r>
        <w:rPr>
          <w:rFonts w:cstheme="minorHAnsi"/>
          <w:sz w:val="24"/>
          <w:szCs w:val="24"/>
        </w:rPr>
        <w:t>Concept Neurons</w:t>
      </w:r>
      <w:r w:rsidRPr="00BB6D76">
        <w:rPr>
          <w:rFonts w:cstheme="minorHAnsi"/>
          <w:sz w:val="24"/>
          <w:szCs w:val="24"/>
        </w:rPr>
        <w:t xml:space="preserve"> cannot encode themselves.</w:t>
      </w:r>
      <w:bookmarkEnd w:id="249"/>
    </w:p>
    <w:p w14:paraId="4C9D1E10" w14:textId="77777777" w:rsidR="00993C36" w:rsidRDefault="00993C36" w:rsidP="00993C36">
      <w:pPr>
        <w:spacing w:line="480" w:lineRule="auto"/>
        <w:jc w:val="both"/>
        <w:rPr>
          <w:rFonts w:eastAsia="Times New Roman" w:cstheme="minorHAnsi"/>
          <w:sz w:val="24"/>
          <w:szCs w:val="24"/>
        </w:rPr>
      </w:pPr>
      <w:r w:rsidRPr="00FD2442">
        <w:rPr>
          <w:rFonts w:eastAsia="Times New Roman" w:cstheme="minorHAnsi"/>
          <w:sz w:val="24"/>
          <w:szCs w:val="24"/>
        </w:rPr>
        <w:t>We found a significant number of ESNs when excluding potential multiunits in the first experiment. However, we could not replicate these findings in the second experiment. This was likely because this restriction resulted in too few single neurons in the second experiment.</w:t>
      </w:r>
    </w:p>
    <w:p w14:paraId="42972FD8" w14:textId="77777777" w:rsidR="00993C36" w:rsidRPr="00894418" w:rsidRDefault="00993C36" w:rsidP="00993C36">
      <w:pPr>
        <w:spacing w:line="480" w:lineRule="auto"/>
        <w:jc w:val="both"/>
        <w:rPr>
          <w:rFonts w:eastAsia="Times New Roman" w:cstheme="minorHAnsi"/>
          <w:sz w:val="24"/>
          <w:szCs w:val="24"/>
        </w:rPr>
      </w:pPr>
      <w:r w:rsidRPr="00125D6D">
        <w:rPr>
          <w:rFonts w:eastAsia="Times New Roman" w:cstheme="minorHAnsi"/>
          <w:sz w:val="24"/>
          <w:szCs w:val="24"/>
        </w:rPr>
        <w:t>Because we do not know the exact time</w:t>
      </w:r>
      <w:r>
        <w:rPr>
          <w:rFonts w:eastAsia="Times New Roman" w:cstheme="minorHAnsi"/>
          <w:sz w:val="24"/>
          <w:szCs w:val="24"/>
        </w:rPr>
        <w:t xml:space="preserve"> </w:t>
      </w:r>
      <w:r w:rsidRPr="00125D6D">
        <w:rPr>
          <w:rFonts w:eastAsia="Times New Roman" w:cstheme="minorHAnsi"/>
          <w:sz w:val="24"/>
          <w:szCs w:val="24"/>
        </w:rPr>
        <w:t xml:space="preserve">points when episodes are encoded or retrieved, we used a rate code approach </w:t>
      </w:r>
      <w:r>
        <w:rPr>
          <w:rFonts w:eastAsia="Times New Roman" w:cstheme="minorHAnsi"/>
          <w:sz w:val="24"/>
          <w:szCs w:val="24"/>
        </w:rPr>
        <w:t xml:space="preserve">in the first instance </w:t>
      </w:r>
      <w:r w:rsidRPr="00125D6D">
        <w:rPr>
          <w:rFonts w:eastAsia="Times New Roman" w:cstheme="minorHAnsi"/>
          <w:sz w:val="24"/>
          <w:szCs w:val="24"/>
        </w:rPr>
        <w:t xml:space="preserve">for these analyses (i.e., averaging the number of spikes over a time of interest and encoding and retrieval). </w:t>
      </w:r>
      <w:r>
        <w:rPr>
          <w:rFonts w:eastAsia="Times New Roman" w:cstheme="minorHAnsi"/>
          <w:sz w:val="24"/>
          <w:szCs w:val="24"/>
        </w:rPr>
        <w:t>In addition</w:t>
      </w:r>
      <w:r w:rsidRPr="00125D6D">
        <w:rPr>
          <w:rFonts w:eastAsia="Times New Roman" w:cstheme="minorHAnsi"/>
          <w:sz w:val="24"/>
          <w:szCs w:val="24"/>
        </w:rPr>
        <w:t>, we presen</w:t>
      </w:r>
      <w:r>
        <w:rPr>
          <w:rFonts w:eastAsia="Times New Roman" w:cstheme="minorHAnsi"/>
          <w:sz w:val="24"/>
          <w:szCs w:val="24"/>
        </w:rPr>
        <w:t>t</w:t>
      </w:r>
      <w:r w:rsidRPr="00125D6D">
        <w:rPr>
          <w:rFonts w:eastAsia="Times New Roman" w:cstheme="minorHAnsi"/>
          <w:sz w:val="24"/>
          <w:szCs w:val="24"/>
        </w:rPr>
        <w:t xml:space="preserve"> preliminary evidence for a </w:t>
      </w:r>
      <w:r>
        <w:rPr>
          <w:rFonts w:eastAsia="Times New Roman" w:cstheme="minorHAnsi"/>
          <w:sz w:val="24"/>
          <w:szCs w:val="24"/>
        </w:rPr>
        <w:t xml:space="preserve">reinstatement of a </w:t>
      </w:r>
      <w:r w:rsidRPr="00125D6D">
        <w:rPr>
          <w:rFonts w:eastAsia="Times New Roman" w:cstheme="minorHAnsi"/>
          <w:sz w:val="24"/>
          <w:szCs w:val="24"/>
        </w:rPr>
        <w:t xml:space="preserve">temporal </w:t>
      </w:r>
      <w:r>
        <w:rPr>
          <w:rFonts w:eastAsia="Times New Roman" w:cstheme="minorHAnsi"/>
          <w:sz w:val="24"/>
          <w:szCs w:val="24"/>
        </w:rPr>
        <w:t xml:space="preserve">firing </w:t>
      </w:r>
      <w:r w:rsidRPr="00125D6D">
        <w:rPr>
          <w:rFonts w:eastAsia="Times New Roman" w:cstheme="minorHAnsi"/>
          <w:sz w:val="24"/>
          <w:szCs w:val="24"/>
        </w:rPr>
        <w:t xml:space="preserve">code </w:t>
      </w:r>
      <w:r>
        <w:rPr>
          <w:rFonts w:eastAsia="Times New Roman" w:cstheme="minorHAnsi"/>
          <w:sz w:val="24"/>
          <w:szCs w:val="24"/>
        </w:rPr>
        <w:t xml:space="preserve">which </w:t>
      </w:r>
      <w:r w:rsidRPr="00125D6D">
        <w:rPr>
          <w:rFonts w:eastAsia="Times New Roman" w:cstheme="minorHAnsi"/>
          <w:sz w:val="24"/>
          <w:szCs w:val="24"/>
        </w:rPr>
        <w:t>we uncovered by shifting the instantaneous firing rate (i.e., the spike times convolved with a gaussian kernel) using a cross-correlation.</w:t>
      </w:r>
    </w:p>
    <w:p w14:paraId="3D1337C1" w14:textId="77777777" w:rsidR="00993C36" w:rsidRDefault="00993C36" w:rsidP="00993C36">
      <w:pPr>
        <w:spacing w:line="480" w:lineRule="auto"/>
        <w:jc w:val="both"/>
        <w:rPr>
          <w:rFonts w:cstheme="minorHAnsi"/>
          <w:sz w:val="24"/>
          <w:szCs w:val="24"/>
        </w:rPr>
      </w:pPr>
      <w:r w:rsidRPr="006948B0">
        <w:rPr>
          <w:rFonts w:cstheme="minorHAnsi"/>
          <w:sz w:val="24"/>
          <w:szCs w:val="24"/>
        </w:rPr>
        <w:t xml:space="preserve">The Indexing Theory proposes that this coding mechanism is unique to the hippocampus. In line with this, we did not find a significant number of ESNs in the parahippocampus. However, these findings are based on a relatively small sample size and should be considered preliminary. Future studies are needed to ascertain </w:t>
      </w:r>
      <w:r>
        <w:rPr>
          <w:rFonts w:cstheme="minorHAnsi"/>
          <w:sz w:val="24"/>
          <w:szCs w:val="24"/>
        </w:rPr>
        <w:t>the regional specificity of ESNs to the hippocampus</w:t>
      </w:r>
      <w:r w:rsidRPr="006948B0">
        <w:rPr>
          <w:rFonts w:cstheme="minorHAnsi"/>
          <w:sz w:val="24"/>
          <w:szCs w:val="24"/>
        </w:rPr>
        <w:t>.</w:t>
      </w:r>
      <w:r>
        <w:rPr>
          <w:rFonts w:cstheme="minorHAnsi"/>
          <w:sz w:val="24"/>
          <w:szCs w:val="24"/>
        </w:rPr>
        <w:t xml:space="preserve"> </w:t>
      </w:r>
    </w:p>
    <w:p w14:paraId="254EA921" w14:textId="77777777" w:rsidR="00993C36" w:rsidRDefault="00993C36" w:rsidP="00993C36">
      <w:pPr>
        <w:spacing w:line="480" w:lineRule="auto"/>
        <w:jc w:val="both"/>
        <w:rPr>
          <w:rFonts w:cstheme="minorHAnsi"/>
          <w:sz w:val="24"/>
          <w:szCs w:val="24"/>
        </w:rPr>
      </w:pPr>
      <w:r w:rsidRPr="00A64727">
        <w:rPr>
          <w:rFonts w:cstheme="minorHAnsi"/>
          <w:sz w:val="24"/>
          <w:szCs w:val="24"/>
        </w:rPr>
        <w:t>We did not find a significant number of ESN</w:t>
      </w:r>
      <w:r>
        <w:rPr>
          <w:rFonts w:cstheme="minorHAnsi"/>
          <w:sz w:val="24"/>
          <w:szCs w:val="24"/>
        </w:rPr>
        <w:t>s</w:t>
      </w:r>
      <w:r w:rsidRPr="00A64727">
        <w:rPr>
          <w:rFonts w:cstheme="minorHAnsi"/>
          <w:sz w:val="24"/>
          <w:szCs w:val="24"/>
        </w:rPr>
        <w:t xml:space="preserve"> when restricting our analysis to later forgotten episodes. However, there was no significant difference between the number of ESN</w:t>
      </w:r>
      <w:r>
        <w:rPr>
          <w:rFonts w:cstheme="minorHAnsi"/>
          <w:sz w:val="24"/>
          <w:szCs w:val="24"/>
        </w:rPr>
        <w:t>s</w:t>
      </w:r>
      <w:r w:rsidRPr="00A64727">
        <w:rPr>
          <w:rFonts w:cstheme="minorHAnsi"/>
          <w:sz w:val="24"/>
          <w:szCs w:val="24"/>
        </w:rPr>
        <w:t xml:space="preserve"> when considering later remembered and later forgotten events. </w:t>
      </w:r>
      <w:r>
        <w:rPr>
          <w:rFonts w:cstheme="minorHAnsi"/>
          <w:sz w:val="24"/>
          <w:szCs w:val="24"/>
        </w:rPr>
        <w:t>H</w:t>
      </w:r>
      <w:r w:rsidRPr="00A64727">
        <w:rPr>
          <w:rFonts w:cstheme="minorHAnsi"/>
          <w:sz w:val="24"/>
          <w:szCs w:val="24"/>
        </w:rPr>
        <w:t xml:space="preserve">ippocampal neural reinstatement </w:t>
      </w:r>
      <w:r>
        <w:rPr>
          <w:rFonts w:cstheme="minorHAnsi"/>
          <w:sz w:val="24"/>
          <w:szCs w:val="24"/>
        </w:rPr>
        <w:t xml:space="preserve">might occur </w:t>
      </w:r>
      <w:r w:rsidRPr="00A64727">
        <w:rPr>
          <w:rFonts w:cstheme="minorHAnsi"/>
          <w:sz w:val="24"/>
          <w:szCs w:val="24"/>
        </w:rPr>
        <w:t>without behavioural memory retrieval. This could be due to downstream processing being disrupted (i.e., due to interference, selective attention)</w:t>
      </w:r>
      <w:r>
        <w:rPr>
          <w:rFonts w:cstheme="minorHAnsi"/>
          <w:sz w:val="24"/>
          <w:szCs w:val="24"/>
        </w:rPr>
        <w:t>.</w:t>
      </w:r>
      <w:r w:rsidRPr="00A64727">
        <w:rPr>
          <w:rFonts w:cstheme="minorHAnsi"/>
          <w:sz w:val="24"/>
          <w:szCs w:val="24"/>
        </w:rPr>
        <w:t xml:space="preserve"> </w:t>
      </w:r>
      <w:r w:rsidRPr="008C25DE">
        <w:rPr>
          <w:rFonts w:cstheme="minorHAnsi"/>
          <w:sz w:val="24"/>
          <w:szCs w:val="24"/>
        </w:rPr>
        <w:t xml:space="preserve">Another possible explanation for this finding is that </w:t>
      </w:r>
      <w:r>
        <w:rPr>
          <w:rFonts w:cstheme="minorHAnsi"/>
          <w:sz w:val="24"/>
          <w:szCs w:val="24"/>
        </w:rPr>
        <w:t>in some cases during</w:t>
      </w:r>
      <w:r w:rsidRPr="008C25DE">
        <w:rPr>
          <w:rFonts w:cstheme="minorHAnsi"/>
          <w:sz w:val="24"/>
          <w:szCs w:val="24"/>
        </w:rPr>
        <w:t xml:space="preserve"> memory encoding patients created an episodic memory that did not inco</w:t>
      </w:r>
      <w:r>
        <w:rPr>
          <w:rFonts w:cstheme="minorHAnsi"/>
          <w:sz w:val="24"/>
          <w:szCs w:val="24"/>
        </w:rPr>
        <w:t>r</w:t>
      </w:r>
      <w:r w:rsidRPr="008C25DE">
        <w:rPr>
          <w:rFonts w:cstheme="minorHAnsi"/>
          <w:sz w:val="24"/>
          <w:szCs w:val="24"/>
        </w:rPr>
        <w:t>p</w:t>
      </w:r>
      <w:r>
        <w:rPr>
          <w:rFonts w:cstheme="minorHAnsi"/>
          <w:sz w:val="24"/>
          <w:szCs w:val="24"/>
        </w:rPr>
        <w:t>o</w:t>
      </w:r>
      <w:r w:rsidRPr="008C25DE">
        <w:rPr>
          <w:rFonts w:cstheme="minorHAnsi"/>
          <w:sz w:val="24"/>
          <w:szCs w:val="24"/>
        </w:rPr>
        <w:t>rate the presented associate stimuli. While retrieval would lead to neural reinstatement, the patients would not be able to choose the correct associate images.</w:t>
      </w:r>
    </w:p>
    <w:p w14:paraId="55BB0B70" w14:textId="134BD160" w:rsidR="00993C36" w:rsidRDefault="00993C36" w:rsidP="00993C36">
      <w:pPr>
        <w:spacing w:line="480" w:lineRule="auto"/>
        <w:jc w:val="both"/>
        <w:rPr>
          <w:rFonts w:cstheme="minorHAnsi"/>
          <w:sz w:val="24"/>
          <w:szCs w:val="24"/>
        </w:rPr>
      </w:pPr>
      <w:r>
        <w:rPr>
          <w:rFonts w:cstheme="minorHAnsi"/>
          <w:sz w:val="24"/>
          <w:szCs w:val="24"/>
        </w:rPr>
        <w:lastRenderedPageBreak/>
        <w:t xml:space="preserve">Time Cells (TC) are neurons that invariantly fire at specific, reoccurring time points </w:t>
      </w:r>
      <w:r w:rsidRPr="001430C8">
        <w:rPr>
          <w:rFonts w:eastAsia="Times New Roman"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eastAsia="Times New Roman" w:cstheme="minorHAnsi"/>
          <w:sz w:val="24"/>
          <w:szCs w:val="24"/>
        </w:rPr>
        <w:instrText xml:space="preserve"> ADDIN EN.CITE </w:instrText>
      </w:r>
      <w:r w:rsidR="002C7FAD">
        <w:rPr>
          <w:rFonts w:eastAsia="Times New Roman"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eastAsia="Times New Roman" w:cstheme="minorHAnsi"/>
          <w:sz w:val="24"/>
          <w:szCs w:val="24"/>
        </w:rPr>
        <w:instrText xml:space="preserve"> ADDIN EN.CITE.DATA </w:instrText>
      </w:r>
      <w:r w:rsidR="002C7FAD">
        <w:rPr>
          <w:rFonts w:eastAsia="Times New Roman" w:cstheme="minorHAnsi"/>
          <w:sz w:val="24"/>
          <w:szCs w:val="24"/>
        </w:rPr>
      </w:r>
      <w:r w:rsidR="002C7FAD">
        <w:rPr>
          <w:rFonts w:eastAsia="Times New Roman" w:cstheme="minorHAnsi"/>
          <w:sz w:val="24"/>
          <w:szCs w:val="24"/>
        </w:rPr>
        <w:fldChar w:fldCharType="end"/>
      </w:r>
      <w:r w:rsidRPr="001430C8">
        <w:rPr>
          <w:rFonts w:eastAsia="Times New Roman" w:cstheme="minorHAnsi"/>
          <w:sz w:val="24"/>
          <w:szCs w:val="24"/>
        </w:rPr>
        <w:fldChar w:fldCharType="separate"/>
      </w:r>
      <w:r w:rsidR="002C7FAD">
        <w:rPr>
          <w:rFonts w:eastAsia="Times New Roman" w:cstheme="minorHAnsi"/>
          <w:noProof/>
          <w:sz w:val="24"/>
          <w:szCs w:val="24"/>
        </w:rPr>
        <w:t>(Leila Reddy et al., 2021; Umbach et al., 2020)</w:t>
      </w:r>
      <w:r w:rsidRPr="001430C8">
        <w:rPr>
          <w:rFonts w:eastAsia="Times New Roman" w:cstheme="minorHAnsi"/>
          <w:sz w:val="24"/>
          <w:szCs w:val="24"/>
        </w:rPr>
        <w:fldChar w:fldCharType="end"/>
      </w:r>
      <w:r>
        <w:rPr>
          <w:rFonts w:cstheme="minorHAnsi"/>
          <w:sz w:val="24"/>
          <w:szCs w:val="24"/>
        </w:rPr>
        <w:t xml:space="preserve">. </w:t>
      </w:r>
      <w:r w:rsidRPr="008A2DD6">
        <w:rPr>
          <w:rFonts w:cstheme="minorHAnsi"/>
          <w:sz w:val="24"/>
          <w:szCs w:val="24"/>
        </w:rPr>
        <w:t xml:space="preserve">We did not find a significant number of </w:t>
      </w:r>
      <w:r>
        <w:rPr>
          <w:rFonts w:cstheme="minorHAnsi"/>
          <w:sz w:val="24"/>
          <w:szCs w:val="24"/>
        </w:rPr>
        <w:t>TCs</w:t>
      </w:r>
      <w:r w:rsidRPr="008A2DD6">
        <w:rPr>
          <w:rFonts w:cstheme="minorHAnsi"/>
          <w:sz w:val="24"/>
          <w:szCs w:val="24"/>
        </w:rPr>
        <w:t xml:space="preserve"> in our study and there was no significant overlap between </w:t>
      </w:r>
      <w:r>
        <w:rPr>
          <w:rFonts w:cstheme="minorHAnsi"/>
          <w:sz w:val="24"/>
          <w:szCs w:val="24"/>
        </w:rPr>
        <w:t>TCs</w:t>
      </w:r>
      <w:r w:rsidRPr="008A2DD6">
        <w:rPr>
          <w:rFonts w:cstheme="minorHAnsi"/>
          <w:sz w:val="24"/>
          <w:szCs w:val="24"/>
        </w:rPr>
        <w:t xml:space="preserve"> and ESNs. This might be because the self-paced nature of the task introduced too much time variation between </w:t>
      </w:r>
      <w:r>
        <w:rPr>
          <w:rFonts w:cstheme="minorHAnsi"/>
          <w:sz w:val="24"/>
          <w:szCs w:val="24"/>
        </w:rPr>
        <w:t>too</w:t>
      </w:r>
      <w:r w:rsidRPr="008A2DD6">
        <w:rPr>
          <w:rFonts w:cstheme="minorHAnsi"/>
          <w:sz w:val="24"/>
          <w:szCs w:val="24"/>
        </w:rPr>
        <w:t xml:space="preserve"> few learning blocks to uncover </w:t>
      </w:r>
      <w:r>
        <w:rPr>
          <w:rFonts w:cstheme="minorHAnsi"/>
          <w:sz w:val="24"/>
          <w:szCs w:val="24"/>
        </w:rPr>
        <w:t>TC</w:t>
      </w:r>
      <w:r w:rsidRPr="008A2DD6">
        <w:rPr>
          <w:rFonts w:cstheme="minorHAnsi"/>
          <w:sz w:val="24"/>
          <w:szCs w:val="24"/>
        </w:rPr>
        <w:t xml:space="preserve"> dynamics.</w:t>
      </w:r>
      <w:r>
        <w:rPr>
          <w:rFonts w:cstheme="minorHAnsi"/>
          <w:sz w:val="24"/>
          <w:szCs w:val="24"/>
        </w:rPr>
        <w:t xml:space="preserve"> </w:t>
      </w:r>
      <w:r w:rsidRPr="001D4798">
        <w:rPr>
          <w:rFonts w:cstheme="minorHAnsi"/>
          <w:sz w:val="24"/>
          <w:szCs w:val="24"/>
        </w:rPr>
        <w:t xml:space="preserve">However, the absence of </w:t>
      </w:r>
      <w:r>
        <w:rPr>
          <w:rFonts w:cstheme="minorHAnsi"/>
          <w:sz w:val="24"/>
          <w:szCs w:val="24"/>
        </w:rPr>
        <w:t>TCs</w:t>
      </w:r>
      <w:r w:rsidRPr="001D4798">
        <w:rPr>
          <w:rFonts w:cstheme="minorHAnsi"/>
          <w:sz w:val="24"/>
          <w:szCs w:val="24"/>
        </w:rPr>
        <w:t xml:space="preserve"> in our paradigm </w:t>
      </w:r>
      <w:r>
        <w:rPr>
          <w:rFonts w:cstheme="minorHAnsi"/>
          <w:sz w:val="24"/>
          <w:szCs w:val="24"/>
        </w:rPr>
        <w:t xml:space="preserve">corroborates </w:t>
      </w:r>
      <w:r w:rsidRPr="001D4798">
        <w:rPr>
          <w:rFonts w:cstheme="minorHAnsi"/>
          <w:sz w:val="24"/>
          <w:szCs w:val="24"/>
        </w:rPr>
        <w:t xml:space="preserve">ESNs as independent from </w:t>
      </w:r>
      <w:r>
        <w:rPr>
          <w:rFonts w:cstheme="minorHAnsi"/>
          <w:sz w:val="24"/>
          <w:szCs w:val="24"/>
        </w:rPr>
        <w:t>TCs</w:t>
      </w:r>
      <w:r w:rsidRPr="001D4798">
        <w:rPr>
          <w:rFonts w:cstheme="minorHAnsi"/>
          <w:sz w:val="24"/>
          <w:szCs w:val="24"/>
        </w:rPr>
        <w:t>.</w:t>
      </w:r>
    </w:p>
    <w:p w14:paraId="03B2A73A" w14:textId="77777777" w:rsidR="00993C36" w:rsidRPr="00553503" w:rsidRDefault="00993C36" w:rsidP="00993C36">
      <w:pPr>
        <w:spacing w:line="480" w:lineRule="auto"/>
        <w:jc w:val="both"/>
        <w:rPr>
          <w:rFonts w:cstheme="minorHAnsi"/>
          <w:sz w:val="24"/>
          <w:szCs w:val="24"/>
        </w:rPr>
      </w:pPr>
      <w:r w:rsidRPr="004F572C">
        <w:rPr>
          <w:rFonts w:cstheme="minorHAnsi"/>
          <w:sz w:val="24"/>
          <w:szCs w:val="24"/>
        </w:rPr>
        <w:t xml:space="preserve">We found </w:t>
      </w:r>
      <w:r w:rsidRPr="006C07B9">
        <w:rPr>
          <w:rFonts w:cstheme="minorHAnsi"/>
          <w:sz w:val="24"/>
          <w:szCs w:val="24"/>
        </w:rPr>
        <w:t>tentative support that</w:t>
      </w:r>
      <w:r w:rsidRPr="004F572C">
        <w:rPr>
          <w:rFonts w:cstheme="minorHAnsi"/>
          <w:sz w:val="24"/>
          <w:szCs w:val="24"/>
        </w:rPr>
        <w:t xml:space="preserve"> ESNs have a wider waveshape than other neurons. This suggests that ESNs are likely excitatory cells (Prestigio et al., 2019). Alternatively</w:t>
      </w:r>
      <w:r w:rsidRPr="00905A0E">
        <w:rPr>
          <w:rFonts w:cstheme="minorHAnsi"/>
          <w:sz w:val="24"/>
          <w:szCs w:val="24"/>
        </w:rPr>
        <w:t>, it is possible that ESNs and neurons with a narrower waveshape are located in different hippocampal subfields.</w:t>
      </w:r>
      <w:r w:rsidRPr="00845DEE">
        <w:rPr>
          <w:rFonts w:cstheme="minorHAnsi"/>
          <w:sz w:val="24"/>
          <w:szCs w:val="24"/>
        </w:rPr>
        <w:t xml:space="preserve"> Unfortunately, with the current methods, we lack the precision to designate neurons to individual subfields</w:t>
      </w:r>
      <w:r>
        <w:rPr>
          <w:rFonts w:cstheme="minorHAnsi"/>
          <w:sz w:val="24"/>
          <w:szCs w:val="24"/>
        </w:rPr>
        <w:t xml:space="preserve"> (Quiroga, 2019)</w:t>
      </w:r>
      <w:r w:rsidRPr="00845DEE">
        <w:rPr>
          <w:rFonts w:cstheme="minorHAnsi"/>
          <w:sz w:val="24"/>
          <w:szCs w:val="24"/>
        </w:rPr>
        <w:t>.</w:t>
      </w:r>
    </w:p>
    <w:p w14:paraId="77C5FFE2" w14:textId="77777777" w:rsidR="00993C36" w:rsidRPr="00D64F5C" w:rsidRDefault="00993C36" w:rsidP="00993C36">
      <w:pPr>
        <w:spacing w:line="480" w:lineRule="auto"/>
        <w:jc w:val="both"/>
        <w:rPr>
          <w:rFonts w:eastAsia="Times New Roman" w:cstheme="minorHAnsi"/>
          <w:sz w:val="24"/>
          <w:szCs w:val="24"/>
        </w:rPr>
      </w:pPr>
      <w:bookmarkStart w:id="250" w:name="_Hlk102134277"/>
      <w:r w:rsidRPr="006615ED">
        <w:rPr>
          <w:rFonts w:cstheme="minorHAnsi"/>
          <w:sz w:val="24"/>
          <w:szCs w:val="24"/>
        </w:rPr>
        <w:t>One limitation of the current study is that every event was encoded and retrieved only once.</w:t>
      </w:r>
      <w:r>
        <w:rPr>
          <w:rFonts w:cstheme="minorHAnsi"/>
          <w:sz w:val="24"/>
          <w:szCs w:val="24"/>
        </w:rPr>
        <w:t xml:space="preserve"> </w:t>
      </w:r>
      <w:r w:rsidRPr="006615ED">
        <w:rPr>
          <w:rFonts w:cstheme="minorHAnsi"/>
          <w:sz w:val="24"/>
          <w:szCs w:val="24"/>
        </w:rPr>
        <w:t>However, the very nature of episodic memories is one-shot learning and the ability to subsequently perform mental time travel. Any neural substrate that supports this function must occur after a single bout of learning and subsequent retrieval of a single episode. Our method honours this fundamental characteristic which is the defining feature of episodic memory as originally stated by Endel Tulving (Tulving, 1972).</w:t>
      </w:r>
      <w:r>
        <w:rPr>
          <w:rFonts w:cstheme="minorHAnsi"/>
          <w:sz w:val="24"/>
          <w:szCs w:val="24"/>
        </w:rPr>
        <w:t xml:space="preserve"> </w:t>
      </w:r>
      <w:r w:rsidRPr="006615ED">
        <w:rPr>
          <w:rFonts w:cstheme="minorHAnsi"/>
          <w:sz w:val="24"/>
          <w:szCs w:val="24"/>
        </w:rPr>
        <w:t>Arguably, a repeated design would have allowed for a more reliable ESN identification. However, each memory reactivation leads to a transient plasticity of the memory trace until it is reconsolidated again. During this time window profound changes in the neurons that code for the initial memory trace might occur (Nader &amp; Hardt, 2009). To avoid this potential confound, every episode is learned and retrieved only once in the present experiments. The stability of ESNs over repeated reactivations and extended periods, therefore, remains an interesting topic of research for future studies.</w:t>
      </w:r>
      <w:bookmarkEnd w:id="250"/>
    </w:p>
    <w:p w14:paraId="01F67A90" w14:textId="1BE818F5" w:rsidR="00993C36" w:rsidRDefault="00993C36" w:rsidP="00993C36">
      <w:pPr>
        <w:spacing w:line="480" w:lineRule="auto"/>
        <w:jc w:val="both"/>
        <w:rPr>
          <w:rFonts w:cstheme="minorHAnsi"/>
          <w:sz w:val="24"/>
          <w:szCs w:val="24"/>
        </w:rPr>
      </w:pPr>
      <w:r>
        <w:rPr>
          <w:rFonts w:cstheme="minorHAnsi"/>
          <w:sz w:val="24"/>
          <w:szCs w:val="24"/>
        </w:rPr>
        <w:t>Our results are consistent with p</w:t>
      </w:r>
      <w:r w:rsidRPr="00E01046">
        <w:rPr>
          <w:rFonts w:cstheme="minorHAnsi"/>
          <w:sz w:val="24"/>
          <w:szCs w:val="24"/>
        </w:rPr>
        <w:t>revious</w:t>
      </w:r>
      <w:r>
        <w:rPr>
          <w:rFonts w:cstheme="minorHAnsi"/>
          <w:sz w:val="24"/>
          <w:szCs w:val="24"/>
        </w:rPr>
        <w:t xml:space="preserve"> </w:t>
      </w:r>
      <w:r w:rsidRPr="00E01046">
        <w:rPr>
          <w:rFonts w:cstheme="minorHAnsi"/>
          <w:sz w:val="24"/>
          <w:szCs w:val="24"/>
        </w:rPr>
        <w:t xml:space="preserve">studies using fMRI </w:t>
      </w:r>
      <w:r>
        <w:rPr>
          <w:rFonts w:cstheme="minorHAnsi"/>
          <w:sz w:val="24"/>
          <w:szCs w:val="24"/>
        </w:rPr>
        <w:t xml:space="preserve">that </w:t>
      </w:r>
      <w:r w:rsidRPr="00E01046">
        <w:rPr>
          <w:rFonts w:cstheme="minorHAnsi"/>
          <w:sz w:val="24"/>
          <w:szCs w:val="24"/>
        </w:rPr>
        <w:t>have shown item</w:t>
      </w:r>
      <w:r>
        <w:rPr>
          <w:rFonts w:cstheme="minorHAnsi"/>
          <w:sz w:val="24"/>
          <w:szCs w:val="24"/>
        </w:rPr>
        <w:t>-</w:t>
      </w:r>
      <w:r w:rsidRPr="00E01046">
        <w:rPr>
          <w:rFonts w:cstheme="minorHAnsi"/>
          <w:sz w:val="24"/>
          <w:szCs w:val="24"/>
        </w:rPr>
        <w:t xml:space="preserve">specific </w:t>
      </w:r>
      <w:r>
        <w:rPr>
          <w:rFonts w:cstheme="minorHAnsi"/>
          <w:sz w:val="24"/>
          <w:szCs w:val="24"/>
        </w:rPr>
        <w:t xml:space="preserve">activity reinstatement </w:t>
      </w:r>
      <w:r w:rsidRPr="00E01046">
        <w:rPr>
          <w:rFonts w:cstheme="minorHAnsi"/>
          <w:sz w:val="24"/>
          <w:szCs w:val="24"/>
        </w:rPr>
        <w:t xml:space="preserve">in the hippocampus </w:t>
      </w:r>
      <w:r>
        <w:rPr>
          <w:rFonts w:cstheme="minorHAnsi"/>
          <w:sz w:val="24"/>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Pr>
          <w:rFonts w:cstheme="minorHAnsi"/>
          <w:sz w:val="24"/>
          <w:szCs w:val="24"/>
        </w:rPr>
        <w:fldChar w:fldCharType="separate"/>
      </w:r>
      <w:r w:rsidR="002C7FAD">
        <w:rPr>
          <w:rFonts w:cstheme="minorHAnsi"/>
          <w:noProof/>
          <w:sz w:val="24"/>
          <w:szCs w:val="24"/>
        </w:rPr>
        <w:t xml:space="preserve">(Chadwick et al., 2010; Mack &amp; </w:t>
      </w:r>
      <w:r w:rsidR="002C7FAD">
        <w:rPr>
          <w:rFonts w:cstheme="minorHAnsi"/>
          <w:noProof/>
          <w:sz w:val="24"/>
          <w:szCs w:val="24"/>
        </w:rPr>
        <w:lastRenderedPageBreak/>
        <w:t>Preston, 2016)</w:t>
      </w:r>
      <w:r>
        <w:rPr>
          <w:rFonts w:cstheme="minorHAnsi"/>
          <w:sz w:val="24"/>
          <w:szCs w:val="24"/>
        </w:rPr>
        <w:fldChar w:fldCharType="end"/>
      </w:r>
      <w:r>
        <w:rPr>
          <w:rFonts w:cstheme="minorHAnsi"/>
          <w:sz w:val="24"/>
          <w:szCs w:val="24"/>
        </w:rPr>
        <w:t xml:space="preserve"> where s</w:t>
      </w:r>
      <w:r w:rsidRPr="00E01046">
        <w:rPr>
          <w:rFonts w:cstheme="minorHAnsi"/>
          <w:sz w:val="24"/>
          <w:szCs w:val="24"/>
        </w:rPr>
        <w:t xml:space="preserve">imilar representations are associated with distinct activity patterns </w:t>
      </w:r>
      <w:r>
        <w:rPr>
          <w:rFonts w:cstheme="minorHAnsi"/>
          <w:sz w:val="24"/>
          <w:szCs w:val="24"/>
        </w:rPr>
        <w:fldChar w:fldCharType="begin"/>
      </w:r>
      <w:r>
        <w:rPr>
          <w:rFonts w:cstheme="minorHAnsi"/>
          <w:sz w:val="24"/>
          <w:szCs w:val="24"/>
        </w:rPr>
        <w:instrText xml:space="preserve"> ADDIN EN.CITE &lt;EndNote&gt;&lt;Cite&gt;&lt;Author&gt;Bakker&lt;/Author&gt;&lt;Year&gt;2008&lt;/Year&gt;&lt;RecNum&gt;5&lt;/RecNum&gt;&lt;DisplayText&gt;(Bakker et al., 2008; Berron et al., 2016)&lt;/DisplayText&gt;&lt;record&gt;&lt;rec-number&gt;5&lt;/rec-number&gt;&lt;foreign-keys&gt;&lt;key app="EN" db-id="pvpx5wazhrvsd3e0ff3perwwwvrdppa005a2" timestamp="1643980491"&gt;5&lt;/key&gt;&lt;/foreign-keys&gt;&lt;ref-type name="Journal Article"&gt;17&lt;/ref-type&gt;&lt;contributors&gt;&lt;authors&gt;&lt;author&gt;Bakker, Arnold&lt;/author&gt;&lt;author&gt;Kirwan, C Brock&lt;/author&gt;&lt;author&gt;Miller, Michael&lt;/author&gt;&lt;author&gt;Stark, Craig EL&lt;/author&gt;&lt;/authors&gt;&lt;/contributors&gt;&lt;titles&gt;&lt;title&gt;Pattern separation in the human hippocampal CA3 and dentate gyrus&lt;/title&gt;&lt;secondary-title&gt;science&lt;/secondary-title&gt;&lt;/titles&gt;&lt;periodical&gt;&lt;full-title&gt;science&lt;/full-title&gt;&lt;/periodical&gt;&lt;pages&gt;1640-1642&lt;/pages&gt;&lt;volume&gt;319&lt;/volume&gt;&lt;number&gt;5870&lt;/number&gt;&lt;dates&gt;&lt;year&gt;2008&lt;/year&gt;&lt;/dates&gt;&lt;isbn&gt;0036-8075&lt;/isbn&gt;&lt;urls&gt;&lt;/urls&gt;&lt;/record&gt;&lt;/Cite&gt;&lt;Cite&gt;&lt;Author&gt;Berron&lt;/Author&gt;&lt;Year&gt;2016&lt;/Year&gt;&lt;RecNum&gt;6&lt;/RecNum&gt;&lt;record&gt;&lt;rec-number&gt;6&lt;/rec-number&gt;&lt;foreign-keys&gt;&lt;key app="EN" db-id="pvpx5wazhrvsd3e0ff3perwwwvrdppa005a2" timestamp="1643980502"&gt;6&lt;/key&gt;&lt;/foreign-keys&gt;&lt;ref-type name="Journal Article"&gt;17&lt;/ref-type&gt;&lt;contributors&gt;&lt;authors&gt;&lt;author&gt;Berron, David&lt;/author&gt;&lt;author&gt;Schütze, Hartmut&lt;/author&gt;&lt;author&gt;Maass, Anne&lt;/author&gt;&lt;author&gt;Cardenas-Blanco, Arturo&lt;/author&gt;&lt;author&gt;Kuijf, Hugo J&lt;/author&gt;&lt;author&gt;Kumaran, Dharshan&lt;/author&gt;&lt;author&gt;Düzel, Emrah&lt;/author&gt;&lt;/authors&gt;&lt;/contributors&gt;&lt;titles&gt;&lt;title&gt;Strong evidence for pattern separation in human dentate gyrus&lt;/title&gt;&lt;secondary-title&gt;Journal of Neuroscience&lt;/secondary-title&gt;&lt;/titles&gt;&lt;periodical&gt;&lt;full-title&gt;Journal of Neuroscience&lt;/full-title&gt;&lt;/periodical&gt;&lt;pages&gt;7569-7579&lt;/pages&gt;&lt;volume&gt;36&lt;/volume&gt;&lt;number&gt;29&lt;/number&gt;&lt;dates&gt;&lt;year&gt;2016&lt;/year&gt;&lt;/dates&gt;&lt;isbn&gt;0270-6474&lt;/isbn&gt;&lt;urls&gt;&lt;/urls&gt;&lt;/record&gt;&lt;/Cite&gt;&lt;/EndNote&gt;</w:instrText>
      </w:r>
      <w:r>
        <w:rPr>
          <w:rFonts w:cstheme="minorHAnsi"/>
          <w:sz w:val="24"/>
          <w:szCs w:val="24"/>
        </w:rPr>
        <w:fldChar w:fldCharType="separate"/>
      </w:r>
      <w:r>
        <w:rPr>
          <w:rFonts w:cstheme="minorHAnsi"/>
          <w:noProof/>
          <w:sz w:val="24"/>
          <w:szCs w:val="24"/>
        </w:rPr>
        <w:t>(Bakker et al., 2008; Berron et al., 2016)</w:t>
      </w:r>
      <w:r>
        <w:rPr>
          <w:rFonts w:cstheme="minorHAnsi"/>
          <w:sz w:val="24"/>
          <w:szCs w:val="24"/>
        </w:rPr>
        <w:fldChar w:fldCharType="end"/>
      </w:r>
      <w:r>
        <w:rPr>
          <w:rFonts w:cstheme="minorHAnsi"/>
          <w:sz w:val="24"/>
          <w:szCs w:val="24"/>
        </w:rPr>
        <w:t xml:space="preserve">. </w:t>
      </w:r>
      <w:r w:rsidRPr="009522FC">
        <w:rPr>
          <w:rFonts w:cstheme="minorHAnsi"/>
          <w:sz w:val="24"/>
          <w:szCs w:val="24"/>
        </w:rPr>
        <w:t>These findings are suggestive of an episode-specific neural code, which is consistent with our results</w:t>
      </w:r>
      <w:r>
        <w:rPr>
          <w:rFonts w:cstheme="minorHAnsi"/>
          <w:sz w:val="24"/>
          <w:szCs w:val="24"/>
        </w:rPr>
        <w:t xml:space="preserve">. However, due to </w:t>
      </w:r>
      <w:r w:rsidRPr="00E01046">
        <w:rPr>
          <w:rFonts w:cstheme="minorHAnsi"/>
          <w:sz w:val="24"/>
          <w:szCs w:val="24"/>
        </w:rPr>
        <w:t>the coarse resolution of fMRI</w:t>
      </w:r>
      <w:r>
        <w:rPr>
          <w:rFonts w:cstheme="minorHAnsi"/>
          <w:sz w:val="24"/>
          <w:szCs w:val="24"/>
        </w:rPr>
        <w:t>,</w:t>
      </w:r>
      <w:r w:rsidRPr="00E01046">
        <w:rPr>
          <w:rFonts w:cstheme="minorHAnsi"/>
          <w:sz w:val="24"/>
          <w:szCs w:val="24"/>
        </w:rPr>
        <w:t xml:space="preserve"> </w:t>
      </w:r>
      <w:r>
        <w:rPr>
          <w:rFonts w:cstheme="minorHAnsi"/>
          <w:sz w:val="24"/>
          <w:szCs w:val="24"/>
        </w:rPr>
        <w:t xml:space="preserve">these previous results cannot disambiguate whether this event-specific code is driven by a population of event-specific concept neurons, or whether it is driven by a population of event-specific indexing neurons. We here provide evidence for the latter. </w:t>
      </w:r>
      <w:bookmarkStart w:id="251" w:name="_Hlk102116195"/>
    </w:p>
    <w:p w14:paraId="4EA79C5E" w14:textId="0E112917" w:rsidR="002C7FAD" w:rsidRPr="002C7FAD" w:rsidRDefault="00993C36" w:rsidP="002C7FAD">
      <w:pPr>
        <w:spacing w:line="480" w:lineRule="auto"/>
        <w:jc w:val="both"/>
        <w:rPr>
          <w:sz w:val="24"/>
          <w:szCs w:val="24"/>
        </w:rPr>
      </w:pPr>
      <w:r w:rsidRPr="009245A1">
        <w:rPr>
          <w:sz w:val="24"/>
          <w:szCs w:val="24"/>
        </w:rPr>
        <w:t xml:space="preserve">Previous </w:t>
      </w:r>
      <w:r>
        <w:rPr>
          <w:sz w:val="24"/>
          <w:szCs w:val="24"/>
        </w:rPr>
        <w:t xml:space="preserve">intracranial </w:t>
      </w:r>
      <w:r w:rsidRPr="009245A1">
        <w:rPr>
          <w:sz w:val="24"/>
          <w:szCs w:val="24"/>
        </w:rPr>
        <w:t xml:space="preserve">work has identified </w:t>
      </w:r>
      <w:r>
        <w:rPr>
          <w:sz w:val="24"/>
          <w:szCs w:val="24"/>
        </w:rPr>
        <w:t xml:space="preserve">a multitude of different neurons that detect </w:t>
      </w:r>
      <w:r w:rsidRPr="009245A1">
        <w:rPr>
          <w:sz w:val="24"/>
          <w:szCs w:val="24"/>
        </w:rPr>
        <w:t>novelty</w:t>
      </w:r>
      <w:r>
        <w:rPr>
          <w:sz w:val="24"/>
          <w:szCs w:val="24"/>
        </w:rPr>
        <w:t xml:space="preserve"> or </w:t>
      </w:r>
      <w:r w:rsidRPr="009245A1">
        <w:rPr>
          <w:sz w:val="24"/>
          <w:szCs w:val="24"/>
        </w:rPr>
        <w:t>familiarity (</w:t>
      </w:r>
      <w:r w:rsidRPr="009245A1">
        <w:rPr>
          <w:rFonts w:cstheme="minorHAnsi"/>
          <w:noProof/>
          <w:sz w:val="24"/>
          <w:szCs w:val="24"/>
        </w:rPr>
        <w:t xml:space="preserve">Rutishauser et al., </w:t>
      </w:r>
      <w:r w:rsidRPr="00B1671E">
        <w:rPr>
          <w:rFonts w:cstheme="minorHAnsi"/>
          <w:noProof/>
          <w:sz w:val="24"/>
          <w:szCs w:val="24"/>
        </w:rPr>
        <w:t>2006; Rutishauser et al., 2008; Rutishauser et al., 2015)</w:t>
      </w:r>
      <w:r w:rsidRPr="00B1671E">
        <w:rPr>
          <w:sz w:val="24"/>
          <w:szCs w:val="24"/>
        </w:rPr>
        <w:t xml:space="preserve"> as well as episode boundaries and event onsets (</w:t>
      </w:r>
      <w:r w:rsidRPr="00B1671E">
        <w:rPr>
          <w:rFonts w:eastAsia="Times New Roman"/>
          <w:sz w:val="24"/>
          <w:szCs w:val="24"/>
        </w:rPr>
        <w:t>Zheng et al., 2022</w:t>
      </w:r>
      <w:r w:rsidRPr="00B1671E">
        <w:rPr>
          <w:sz w:val="24"/>
          <w:szCs w:val="24"/>
        </w:rPr>
        <w:t>). These cell types generally fired to many episodes, whereas the vast majority of identified ESNs in our experiments coded a single episode</w:t>
      </w:r>
      <w:r w:rsidR="00B1671E" w:rsidRPr="00B1671E">
        <w:rPr>
          <w:rStyle w:val="CommentReference"/>
          <w:rFonts w:eastAsia="Times New Roman"/>
          <w:sz w:val="24"/>
          <w:szCs w:val="24"/>
          <w:lang w:val="en-DE"/>
        </w:rPr>
        <w:t>. Wh</w:t>
      </w:r>
      <w:r w:rsidRPr="00B1671E">
        <w:rPr>
          <w:sz w:val="24"/>
          <w:szCs w:val="24"/>
        </w:rPr>
        <w:t>en quantifying neural firing reinstatement between scene encoding and recognition, recent work relied on population activity (i.e., considering the activity of all recorded neurons</w:t>
      </w:r>
      <w:r w:rsidRPr="002E2337">
        <w:rPr>
          <w:sz w:val="24"/>
          <w:szCs w:val="24"/>
        </w:rPr>
        <w:t>) (Zheng et al.,</w:t>
      </w:r>
      <w:r>
        <w:rPr>
          <w:sz w:val="24"/>
          <w:szCs w:val="24"/>
        </w:rPr>
        <w:t xml:space="preserve"> 2022)</w:t>
      </w:r>
      <w:r w:rsidRPr="009245A1">
        <w:rPr>
          <w:sz w:val="24"/>
          <w:szCs w:val="24"/>
        </w:rPr>
        <w:t xml:space="preserve">. </w:t>
      </w:r>
      <w:r>
        <w:rPr>
          <w:sz w:val="24"/>
          <w:szCs w:val="24"/>
        </w:rPr>
        <w:t>In contrast, we showed here that neural reinstatement takes place on the level of a single neuron.</w:t>
      </w:r>
      <w:r w:rsidRPr="006F5E58">
        <w:rPr>
          <w:rFonts w:eastAsia="Times New Roman" w:cstheme="minorHAnsi"/>
          <w:sz w:val="24"/>
          <w:szCs w:val="24"/>
        </w:rPr>
        <w:t xml:space="preserve"> </w:t>
      </w:r>
      <w:r>
        <w:rPr>
          <w:rFonts w:eastAsia="Times New Roman" w:cstheme="minorHAnsi"/>
          <w:sz w:val="24"/>
          <w:szCs w:val="24"/>
        </w:rPr>
        <w:t>Importantly, we expect that an episode is coded by an assembly of ESNs from which we sampled only one due to the limited number of neurons that can be recorded with the currently available methods</w:t>
      </w:r>
      <w:r>
        <w:rPr>
          <w:rStyle w:val="CommentReference"/>
          <w:rFonts w:eastAsia="Times New Roman"/>
        </w:rPr>
        <w:t xml:space="preserve">. </w:t>
      </w:r>
      <w:r w:rsidR="002C7FAD" w:rsidRPr="002C7FAD">
        <w:rPr>
          <w:sz w:val="24"/>
          <w:szCs w:val="24"/>
        </w:rPr>
        <w:t xml:space="preserve">These findings are in line with previous work showing that episodic memories in the hippocampus are coded in a sparse distributed way </w:t>
      </w:r>
      <w:r w:rsidR="002C7FAD">
        <w:rPr>
          <w:sz w:val="24"/>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Pr>
          <w:sz w:val="24"/>
          <w:szCs w:val="24"/>
        </w:rPr>
        <w:instrText xml:space="preserve"> ADDIN EN.CITE </w:instrText>
      </w:r>
      <w:r w:rsidR="002C7FAD">
        <w:rPr>
          <w:sz w:val="24"/>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Pr>
          <w:sz w:val="24"/>
          <w:szCs w:val="24"/>
        </w:rPr>
        <w:instrText xml:space="preserve"> ADDIN EN.CITE.DATA </w:instrText>
      </w:r>
      <w:r w:rsidR="002C7FAD">
        <w:rPr>
          <w:sz w:val="24"/>
          <w:szCs w:val="24"/>
        </w:rPr>
      </w:r>
      <w:r w:rsidR="002C7FAD">
        <w:rPr>
          <w:sz w:val="24"/>
          <w:szCs w:val="24"/>
        </w:rPr>
        <w:fldChar w:fldCharType="end"/>
      </w:r>
      <w:r w:rsidR="002C7FAD">
        <w:rPr>
          <w:sz w:val="24"/>
          <w:szCs w:val="24"/>
        </w:rPr>
        <w:fldChar w:fldCharType="separate"/>
      </w:r>
      <w:r w:rsidR="002C7FAD">
        <w:rPr>
          <w:noProof/>
          <w:sz w:val="24"/>
          <w:szCs w:val="24"/>
        </w:rPr>
        <w:t>(Wixted et al., 2018; Wixted et al., 2014)</w:t>
      </w:r>
      <w:r w:rsidR="002C7FAD">
        <w:rPr>
          <w:sz w:val="24"/>
          <w:szCs w:val="24"/>
        </w:rPr>
        <w:fldChar w:fldCharType="end"/>
      </w:r>
      <w:r w:rsidR="002C7FAD" w:rsidRPr="002C7FAD">
        <w:rPr>
          <w:sz w:val="24"/>
          <w:szCs w:val="24"/>
        </w:rPr>
        <w:t xml:space="preserve">. However, there are various reasons why we refrain from making any claims regarding sparsity in the present study. A neural code can be sparse in two ways </w:t>
      </w:r>
      <w:r w:rsidR="002C7FAD">
        <w:rPr>
          <w:sz w:val="24"/>
          <w:szCs w:val="24"/>
        </w:rPr>
        <w:fldChar w:fldCharType="begin"/>
      </w:r>
      <w:r w:rsidR="002C7FAD">
        <w:rPr>
          <w:sz w:val="24"/>
          <w:szCs w:val="24"/>
        </w:rPr>
        <w:instrText xml:space="preserve"> ADDIN EN.CITE &lt;EndNote&gt;&lt;Cite&gt;&lt;Author&gt;Wixted&lt;/Author&gt;&lt;Year&gt;2018&lt;/Year&gt;&lt;RecNum&gt;69&lt;/RecNum&gt;&lt;DisplayText&gt;(Wixted et al., 2018)&lt;/DisplayText&gt;&lt;record&gt;&lt;rec-number&gt;69&lt;/rec-number&gt;&lt;foreign-keys&gt;&lt;key app="EN" db-id="pvpx5wazhrvsd3e0ff3perwwwvrdppa005a2" timestamp="1643993705"&gt;69&lt;/key&gt;&lt;/foreign-keys&gt;&lt;ref-type name="Journal Article"&gt;17&lt;/ref-type&gt;&lt;contributors&gt;&lt;authors&gt;&lt;author&gt;Wixted, John T&lt;/author&gt;&lt;author&gt;Goldinger, Stephen D&lt;/author&gt;&lt;author&gt;Squire, Larry R&lt;/author&gt;&lt;author&gt;Kuhn, Joel R&lt;/author&gt;&lt;author&gt;Papesh, Megan H&lt;/author&gt;&lt;author&gt;Smith, Kris A&lt;/author&gt;&lt;author&gt;Treiman, David M&lt;/author&gt;&lt;author&gt;Steinmetz, Peter N&lt;/author&gt;&lt;/authors&gt;&lt;/contributors&gt;&lt;titles&gt;&lt;title&gt;Coding of episodic memory in the human hippocampus&lt;/title&gt;&lt;secondary-title&gt;Proceedings of the National Academy of Sciences&lt;/secondary-title&gt;&lt;/titles&gt;&lt;periodical&gt;&lt;full-title&gt;Proceedings of the National Academy of Sciences&lt;/full-title&gt;&lt;/periodical&gt;&lt;pages&gt;1093-1098&lt;/pages&gt;&lt;volume&gt;115&lt;/volume&gt;&lt;number&gt;5&lt;/number&gt;&lt;dates&gt;&lt;year&gt;2018&lt;/year&gt;&lt;/dates&gt;&lt;isbn&gt;0027-8424&lt;/isbn&gt;&lt;urls&gt;&lt;/urls&gt;&lt;/record&gt;&lt;/Cite&gt;&lt;/EndNote&gt;</w:instrText>
      </w:r>
      <w:r w:rsidR="002C7FAD">
        <w:rPr>
          <w:sz w:val="24"/>
          <w:szCs w:val="24"/>
        </w:rPr>
        <w:fldChar w:fldCharType="separate"/>
      </w:r>
      <w:r w:rsidR="002C7FAD">
        <w:rPr>
          <w:noProof/>
          <w:sz w:val="24"/>
          <w:szCs w:val="24"/>
        </w:rPr>
        <w:t>(Wixted et al., 2018)</w:t>
      </w:r>
      <w:r w:rsidR="002C7FAD">
        <w:rPr>
          <w:sz w:val="24"/>
          <w:szCs w:val="24"/>
        </w:rPr>
        <w:fldChar w:fldCharType="end"/>
      </w:r>
      <w:r w:rsidR="002C7FAD" w:rsidRPr="002C7FAD">
        <w:rPr>
          <w:sz w:val="24"/>
          <w:szCs w:val="24"/>
        </w:rPr>
        <w:t>. A neural code can be population sparse, which is the case when a low percentage of neurons respond to a given stimulus. It can also be lifetime sparse, which refers to a low percentage of stimuli that a given neuron responds to.</w:t>
      </w:r>
    </w:p>
    <w:p w14:paraId="184A4ED5" w14:textId="78631420" w:rsidR="00993C36" w:rsidRDefault="002C7FAD" w:rsidP="00993C36">
      <w:pPr>
        <w:spacing w:line="480" w:lineRule="auto"/>
        <w:jc w:val="both"/>
        <w:rPr>
          <w:rFonts w:cstheme="minorHAnsi"/>
          <w:sz w:val="24"/>
          <w:szCs w:val="24"/>
        </w:rPr>
      </w:pPr>
      <w:r w:rsidRPr="002C7FAD">
        <w:rPr>
          <w:sz w:val="24"/>
          <w:szCs w:val="24"/>
        </w:rPr>
        <w:lastRenderedPageBreak/>
        <w:t>On the one hand, we artificially induce lifetime sparsity (and by extension population sparsity) because we (i) standardize the firing rate during encoding and retrieval and then (ii) multiply these two values. On the other hand, we drastically reduce the sparsity because we test for reinstatement at each episode without correcting for multiple comparisons. It is very important to understand that while this leads to alpha-level inflation at the level of the neuron, this does not extend to the group-level at which we interpret our findings. We have confirmed that our analysis does not have a bias towards positive findings using a simulation (see Figure S2). Unfortunately, that also means that in the present study we have to refrain from making any claims regarding lifetime sparsity.</w:t>
      </w:r>
      <w:r>
        <w:rPr>
          <w:sz w:val="24"/>
          <w:szCs w:val="24"/>
          <w:lang w:val="en-DE"/>
        </w:rPr>
        <w:t xml:space="preserve"> </w:t>
      </w:r>
      <w:r w:rsidR="00993C36">
        <w:rPr>
          <w:sz w:val="24"/>
          <w:szCs w:val="24"/>
        </w:rPr>
        <w:t xml:space="preserve">Moreover, </w:t>
      </w:r>
      <w:r w:rsidR="00993C36">
        <w:rPr>
          <w:rFonts w:cstheme="minorHAnsi"/>
          <w:sz w:val="24"/>
          <w:szCs w:val="24"/>
        </w:rPr>
        <w:t>in</w:t>
      </w:r>
      <w:r w:rsidR="00993C36" w:rsidRPr="00E323E3">
        <w:rPr>
          <w:rFonts w:cstheme="minorHAnsi"/>
          <w:sz w:val="24"/>
          <w:szCs w:val="24"/>
        </w:rPr>
        <w:t xml:space="preserve"> the current study</w:t>
      </w:r>
      <w:r w:rsidR="00993C36">
        <w:rPr>
          <w:rFonts w:cstheme="minorHAnsi"/>
          <w:sz w:val="24"/>
          <w:szCs w:val="24"/>
        </w:rPr>
        <w:t>,</w:t>
      </w:r>
      <w:r w:rsidR="00993C36" w:rsidRPr="00E323E3">
        <w:rPr>
          <w:rFonts w:cstheme="minorHAnsi"/>
          <w:sz w:val="24"/>
          <w:szCs w:val="24"/>
        </w:rPr>
        <w:t xml:space="preserve"> the associated image </w:t>
      </w:r>
      <w:r w:rsidR="00993C36">
        <w:rPr>
          <w:rFonts w:cstheme="minorHAnsi"/>
          <w:sz w:val="24"/>
          <w:szCs w:val="24"/>
        </w:rPr>
        <w:t>was</w:t>
      </w:r>
      <w:r w:rsidR="00993C36" w:rsidRPr="00E323E3">
        <w:rPr>
          <w:rFonts w:cstheme="minorHAnsi"/>
          <w:sz w:val="24"/>
          <w:szCs w:val="24"/>
        </w:rPr>
        <w:t xml:space="preserve"> not shown on the screen during memory retrieval. This mental reinstatement is a core feature of episodic memory </w:t>
      </w:r>
      <w:r w:rsidR="00993C36">
        <w:rPr>
          <w:rFonts w:cstheme="minorHAnsi"/>
          <w:sz w:val="24"/>
          <w:szCs w:val="24"/>
        </w:rPr>
        <w:t>which is difficult to assess</w:t>
      </w:r>
      <w:r w:rsidR="00993C36" w:rsidRPr="00E323E3">
        <w:rPr>
          <w:rFonts w:cstheme="minorHAnsi"/>
          <w:sz w:val="24"/>
          <w:szCs w:val="24"/>
        </w:rPr>
        <w:t xml:space="preserve"> </w:t>
      </w:r>
      <w:r w:rsidR="00993C36">
        <w:rPr>
          <w:rFonts w:cstheme="minorHAnsi"/>
          <w:sz w:val="24"/>
          <w:szCs w:val="24"/>
        </w:rPr>
        <w:t>with</w:t>
      </w:r>
      <w:r w:rsidR="00993C36" w:rsidRPr="00E323E3">
        <w:rPr>
          <w:rFonts w:cstheme="minorHAnsi"/>
          <w:sz w:val="24"/>
          <w:szCs w:val="24"/>
        </w:rPr>
        <w:t xml:space="preserve"> recognition</w:t>
      </w:r>
      <w:r w:rsidR="00993C36">
        <w:rPr>
          <w:rFonts w:cstheme="minorHAnsi"/>
          <w:sz w:val="24"/>
          <w:szCs w:val="24"/>
        </w:rPr>
        <w:t>-based memory</w:t>
      </w:r>
      <w:r w:rsidR="00993C36" w:rsidRPr="00E323E3">
        <w:rPr>
          <w:rFonts w:cstheme="minorHAnsi"/>
          <w:sz w:val="24"/>
          <w:szCs w:val="24"/>
        </w:rPr>
        <w:t xml:space="preserve"> paradigms.</w:t>
      </w:r>
      <w:bookmarkEnd w:id="251"/>
    </w:p>
    <w:p w14:paraId="75BF00C4" w14:textId="5C40CFB6" w:rsidR="00993C36" w:rsidRPr="007E17A3" w:rsidRDefault="00993C36" w:rsidP="002D4893">
      <w:pPr>
        <w:spacing w:line="480" w:lineRule="auto"/>
        <w:ind w:firstLine="720"/>
        <w:rPr>
          <w:rFonts w:eastAsia="Times New Roman" w:cstheme="minorHAnsi"/>
          <w:sz w:val="24"/>
          <w:szCs w:val="24"/>
        </w:rPr>
      </w:pPr>
      <w:r w:rsidRPr="00112343">
        <w:rPr>
          <w:rFonts w:eastAsia="Times New Roman" w:cstheme="minorHAnsi"/>
          <w:sz w:val="24"/>
          <w:szCs w:val="24"/>
        </w:rPr>
        <w:t xml:space="preserve">In conclusion, we </w:t>
      </w:r>
      <w:r>
        <w:rPr>
          <w:rFonts w:eastAsia="Times New Roman" w:cstheme="minorHAnsi"/>
          <w:sz w:val="24"/>
          <w:szCs w:val="24"/>
        </w:rPr>
        <w:t>found</w:t>
      </w:r>
      <w:r w:rsidRPr="00112343">
        <w:rPr>
          <w:rFonts w:eastAsia="Times New Roman" w:cstheme="minorHAnsi"/>
          <w:sz w:val="24"/>
          <w:szCs w:val="24"/>
        </w:rPr>
        <w:t xml:space="preserve"> neurons in the hippocampus</w:t>
      </w:r>
      <w:r w:rsidRPr="00AD7CFC">
        <w:rPr>
          <w:rFonts w:eastAsia="Times New Roman" w:cstheme="minorHAnsi"/>
          <w:sz w:val="24"/>
          <w:szCs w:val="24"/>
        </w:rPr>
        <w:t xml:space="preserve"> that show firing reinstatement in response to a specific </w:t>
      </w:r>
      <w:r>
        <w:rPr>
          <w:rFonts w:eastAsia="Times New Roman" w:cstheme="minorHAnsi"/>
          <w:sz w:val="24"/>
          <w:szCs w:val="24"/>
        </w:rPr>
        <w:t xml:space="preserve">conjunction of elements within </w:t>
      </w:r>
      <w:r w:rsidRPr="00AD7CFC">
        <w:rPr>
          <w:rFonts w:eastAsia="Times New Roman" w:cstheme="minorHAnsi"/>
          <w:sz w:val="24"/>
          <w:szCs w:val="24"/>
        </w:rPr>
        <w:t xml:space="preserve">a unique episode. These Episode Specific Neurons </w:t>
      </w:r>
      <w:r>
        <w:rPr>
          <w:rFonts w:eastAsia="Times New Roman" w:cstheme="minorHAnsi"/>
          <w:sz w:val="24"/>
          <w:szCs w:val="24"/>
        </w:rPr>
        <w:t>did</w:t>
      </w:r>
      <w:r w:rsidRPr="00AD7CFC">
        <w:rPr>
          <w:rFonts w:eastAsia="Times New Roman" w:cstheme="minorHAnsi"/>
          <w:sz w:val="24"/>
          <w:szCs w:val="24"/>
        </w:rPr>
        <w:t xml:space="preserve"> not fire in response to individual concepts (Concept Neurons) or to specific, re-occurring time points (</w:t>
      </w:r>
      <w:r>
        <w:rPr>
          <w:rFonts w:eastAsia="Times New Roman" w:cstheme="minorHAnsi"/>
          <w:sz w:val="24"/>
          <w:szCs w:val="24"/>
        </w:rPr>
        <w:t>Time Cell</w:t>
      </w:r>
      <w:r w:rsidRPr="00AD7CFC">
        <w:rPr>
          <w:rFonts w:eastAsia="Times New Roman" w:cstheme="minorHAnsi"/>
          <w:sz w:val="24"/>
          <w:szCs w:val="24"/>
        </w:rPr>
        <w:t>s).</w:t>
      </w:r>
      <w:r>
        <w:rPr>
          <w:rFonts w:eastAsia="Times New Roman" w:cstheme="minorHAnsi"/>
          <w:sz w:val="24"/>
          <w:szCs w:val="24"/>
        </w:rPr>
        <w:t xml:space="preserve"> </w:t>
      </w:r>
      <w:r w:rsidRPr="00AD7CFC">
        <w:rPr>
          <w:rFonts w:eastAsia="Times New Roman" w:cstheme="minorHAnsi"/>
          <w:sz w:val="24"/>
          <w:szCs w:val="24"/>
        </w:rPr>
        <w:t xml:space="preserve">We propose that during memory formation an assembly of ESNs acts as a pointer </w:t>
      </w:r>
      <w:r>
        <w:rPr>
          <w:rFonts w:eastAsia="Times New Roman" w:cstheme="minorHAnsi"/>
          <w:sz w:val="24"/>
          <w:szCs w:val="24"/>
        </w:rPr>
        <w:t xml:space="preserve">or index </w:t>
      </w:r>
      <w:r w:rsidRPr="00AD7CFC">
        <w:rPr>
          <w:rFonts w:eastAsia="Times New Roman" w:cstheme="minorHAnsi"/>
          <w:sz w:val="24"/>
          <w:szCs w:val="24"/>
        </w:rPr>
        <w:t xml:space="preserve">that initially binds the </w:t>
      </w:r>
      <w:r>
        <w:rPr>
          <w:rFonts w:eastAsia="Times New Roman" w:cstheme="minorHAnsi"/>
          <w:sz w:val="24"/>
          <w:szCs w:val="24"/>
        </w:rPr>
        <w:t>elements</w:t>
      </w:r>
      <w:r w:rsidRPr="00AD7CFC">
        <w:rPr>
          <w:rFonts w:eastAsia="Times New Roman" w:cstheme="minorHAnsi"/>
          <w:sz w:val="24"/>
          <w:szCs w:val="24"/>
        </w:rPr>
        <w:t xml:space="preserve"> of an episode together, in line with the </w:t>
      </w:r>
      <w:r>
        <w:rPr>
          <w:rFonts w:eastAsia="Times New Roman" w:cstheme="minorHAnsi"/>
          <w:sz w:val="24"/>
          <w:szCs w:val="24"/>
        </w:rPr>
        <w:t>I</w:t>
      </w:r>
      <w:r w:rsidRPr="00AD7CFC">
        <w:rPr>
          <w:rFonts w:eastAsia="Times New Roman" w:cstheme="minorHAnsi"/>
          <w:sz w:val="24"/>
          <w:szCs w:val="24"/>
        </w:rPr>
        <w:t xml:space="preserve">ndexing </w:t>
      </w:r>
      <w:r>
        <w:rPr>
          <w:rFonts w:eastAsia="Times New Roman" w:cstheme="minorHAnsi"/>
          <w:sz w:val="24"/>
          <w:szCs w:val="24"/>
        </w:rPr>
        <w:t>T</w:t>
      </w:r>
      <w:r w:rsidRPr="00AD7CFC">
        <w:rPr>
          <w:rFonts w:eastAsia="Times New Roman" w:cstheme="minorHAnsi"/>
          <w:sz w:val="24"/>
          <w:szCs w:val="24"/>
        </w:rPr>
        <w:t xml:space="preserve">heory </w:t>
      </w:r>
      <w:r>
        <w:rPr>
          <w:rFonts w:eastAsia="Times New Roman" w:cstheme="minorHAnsi"/>
          <w:sz w:val="24"/>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Pr>
          <w:rFonts w:eastAsia="Times New Roman" w:cstheme="minorHAnsi"/>
          <w:sz w:val="24"/>
          <w:szCs w:val="24"/>
        </w:rPr>
        <w:instrText xml:space="preserve"> ADDIN EN.CITE </w:instrText>
      </w:r>
      <w:r w:rsidR="002C7FAD">
        <w:rPr>
          <w:rFonts w:eastAsia="Times New Roman" w:cstheme="minorHAnsi"/>
          <w:sz w:val="24"/>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Pr>
          <w:rFonts w:eastAsia="Times New Roman" w:cstheme="minorHAnsi"/>
          <w:sz w:val="24"/>
          <w:szCs w:val="24"/>
        </w:rPr>
        <w:instrText xml:space="preserve"> ADDIN EN.CITE.DATA </w:instrText>
      </w:r>
      <w:r w:rsidR="002C7FAD">
        <w:rPr>
          <w:rFonts w:eastAsia="Times New Roman" w:cstheme="minorHAnsi"/>
          <w:sz w:val="24"/>
          <w:szCs w:val="24"/>
        </w:rPr>
      </w:r>
      <w:r w:rsidR="002C7FAD">
        <w:rPr>
          <w:rFonts w:eastAsia="Times New Roman" w:cstheme="minorHAnsi"/>
          <w:sz w:val="24"/>
          <w:szCs w:val="24"/>
        </w:rPr>
        <w:fldChar w:fldCharType="end"/>
      </w:r>
      <w:r>
        <w:rPr>
          <w:rFonts w:eastAsia="Times New Roman" w:cstheme="minorHAnsi"/>
          <w:sz w:val="24"/>
          <w:szCs w:val="24"/>
        </w:rPr>
        <w:fldChar w:fldCharType="separate"/>
      </w:r>
      <w:r w:rsidR="002C7FAD">
        <w:rPr>
          <w:rFonts w:eastAsia="Times New Roman" w:cstheme="minorHAnsi"/>
          <w:noProof/>
          <w:sz w:val="24"/>
          <w:szCs w:val="24"/>
        </w:rPr>
        <w:t>(Bowman &amp; Wyble, 2007; Teyler &amp; DiScenna, 1986; Teyler &amp; Rudy, 2007)</w:t>
      </w:r>
      <w:r>
        <w:rPr>
          <w:rFonts w:eastAsia="Times New Roman" w:cstheme="minorHAnsi"/>
          <w:sz w:val="24"/>
          <w:szCs w:val="24"/>
        </w:rPr>
        <w:fldChar w:fldCharType="end"/>
      </w:r>
      <w:r>
        <w:rPr>
          <w:rFonts w:eastAsia="Times New Roman" w:cstheme="minorHAnsi"/>
          <w:sz w:val="24"/>
          <w:szCs w:val="24"/>
        </w:rPr>
        <w:t xml:space="preserve">. </w:t>
      </w:r>
      <w:r w:rsidRPr="00AD7CFC">
        <w:rPr>
          <w:rFonts w:eastAsia="Times New Roman" w:cstheme="minorHAnsi"/>
          <w:sz w:val="24"/>
          <w:szCs w:val="24"/>
        </w:rPr>
        <w:t>Reactivation of this pointer allows ESNs to reinstate the episodic memory previously encoded</w:t>
      </w:r>
      <w:r w:rsidRPr="00AD7CFC">
        <w:rPr>
          <w:rFonts w:cstheme="minorHAnsi"/>
          <w:sz w:val="24"/>
          <w:szCs w:val="24"/>
        </w:rPr>
        <w:t>. Importantly, because ESNs reinstate unique episodes, they contain a time and content component. However, rather than reflecting the underlying coding mechanism, this time and content aspect necessarily emerges from the conjunctive code of an episode that is unique in content and time.</w:t>
      </w:r>
    </w:p>
    <w:p w14:paraId="3B8D52AB" w14:textId="77777777" w:rsidR="00993C36" w:rsidRPr="00DC05E1" w:rsidRDefault="00993C36" w:rsidP="00993C36">
      <w:pPr>
        <w:spacing w:line="480" w:lineRule="auto"/>
        <w:rPr>
          <w:b/>
          <w:bCs/>
          <w:sz w:val="24"/>
          <w:szCs w:val="24"/>
        </w:rPr>
      </w:pPr>
      <w:r w:rsidRPr="00DC05E1">
        <w:rPr>
          <w:rFonts w:cstheme="minorHAnsi"/>
          <w:sz w:val="32"/>
          <w:szCs w:val="32"/>
        </w:rPr>
        <w:br w:type="page"/>
      </w:r>
      <w:r w:rsidRPr="00DC05E1">
        <w:rPr>
          <w:b/>
          <w:bCs/>
          <w:sz w:val="24"/>
          <w:szCs w:val="24"/>
        </w:rPr>
        <w:lastRenderedPageBreak/>
        <w:t>References</w:t>
      </w:r>
    </w:p>
    <w:p w14:paraId="37A94084" w14:textId="77777777" w:rsidR="00993C36" w:rsidRPr="00010311" w:rsidRDefault="00993C36" w:rsidP="00993C36">
      <w:pPr>
        <w:pStyle w:val="EndNoteBibliography"/>
      </w:pPr>
      <w:r>
        <w:rPr>
          <w:sz w:val="24"/>
        </w:rPr>
        <w:fldChar w:fldCharType="begin"/>
      </w:r>
      <w:r w:rsidRPr="006C07B9">
        <w:rPr>
          <w:lang w:val="en-GB"/>
        </w:rPr>
        <w:instrText xml:space="preserve"> ADDIN EN.REFLIST </w:instrText>
      </w:r>
      <w:r>
        <w:rPr>
          <w:sz w:val="24"/>
        </w:rPr>
        <w:fldChar w:fldCharType="separate"/>
      </w:r>
      <w:r w:rsidRPr="006C07B9">
        <w:rPr>
          <w:lang w:val="en-GB"/>
        </w:rPr>
        <w:t xml:space="preserve">Bakker, A., Kirwan, C.B., Miller, M., and Stark, C.E. (2008). </w:t>
      </w:r>
      <w:r w:rsidRPr="00010311">
        <w:t xml:space="preserve">Pattern separation in the human hippocampal CA3 and dentate gyrus. science </w:t>
      </w:r>
      <w:r w:rsidRPr="00010311">
        <w:rPr>
          <w:i/>
        </w:rPr>
        <w:t>319</w:t>
      </w:r>
      <w:r w:rsidRPr="00010311">
        <w:t>, 1640-1642.</w:t>
      </w:r>
    </w:p>
    <w:p w14:paraId="731CCBFC" w14:textId="77777777" w:rsidR="00993C36" w:rsidRPr="00010311" w:rsidRDefault="00993C36" w:rsidP="00993C36">
      <w:pPr>
        <w:pStyle w:val="EndNoteBibliography"/>
      </w:pPr>
      <w:r w:rsidRPr="001F6537">
        <w:rPr>
          <w:lang w:val="de-DE"/>
        </w:rPr>
        <w:t xml:space="preserve">Berron, D., Schütze, H., Maass, A., Cardenas-Blanco, A., Kuijf, H.J., Kumaran, D., and Düzel, E. (2016). </w:t>
      </w:r>
      <w:r w:rsidRPr="00010311">
        <w:t xml:space="preserve">Strong evidence for pattern separation in human dentate gyrus. Journal of Neuroscience </w:t>
      </w:r>
      <w:r w:rsidRPr="00010311">
        <w:rPr>
          <w:i/>
        </w:rPr>
        <w:t>36</w:t>
      </w:r>
      <w:r w:rsidRPr="00010311">
        <w:t>, 7569-7579.</w:t>
      </w:r>
    </w:p>
    <w:p w14:paraId="32CA800E" w14:textId="77777777" w:rsidR="00993C36" w:rsidRPr="00010311" w:rsidRDefault="00993C36" w:rsidP="00993C36">
      <w:pPr>
        <w:pStyle w:val="EndNoteBibliography"/>
      </w:pPr>
      <w:r w:rsidRPr="00010311">
        <w:t xml:space="preserve">Bowman, H., and Wyble, B. (2007). The simultaneous type, serial token model of temporal attention and working memory. Psychological review </w:t>
      </w:r>
      <w:r w:rsidRPr="00010311">
        <w:rPr>
          <w:i/>
        </w:rPr>
        <w:t>114</w:t>
      </w:r>
      <w:r w:rsidRPr="00010311">
        <w:t>, 38.</w:t>
      </w:r>
    </w:p>
    <w:p w14:paraId="1D9F5628" w14:textId="77777777" w:rsidR="00993C36" w:rsidRPr="00010311" w:rsidRDefault="00993C36" w:rsidP="00993C36">
      <w:pPr>
        <w:pStyle w:val="EndNoteBibliography"/>
      </w:pPr>
      <w:r w:rsidRPr="00010311">
        <w:t xml:space="preserve">Chadwick, M.J., Hassabis, D., Weiskopf, N., and Maguire, E.A. (2010). Decoding individual episodic memory traces in the human hippocampus. Curr Biol </w:t>
      </w:r>
      <w:r w:rsidRPr="00010311">
        <w:rPr>
          <w:i/>
        </w:rPr>
        <w:t>20</w:t>
      </w:r>
      <w:r w:rsidRPr="00010311">
        <w:t>, 544-547. 10.1016/j.cub.2010.01.053.</w:t>
      </w:r>
    </w:p>
    <w:p w14:paraId="04B8F16F" w14:textId="77777777" w:rsidR="00993C36" w:rsidRPr="00061583" w:rsidRDefault="00993C36" w:rsidP="00993C36">
      <w:pPr>
        <w:pStyle w:val="EndNoteBibliography"/>
        <w:rPr>
          <w:lang w:val="de-DE"/>
        </w:rPr>
      </w:pPr>
      <w:r w:rsidRPr="00010311">
        <w:t xml:space="preserve">Cooper, R.A., and Ritchey, M. (2020). Progression from Feature-Specific Brain Activity to Hippocampal Binding during Episodic Encoding. </w:t>
      </w:r>
      <w:r w:rsidRPr="001F6537">
        <w:rPr>
          <w:lang w:val="de-DE"/>
        </w:rPr>
        <w:t xml:space="preserve">J Neurosci </w:t>
      </w:r>
      <w:r w:rsidRPr="00061583">
        <w:rPr>
          <w:i/>
          <w:lang w:val="de-DE"/>
        </w:rPr>
        <w:t>40</w:t>
      </w:r>
      <w:r w:rsidRPr="00061583">
        <w:rPr>
          <w:lang w:val="de-DE"/>
        </w:rPr>
        <w:t>, 1701-1709. 10.1523/JNEUROSCI.1971-19.2019.</w:t>
      </w:r>
    </w:p>
    <w:p w14:paraId="4612EBF1" w14:textId="77777777" w:rsidR="00993C36" w:rsidRPr="00010311" w:rsidRDefault="00993C36" w:rsidP="00993C36">
      <w:pPr>
        <w:pStyle w:val="EndNoteBibliography"/>
      </w:pPr>
      <w:r w:rsidRPr="00061583">
        <w:rPr>
          <w:lang w:val="de-DE"/>
        </w:rPr>
        <w:t xml:space="preserve">Gelbard-Sagiv, H., Mukamel, R., Harel, M., Malach, R., and Fried, I. (2008). </w:t>
      </w:r>
      <w:r w:rsidRPr="00010311">
        <w:t xml:space="preserve">Internally generated reactivation of single neurons in human hippocampus during free recall. Science </w:t>
      </w:r>
      <w:r w:rsidRPr="00010311">
        <w:rPr>
          <w:i/>
        </w:rPr>
        <w:t>322</w:t>
      </w:r>
      <w:r w:rsidRPr="00010311">
        <w:t>, 96-101.</w:t>
      </w:r>
    </w:p>
    <w:p w14:paraId="5EF2545D" w14:textId="77777777" w:rsidR="00993C36" w:rsidRDefault="00993C36" w:rsidP="00993C36">
      <w:pPr>
        <w:pStyle w:val="EndNoteBibliography"/>
      </w:pPr>
      <w:r w:rsidRPr="00010311">
        <w:t xml:space="preserve">Ison, M.J., Quiroga, R.Q., and Fried, I. (2015). Rapid encoding of new memories by individual neurons in the human brain. Neuron </w:t>
      </w:r>
      <w:r w:rsidRPr="00010311">
        <w:rPr>
          <w:i/>
        </w:rPr>
        <w:t>87</w:t>
      </w:r>
      <w:r w:rsidRPr="00010311">
        <w:t>, 220-230.</w:t>
      </w:r>
    </w:p>
    <w:p w14:paraId="119B6F7F" w14:textId="77777777" w:rsidR="00993C36" w:rsidRPr="00010311" w:rsidRDefault="00993C36" w:rsidP="00993C36">
      <w:pPr>
        <w:pStyle w:val="EndNoteBibliography"/>
      </w:pPr>
      <w:r w:rsidRPr="00321688">
        <w:t>Krotov, D., &amp; Hopfield, J. (2020). Large associative memory problem in neurobiology and machine learning. </w:t>
      </w:r>
      <w:r w:rsidRPr="00321688">
        <w:rPr>
          <w:i/>
          <w:iCs/>
        </w:rPr>
        <w:t>arXiv preprint arXiv:2008.06996</w:t>
      </w:r>
      <w:r w:rsidRPr="00321688">
        <w:t>.</w:t>
      </w:r>
    </w:p>
    <w:p w14:paraId="13110A58" w14:textId="77777777" w:rsidR="00993C36" w:rsidRPr="00010311" w:rsidRDefault="00993C36" w:rsidP="00993C36">
      <w:pPr>
        <w:pStyle w:val="EndNoteBibliography"/>
      </w:pPr>
      <w:r w:rsidRPr="00010311">
        <w:t xml:space="preserve">Lisman, J., Buzsáki, G., Eichenbaum, H., Nadel, L., Ranganath, C., and Redish, A.D. (2017). Viewpoints: how the hippocampus contributes to memory, navigation and cognition. Nature neuroscience </w:t>
      </w:r>
      <w:r w:rsidRPr="00010311">
        <w:rPr>
          <w:i/>
        </w:rPr>
        <w:t>20</w:t>
      </w:r>
      <w:r w:rsidRPr="00010311">
        <w:t>, 1434-1447.</w:t>
      </w:r>
    </w:p>
    <w:p w14:paraId="0FC69615" w14:textId="77777777" w:rsidR="00993C36" w:rsidRPr="00010311" w:rsidRDefault="00993C36" w:rsidP="00993C36">
      <w:pPr>
        <w:pStyle w:val="EndNoteBibliography"/>
      </w:pPr>
      <w:r w:rsidRPr="00010311">
        <w:t xml:space="preserve">Mack, M.L., and Preston, A.R. (2016). Decisions about the past are guided by reinstatement of specific memories in the hippocampus and perirhinal cortex. Neuroimage </w:t>
      </w:r>
      <w:r w:rsidRPr="00010311">
        <w:rPr>
          <w:i/>
        </w:rPr>
        <w:t>127</w:t>
      </w:r>
      <w:r w:rsidRPr="00010311">
        <w:t>, 144-157.</w:t>
      </w:r>
    </w:p>
    <w:p w14:paraId="50785B60" w14:textId="77777777" w:rsidR="00993C36" w:rsidRPr="00010311" w:rsidRDefault="00993C36" w:rsidP="00993C36">
      <w:pPr>
        <w:pStyle w:val="EndNoteBibliography"/>
      </w:pPr>
      <w:r w:rsidRPr="00010311">
        <w:t xml:space="preserve">Maris, E., and Oostenveld, R. (2007). Nonparametric statistical testing of EEG-and MEG-data. Journal of neuroscience methods </w:t>
      </w:r>
      <w:r w:rsidRPr="00010311">
        <w:rPr>
          <w:i/>
        </w:rPr>
        <w:t>164</w:t>
      </w:r>
      <w:r w:rsidRPr="00010311">
        <w:t>, 177-190.</w:t>
      </w:r>
    </w:p>
    <w:p w14:paraId="3456511C" w14:textId="77777777" w:rsidR="00993C36" w:rsidRPr="00010311" w:rsidRDefault="00993C36" w:rsidP="00993C36">
      <w:pPr>
        <w:pStyle w:val="EndNoteBibliography"/>
      </w:pPr>
      <w:r w:rsidRPr="00010311">
        <w:t xml:space="preserve">Marr, D. (1971). Simple memory: a theory for archicortex. Philos Trans R Soc Lond B Biol Sci </w:t>
      </w:r>
      <w:r w:rsidRPr="00010311">
        <w:rPr>
          <w:i/>
        </w:rPr>
        <w:t>262</w:t>
      </w:r>
      <w:r w:rsidRPr="00010311">
        <w:t>, 23-81. 10.1098/rstb.1971.0078.</w:t>
      </w:r>
    </w:p>
    <w:p w14:paraId="6E7273D7" w14:textId="77777777" w:rsidR="00993C36" w:rsidRPr="00010311" w:rsidRDefault="00993C36" w:rsidP="00993C36">
      <w:pPr>
        <w:pStyle w:val="EndNoteBibliography"/>
      </w:pPr>
      <w:r w:rsidRPr="00010311">
        <w:t xml:space="preserve">Mormann, F., Dubois, J., Kornblith, S., Milosavljevic, M., Cerf, M., Ison, M., Tsuchiya, N., Kraskov, A., Quiroga, R.Q., and Adolphs, R. (2011). A category-specific response to animals in the right human amygdala. Nature neuroscience </w:t>
      </w:r>
      <w:r w:rsidRPr="00010311">
        <w:rPr>
          <w:i/>
        </w:rPr>
        <w:t>14</w:t>
      </w:r>
      <w:r w:rsidRPr="00010311">
        <w:t>, 1247-1249.</w:t>
      </w:r>
    </w:p>
    <w:p w14:paraId="37D2E2B0" w14:textId="77777777" w:rsidR="00993C36" w:rsidRDefault="00993C36" w:rsidP="00993C36">
      <w:pPr>
        <w:pStyle w:val="EndNoteBibliography"/>
      </w:pPr>
      <w:r w:rsidRPr="00010311">
        <w:t xml:space="preserve">Mormann, F., Kornblith, S., Quiroga, R.Q., Kraskov, A., Cerf, M., Fried, I., and Koch, C. (2008). Latency and selectivity of single neurons indicate hierarchical processing in the human medial temporal lobe. Journal of </w:t>
      </w:r>
      <w:r>
        <w:t>N</w:t>
      </w:r>
      <w:r w:rsidRPr="00010311">
        <w:t xml:space="preserve">euroscience </w:t>
      </w:r>
      <w:r w:rsidRPr="00010311">
        <w:rPr>
          <w:i/>
        </w:rPr>
        <w:t>28</w:t>
      </w:r>
      <w:r w:rsidRPr="00010311">
        <w:t>, 8865-8872.</w:t>
      </w:r>
    </w:p>
    <w:p w14:paraId="304F3CDA" w14:textId="77777777" w:rsidR="00993C36" w:rsidRPr="00010311" w:rsidRDefault="00993C36" w:rsidP="00993C36">
      <w:pPr>
        <w:pStyle w:val="EndNoteBibliography"/>
      </w:pPr>
      <w:r w:rsidRPr="00D93AF2">
        <w:t>Nader, K., &amp; Hardt, O. (2009). A single standard for memory: the case for reconsolidation. Nature Reviews Neuroscience, </w:t>
      </w:r>
      <w:r w:rsidRPr="00D93AF2">
        <w:rPr>
          <w:i/>
          <w:iCs/>
        </w:rPr>
        <w:t>10</w:t>
      </w:r>
      <w:r w:rsidRPr="00D93AF2">
        <w:t>(3), 224-234.</w:t>
      </w:r>
    </w:p>
    <w:p w14:paraId="6ADE3289" w14:textId="77777777" w:rsidR="00993C36" w:rsidRDefault="00993C36" w:rsidP="00993C36">
      <w:pPr>
        <w:pStyle w:val="EndNoteBibliography"/>
      </w:pPr>
      <w:r w:rsidRPr="00010311">
        <w:t xml:space="preserve">Niediek, J., Boström, J., Elger, C.E., and Mormann, F. (2016). Reliable analysis of single-unit recordings from the human brain under noisy conditions: tracking neurons over hours. PloS one </w:t>
      </w:r>
      <w:r w:rsidRPr="00010311">
        <w:rPr>
          <w:i/>
        </w:rPr>
        <w:t>11</w:t>
      </w:r>
      <w:r w:rsidRPr="00010311">
        <w:t>, e0166598.</w:t>
      </w:r>
    </w:p>
    <w:p w14:paraId="6945AC93" w14:textId="77777777" w:rsidR="00993C36" w:rsidRDefault="00993C36" w:rsidP="00993C36">
      <w:pPr>
        <w:pStyle w:val="EndNoteBibliography"/>
      </w:pPr>
      <w:r w:rsidRPr="00BF491A">
        <w:t>Pacheco Estefan, D., Sánchez-Fibla, M., Duff, A., Principe, A., Rocamora, R., Zhang, H., ... &amp; Verschure, P. F. (2019). Coordinated representational reinstatement in the human hippocampus and lateral temporal cortex during episodic memory retrieval. </w:t>
      </w:r>
      <w:r w:rsidRPr="00D93AF2">
        <w:t>Nature communications</w:t>
      </w:r>
      <w:r w:rsidRPr="00BF491A">
        <w:t>, </w:t>
      </w:r>
      <w:r w:rsidRPr="00BF491A">
        <w:rPr>
          <w:i/>
          <w:iCs/>
        </w:rPr>
        <w:t>10</w:t>
      </w:r>
      <w:r w:rsidRPr="00BF491A">
        <w:t>(1), 1-13.</w:t>
      </w:r>
    </w:p>
    <w:p w14:paraId="30FA7884" w14:textId="77777777" w:rsidR="00993C36" w:rsidRDefault="00993C36" w:rsidP="00993C36">
      <w:pPr>
        <w:pStyle w:val="EndNoteBibliography"/>
      </w:pPr>
      <w:r w:rsidRPr="002F1DA5">
        <w:t xml:space="preserve">Parish, G., Michelmann, S., Hanslmayr, S., &amp; Bowman, H. (2021). </w:t>
      </w:r>
      <w:r w:rsidRPr="00FA7708">
        <w:t>The Sync-Fire/deSync model: Modelling the reactivation of dynamic memories from cortical alpha oscillations.  </w:t>
      </w:r>
      <w:r w:rsidRPr="00D93AF2">
        <w:t>Neuropsychologia</w:t>
      </w:r>
      <w:r w:rsidRPr="00FA7708">
        <w:t>, </w:t>
      </w:r>
      <w:r w:rsidRPr="00FA7708">
        <w:rPr>
          <w:i/>
          <w:iCs/>
        </w:rPr>
        <w:t>158</w:t>
      </w:r>
      <w:r w:rsidRPr="00FA7708">
        <w:t>, 107867.</w:t>
      </w:r>
    </w:p>
    <w:p w14:paraId="13EE3620" w14:textId="77777777" w:rsidR="00993C36" w:rsidRPr="00010311" w:rsidRDefault="00993C36" w:rsidP="00993C36">
      <w:pPr>
        <w:pStyle w:val="EndNoteBibliography"/>
      </w:pPr>
      <w:r w:rsidRPr="0001693C">
        <w:t>Prestigio, C., Ferrante, D., Valente, P., Casagrande, S., Albanesi, E., Yanagawa, Y., ... &amp; Baldelli, P. (2019). Spike-related electrophysiological identification of cultured hippocampal excitatory and inhibitory neurons. </w:t>
      </w:r>
      <w:r w:rsidRPr="00D93AF2">
        <w:t>Molecular Neurobiology</w:t>
      </w:r>
      <w:r w:rsidRPr="0001693C">
        <w:t>, </w:t>
      </w:r>
      <w:r w:rsidRPr="0001693C">
        <w:rPr>
          <w:i/>
          <w:iCs/>
        </w:rPr>
        <w:t>56</w:t>
      </w:r>
      <w:r w:rsidRPr="0001693C">
        <w:t>(9), 6276-6292.</w:t>
      </w:r>
    </w:p>
    <w:p w14:paraId="349F18C2" w14:textId="77777777" w:rsidR="00993C36" w:rsidRDefault="00993C36" w:rsidP="00993C36">
      <w:pPr>
        <w:pStyle w:val="EndNoteBibliography"/>
      </w:pPr>
      <w:bookmarkStart w:id="252" w:name="_Hlk99327070"/>
      <w:r w:rsidRPr="00010311">
        <w:t xml:space="preserve">Quiroga, R.Q. (2012). Concept cells: the building blocks of declarative memory functions. Nature Reviews Neuroscience </w:t>
      </w:r>
      <w:r w:rsidRPr="00010311">
        <w:rPr>
          <w:i/>
        </w:rPr>
        <w:t>13</w:t>
      </w:r>
      <w:r w:rsidRPr="00010311">
        <w:t>, 587-597.</w:t>
      </w:r>
    </w:p>
    <w:p w14:paraId="5685879E" w14:textId="77777777" w:rsidR="00993C36" w:rsidRPr="00010311" w:rsidRDefault="00993C36" w:rsidP="00993C36">
      <w:pPr>
        <w:pStyle w:val="EndNoteBibliography"/>
      </w:pPr>
      <w:r w:rsidRPr="00434DB6">
        <w:t>Quiroga, R. Q. (2019). Plugging in to human memory: advantages, challenges, and insights from human single-neuron recordings. Cell, </w:t>
      </w:r>
      <w:r w:rsidRPr="00434DB6">
        <w:rPr>
          <w:i/>
          <w:iCs/>
        </w:rPr>
        <w:t>179</w:t>
      </w:r>
      <w:r w:rsidRPr="00434DB6">
        <w:t>(5), 1015-1032.</w:t>
      </w:r>
    </w:p>
    <w:bookmarkEnd w:id="252"/>
    <w:p w14:paraId="5BB09AA1" w14:textId="77777777" w:rsidR="00993C36" w:rsidRPr="00010311" w:rsidRDefault="00993C36" w:rsidP="00993C36">
      <w:pPr>
        <w:pStyle w:val="EndNoteBibliography"/>
      </w:pPr>
      <w:r w:rsidRPr="00010311">
        <w:lastRenderedPageBreak/>
        <w:t xml:space="preserve">Quiroga, R.Q. (2020). No pattern separation in the human hippocampus. Trends in </w:t>
      </w:r>
      <w:r>
        <w:t>C</w:t>
      </w:r>
      <w:r w:rsidRPr="00010311">
        <w:t xml:space="preserve">ognitive </w:t>
      </w:r>
      <w:r>
        <w:t>S</w:t>
      </w:r>
      <w:r w:rsidRPr="00010311">
        <w:t xml:space="preserve">ciences </w:t>
      </w:r>
      <w:r w:rsidRPr="00010311">
        <w:rPr>
          <w:i/>
        </w:rPr>
        <w:t>24</w:t>
      </w:r>
      <w:r w:rsidRPr="00010311">
        <w:t>, 994-1007.</w:t>
      </w:r>
    </w:p>
    <w:p w14:paraId="2128F15A" w14:textId="77777777" w:rsidR="00993C36" w:rsidRPr="004C3BDE" w:rsidRDefault="00993C36" w:rsidP="00993C36">
      <w:pPr>
        <w:pStyle w:val="EndNoteBibliography"/>
        <w:rPr>
          <w:lang w:val="nl-NL"/>
        </w:rPr>
      </w:pPr>
      <w:bookmarkStart w:id="253" w:name="_Hlk99327175"/>
      <w:r w:rsidRPr="00010311">
        <w:t xml:space="preserve">Quiroga, R.Q., Reddy, L., Kreiman, G., Koch, C., and Fried, I. (2005). Invariant visual representation by single neurons in the human brain. </w:t>
      </w:r>
      <w:r w:rsidRPr="004C3BDE">
        <w:rPr>
          <w:lang w:val="nl-NL"/>
        </w:rPr>
        <w:t xml:space="preserve">Nature </w:t>
      </w:r>
      <w:r w:rsidRPr="004C3BDE">
        <w:rPr>
          <w:i/>
          <w:lang w:val="nl-NL"/>
        </w:rPr>
        <w:t>435</w:t>
      </w:r>
      <w:r w:rsidRPr="004C3BDE">
        <w:rPr>
          <w:lang w:val="nl-NL"/>
        </w:rPr>
        <w:t>, 1102-1107.</w:t>
      </w:r>
    </w:p>
    <w:bookmarkEnd w:id="253"/>
    <w:p w14:paraId="3ABFBB86" w14:textId="77777777" w:rsidR="00993C36" w:rsidRPr="00010311" w:rsidRDefault="00993C36" w:rsidP="00993C36">
      <w:pPr>
        <w:pStyle w:val="EndNoteBibliography"/>
      </w:pPr>
      <w:r w:rsidRPr="004C3BDE">
        <w:rPr>
          <w:lang w:val="nl-NL"/>
        </w:rPr>
        <w:t xml:space="preserve">Reddy, L., Zoefel, B., Possel, J.K., Peters, J., Dijksterhuis, D.E., Poncet, M., van Straaten, E.C., Baayen, J.C., Idema, S., and Self, M.W. (2021). </w:t>
      </w:r>
      <w:r w:rsidRPr="00010311">
        <w:t xml:space="preserve">Human hippocampal neurons track moments in a sequence of events. Journal of Neuroscience </w:t>
      </w:r>
      <w:r w:rsidRPr="00010311">
        <w:rPr>
          <w:i/>
        </w:rPr>
        <w:t>41</w:t>
      </w:r>
      <w:r w:rsidRPr="00010311">
        <w:t>, 6714-6725.</w:t>
      </w:r>
    </w:p>
    <w:p w14:paraId="6889D580" w14:textId="77777777" w:rsidR="00993C36" w:rsidRPr="00010311" w:rsidRDefault="00993C36" w:rsidP="00993C36">
      <w:pPr>
        <w:pStyle w:val="EndNoteBibliography"/>
      </w:pPr>
      <w:r w:rsidRPr="00010311">
        <w:t xml:space="preserve">Rutishauser, U., Mamelak, A.N., and Schuman, E.M. (2006). Single-trial learning of novel stimuli by individual neurons of the human hippocampus-amygdala complex. Neuron </w:t>
      </w:r>
      <w:r w:rsidRPr="00010311">
        <w:rPr>
          <w:i/>
        </w:rPr>
        <w:t>49</w:t>
      </w:r>
      <w:r w:rsidRPr="00010311">
        <w:t>, 805-813.</w:t>
      </w:r>
    </w:p>
    <w:p w14:paraId="0AD076D4" w14:textId="77777777" w:rsidR="00993C36" w:rsidRPr="00010311" w:rsidRDefault="00993C36" w:rsidP="00993C36">
      <w:pPr>
        <w:pStyle w:val="EndNoteBibliography"/>
      </w:pPr>
      <w:r w:rsidRPr="00010311">
        <w:t xml:space="preserve">Rutishauser, U., Schuman, E.M., and Mamelak, A.N. (2008). Activity of human hippocampal and amygdala neurons during retrieval of declarative memories. Proceedings of the National Academy of Sciences </w:t>
      </w:r>
      <w:r w:rsidRPr="00010311">
        <w:rPr>
          <w:i/>
        </w:rPr>
        <w:t>105</w:t>
      </w:r>
      <w:r w:rsidRPr="00010311">
        <w:t>, 329-334.</w:t>
      </w:r>
    </w:p>
    <w:p w14:paraId="7A6B68FF" w14:textId="77777777" w:rsidR="00993C36" w:rsidRPr="00010311" w:rsidRDefault="00993C36" w:rsidP="00993C36">
      <w:pPr>
        <w:pStyle w:val="EndNoteBibliography"/>
      </w:pPr>
      <w:r w:rsidRPr="00010311">
        <w:t xml:space="preserve">Rutishauser, U., Ye, S., Koroma, M., Tudusciuc, O., Ross, I.B., Chung, J.M., and Mamelak, A.N. (2015). Representation of retrieval confidence by single neurons in the human medial temporal lobe. Nature neuroscience </w:t>
      </w:r>
      <w:r w:rsidRPr="00010311">
        <w:rPr>
          <w:i/>
        </w:rPr>
        <w:t>18</w:t>
      </w:r>
      <w:r w:rsidRPr="00010311">
        <w:t>, 1041-1050.</w:t>
      </w:r>
    </w:p>
    <w:p w14:paraId="05A7F181" w14:textId="77777777" w:rsidR="00993C36" w:rsidRPr="00010311" w:rsidRDefault="00993C36" w:rsidP="00993C36">
      <w:pPr>
        <w:pStyle w:val="EndNoteBibliography"/>
      </w:pPr>
      <w:r w:rsidRPr="00010311">
        <w:t xml:space="preserve">Squire, L.R. (1992). Memory and the hippocampus: a synthesis from findings with rats, monkeys, and humans. Psychological review </w:t>
      </w:r>
      <w:r w:rsidRPr="00010311">
        <w:rPr>
          <w:i/>
        </w:rPr>
        <w:t>99</w:t>
      </w:r>
      <w:r w:rsidRPr="00010311">
        <w:t>, 195.</w:t>
      </w:r>
    </w:p>
    <w:p w14:paraId="16E8A6E0" w14:textId="77777777" w:rsidR="00993C36" w:rsidRPr="00010311" w:rsidRDefault="00993C36" w:rsidP="00993C36">
      <w:pPr>
        <w:pStyle w:val="EndNoteBibliography"/>
      </w:pPr>
      <w:r w:rsidRPr="00010311">
        <w:t xml:space="preserve">Tankus, A., Yeshurun, Y., and Fried, I. (2009). An automatic measure for classifying clusters of suspected spikes into single cells versus multiunits. Journal of neural engineering </w:t>
      </w:r>
      <w:r w:rsidRPr="00010311">
        <w:rPr>
          <w:i/>
        </w:rPr>
        <w:t>6</w:t>
      </w:r>
      <w:r w:rsidRPr="00010311">
        <w:t>, 056001.</w:t>
      </w:r>
    </w:p>
    <w:p w14:paraId="76569E03" w14:textId="77777777" w:rsidR="00993C36" w:rsidRPr="00010311" w:rsidRDefault="00993C36" w:rsidP="00993C36">
      <w:pPr>
        <w:pStyle w:val="EndNoteBibliography"/>
      </w:pPr>
      <w:r w:rsidRPr="00010311">
        <w:t xml:space="preserve">Teyler, T.J., and DiScenna, P. (1986). The hippocampal memory indexing theory. Behavioral neuroscience </w:t>
      </w:r>
      <w:r w:rsidRPr="00010311">
        <w:rPr>
          <w:i/>
        </w:rPr>
        <w:t>100</w:t>
      </w:r>
      <w:r w:rsidRPr="00010311">
        <w:t>, 147.</w:t>
      </w:r>
    </w:p>
    <w:p w14:paraId="73F8D398" w14:textId="77777777" w:rsidR="00993C36" w:rsidRPr="00010311" w:rsidRDefault="00993C36" w:rsidP="00993C36">
      <w:pPr>
        <w:pStyle w:val="EndNoteBibliography"/>
      </w:pPr>
      <w:r w:rsidRPr="00010311">
        <w:t xml:space="preserve">Teyler, T.J., and Rudy, J.W. (2007). The hippocampal indexing theory and episodic memory: updating the index. Hippocampus </w:t>
      </w:r>
      <w:r w:rsidRPr="00010311">
        <w:rPr>
          <w:i/>
        </w:rPr>
        <w:t>17</w:t>
      </w:r>
      <w:r w:rsidRPr="00010311">
        <w:t>, 1158-1169.</w:t>
      </w:r>
    </w:p>
    <w:p w14:paraId="2BDA6DD3" w14:textId="77777777" w:rsidR="00993C36" w:rsidRPr="00010311" w:rsidRDefault="00993C36" w:rsidP="00993C36">
      <w:pPr>
        <w:pStyle w:val="EndNoteBibliography"/>
      </w:pPr>
      <w:r w:rsidRPr="00010311">
        <w:t xml:space="preserve">Tulving, E. (2002). Episodic memory: From mind to brain. Annual review of psychology </w:t>
      </w:r>
      <w:r w:rsidRPr="00010311">
        <w:rPr>
          <w:i/>
        </w:rPr>
        <w:t>53</w:t>
      </w:r>
      <w:r w:rsidRPr="00010311">
        <w:t>, 1-25.</w:t>
      </w:r>
    </w:p>
    <w:p w14:paraId="75B3F803" w14:textId="77777777" w:rsidR="00993C36" w:rsidRDefault="00993C36" w:rsidP="00993C36">
      <w:pPr>
        <w:pStyle w:val="EndNoteBibliography"/>
      </w:pPr>
      <w:bookmarkStart w:id="254" w:name="_Hlk119942750"/>
      <w:r>
        <w:t xml:space="preserve">Tulving, E. (1972). Episodic and semantic memory. In E. Tulving &amp; W. Donaldson (Eds.), </w:t>
      </w:r>
      <w:r w:rsidRPr="00FD2442">
        <w:rPr>
          <w:i/>
          <w:iCs/>
        </w:rPr>
        <w:t>Organization of memory</w:t>
      </w:r>
      <w:r>
        <w:t>. New York: Academic Press.</w:t>
      </w:r>
    </w:p>
    <w:bookmarkEnd w:id="254"/>
    <w:p w14:paraId="143E8C6B" w14:textId="77777777" w:rsidR="00993C36" w:rsidRDefault="00993C36" w:rsidP="00993C36">
      <w:pPr>
        <w:pStyle w:val="EndNoteBibliography"/>
      </w:pPr>
      <w:r w:rsidRPr="00010311">
        <w:t xml:space="preserve">Umbach, G., Kantak, P., Jacobs, J., Kahana, M., Pfeiffer, B.E., Sperling, M., and Lega, B. (2020). Time cells in the human hippocampus and entorhinal cortex support episodic memory. Proceedings of the National Academy of Sciences </w:t>
      </w:r>
      <w:r w:rsidRPr="00010311">
        <w:rPr>
          <w:i/>
        </w:rPr>
        <w:t>117</w:t>
      </w:r>
      <w:r w:rsidRPr="00010311">
        <w:t>, 28463-28474.</w:t>
      </w:r>
    </w:p>
    <w:p w14:paraId="3E9DAC21" w14:textId="77777777" w:rsidR="00993C36" w:rsidRPr="00010311" w:rsidRDefault="00993C36" w:rsidP="00993C36">
      <w:pPr>
        <w:pStyle w:val="EndNoteBibliography"/>
      </w:pPr>
      <w:r w:rsidRPr="00321688">
        <w:t>Whittington, J. C., Warren, J., &amp; Behrens, T. E.</w:t>
      </w:r>
      <w:r>
        <w:t xml:space="preserve"> J.</w:t>
      </w:r>
      <w:r w:rsidRPr="00321688">
        <w:t xml:space="preserve"> (202</w:t>
      </w:r>
      <w:r>
        <w:t>2</w:t>
      </w:r>
      <w:r w:rsidRPr="00321688">
        <w:t>). Relating transformers to models and neural representations of the hippocampal formation. </w:t>
      </w:r>
      <w:r w:rsidRPr="00321688">
        <w:rPr>
          <w:i/>
          <w:iCs/>
        </w:rPr>
        <w:t>arXiv preprint arXiv:2112.04035</w:t>
      </w:r>
      <w:r w:rsidRPr="00321688">
        <w:t>.</w:t>
      </w:r>
    </w:p>
    <w:p w14:paraId="41E13DDD" w14:textId="77777777" w:rsidR="00993C36" w:rsidRPr="00010311" w:rsidRDefault="00993C36" w:rsidP="00993C36">
      <w:pPr>
        <w:pStyle w:val="EndNoteBibliography"/>
      </w:pPr>
      <w:r w:rsidRPr="00010311">
        <w:t xml:space="preserve">Wixted, J.T., Goldinger, S.D., Squire, L.R., Kuhn, J.R., Papesh, M.H., Smith, K.A., Treiman, D.M., and Steinmetz, P.N. (2018). Coding of episodic memory in the human hippocampus. Proceedings of the National Academy of Sciences </w:t>
      </w:r>
      <w:r w:rsidRPr="00010311">
        <w:rPr>
          <w:i/>
        </w:rPr>
        <w:t>115</w:t>
      </w:r>
      <w:r w:rsidRPr="00010311">
        <w:t>, 1093-1098.</w:t>
      </w:r>
    </w:p>
    <w:p w14:paraId="790F12E2" w14:textId="77777777" w:rsidR="00993C36" w:rsidRDefault="00993C36" w:rsidP="00993C36">
      <w:pPr>
        <w:pStyle w:val="EndNoteBibliography"/>
      </w:pPr>
      <w:r w:rsidRPr="00010311">
        <w:t xml:space="preserve">Wixted, J.T., Squire, L.R., Jang, Y., Papesh, M.H., Goldinger, S.D., Kuhn, J.R., Smith, K.A., Treiman, D.M., and Steinmetz, P.N. (2014). Sparse and distributed coding of episodic memory in neurons of the human hippocampus. Proceedings of the National Academy of Sciences </w:t>
      </w:r>
      <w:r w:rsidRPr="00010311">
        <w:rPr>
          <w:i/>
        </w:rPr>
        <w:t>111</w:t>
      </w:r>
      <w:r w:rsidRPr="00010311">
        <w:t>, 9621-9626.</w:t>
      </w:r>
    </w:p>
    <w:p w14:paraId="525472DE" w14:textId="77777777" w:rsidR="00993C36" w:rsidRPr="00C07E60" w:rsidRDefault="00993C36" w:rsidP="00993C36">
      <w:pPr>
        <w:spacing w:after="160"/>
        <w:rPr>
          <w:sz w:val="24"/>
          <w:szCs w:val="24"/>
        </w:rPr>
      </w:pPr>
      <w:r>
        <w:fldChar w:fldCharType="end"/>
      </w:r>
      <w:r w:rsidRPr="00C07E60">
        <w:rPr>
          <w:sz w:val="24"/>
          <w:szCs w:val="24"/>
        </w:rPr>
        <w:t>Zheng, J., Schjetnan, A. G., Yebra, M., Gomes, B. A., Mosher, C. P., Kalia, S. K., ... &amp; Rutishauser, U. (2022). Neurons detect cognitive boundaries to structure episodic memories in humans. Nature Neuroscience, </w:t>
      </w:r>
      <w:r w:rsidRPr="00C07E60">
        <w:rPr>
          <w:i/>
          <w:iCs/>
          <w:sz w:val="24"/>
          <w:szCs w:val="24"/>
        </w:rPr>
        <w:t>25</w:t>
      </w:r>
      <w:r w:rsidRPr="00C07E60">
        <w:rPr>
          <w:sz w:val="24"/>
          <w:szCs w:val="24"/>
        </w:rPr>
        <w:t>(3), 358-368.</w:t>
      </w:r>
    </w:p>
    <w:p w14:paraId="0CC797C7" w14:textId="77777777" w:rsidR="00993C36" w:rsidRPr="000D09E9" w:rsidRDefault="00993C36" w:rsidP="00993C36">
      <w:pPr>
        <w:spacing w:after="160"/>
      </w:pPr>
    </w:p>
    <w:p w14:paraId="748B7767" w14:textId="77777777" w:rsidR="00993C36" w:rsidRDefault="00993C36" w:rsidP="00993C36">
      <w:pPr>
        <w:pStyle w:val="Acknowledgement"/>
        <w:ind w:left="0" w:firstLine="0"/>
        <w:rPr>
          <w:b/>
          <w:bCs/>
        </w:rPr>
      </w:pPr>
    </w:p>
    <w:p w14:paraId="1835D5B2" w14:textId="6453CABB" w:rsidR="00993C36" w:rsidRDefault="00993C36">
      <w:pPr>
        <w:spacing w:after="160" w:line="259" w:lineRule="auto"/>
        <w:rPr>
          <w:rFonts w:ascii="Times New Roman" w:eastAsia="Times New Roman" w:hAnsi="Times New Roman" w:cs="Times New Roman"/>
          <w:sz w:val="24"/>
          <w:szCs w:val="24"/>
          <w:lang w:val="en-US"/>
        </w:rPr>
      </w:pPr>
      <w:r>
        <w:br w:type="page"/>
      </w:r>
    </w:p>
    <w:p w14:paraId="5A1D4DA2" w14:textId="6226F91C" w:rsidR="00993C36" w:rsidRPr="00702825" w:rsidRDefault="00993C36" w:rsidP="00993C36">
      <w:pPr>
        <w:rPr>
          <w:sz w:val="28"/>
        </w:rPr>
      </w:pPr>
      <w:bookmarkStart w:id="255" w:name="Tables"/>
      <w:bookmarkStart w:id="256" w:name="MaterialsMethods"/>
      <w:bookmarkEnd w:id="255"/>
      <w:bookmarkEnd w:id="256"/>
    </w:p>
    <w:p w14:paraId="313832DE" w14:textId="77777777" w:rsidR="00993C36" w:rsidRDefault="00993C36" w:rsidP="00993C36">
      <w:pPr>
        <w:pStyle w:val="SMHeading"/>
      </w:pPr>
    </w:p>
    <w:p w14:paraId="54044185" w14:textId="77777777" w:rsidR="00993C36" w:rsidRDefault="00993C36" w:rsidP="00993C36">
      <w:pPr>
        <w:pStyle w:val="SMHeading"/>
        <w:rPr>
          <w:sz w:val="28"/>
          <w:szCs w:val="28"/>
        </w:rPr>
      </w:pPr>
    </w:p>
    <w:p w14:paraId="4252611C" w14:textId="77777777" w:rsidR="00993C36" w:rsidRDefault="00993C36" w:rsidP="00993C36">
      <w:pPr>
        <w:pStyle w:val="SMHeading"/>
        <w:rPr>
          <w:b w:val="0"/>
          <w:bCs w:val="0"/>
          <w:sz w:val="28"/>
          <w:szCs w:val="22"/>
          <w:lang w:val="en-GB"/>
        </w:rPr>
      </w:pPr>
      <w:ins w:id="257" w:author="Luca Kolibius (PGR)" w:date="2022-11-21T15:35:00Z">
        <w:r>
          <w:rPr>
            <w:noProof/>
          </w:rPr>
          <w:drawing>
            <wp:inline distT="0" distB="0" distL="0" distR="0" wp14:anchorId="7323978E" wp14:editId="377A1AC6">
              <wp:extent cx="5867400" cy="2095500"/>
              <wp:effectExtent l="0" t="0" r="0" b="0"/>
              <wp:docPr id="15" name="Picture 15" descr="A picture containing indoor, dessert, c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dessert, cre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7400" cy="2095500"/>
                      </a:xfrm>
                      <a:prstGeom prst="rect">
                        <a:avLst/>
                      </a:prstGeom>
                      <a:noFill/>
                      <a:ln>
                        <a:noFill/>
                      </a:ln>
                    </pic:spPr>
                  </pic:pic>
                </a:graphicData>
              </a:graphic>
            </wp:inline>
          </w:drawing>
        </w:r>
        <w:r>
          <w:rPr>
            <w:noProof/>
          </w:rPr>
          <w:t xml:space="preserve"> </w:t>
        </w:r>
      </w:ins>
      <w:del w:id="258" w:author="Luca Kolibius (PGR)" w:date="2022-11-21T15:35:00Z">
        <w:r w:rsidDel="00BC5C1A">
          <w:rPr>
            <w:noProof/>
          </w:rPr>
          <w:drawing>
            <wp:inline distT="0" distB="0" distL="0" distR="0" wp14:anchorId="6261DEE4" wp14:editId="5FB0BD2C">
              <wp:extent cx="5760720" cy="2014220"/>
              <wp:effectExtent l="0" t="0" r="0" b="5080"/>
              <wp:docPr id="7" name="Picture 7" descr="A picture containing indoor,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desse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014220"/>
                      </a:xfrm>
                      <a:prstGeom prst="rect">
                        <a:avLst/>
                      </a:prstGeom>
                      <a:noFill/>
                      <a:ln>
                        <a:noFill/>
                      </a:ln>
                    </pic:spPr>
                  </pic:pic>
                </a:graphicData>
              </a:graphic>
            </wp:inline>
          </w:drawing>
        </w:r>
      </w:del>
      <w:r w:rsidRPr="0088248B">
        <w:rPr>
          <w:sz w:val="28"/>
          <w:szCs w:val="28"/>
        </w:rPr>
        <w:t xml:space="preserve"> Figure S1. </w:t>
      </w:r>
      <w:r w:rsidRPr="0088248B">
        <w:rPr>
          <w:sz w:val="28"/>
          <w:szCs w:val="22"/>
          <w:lang w:val="en-GB"/>
        </w:rPr>
        <w:t>Visualisation of the hippocampus and electrode positions for experiment 1 and</w:t>
      </w:r>
      <w:r>
        <w:rPr>
          <w:sz w:val="28"/>
          <w:szCs w:val="22"/>
          <w:lang w:val="en-GB"/>
        </w:rPr>
        <w:t xml:space="preserve"> experiment 2</w:t>
      </w:r>
      <w:r w:rsidRPr="008E723E">
        <w:rPr>
          <w:sz w:val="28"/>
          <w:szCs w:val="22"/>
          <w:lang w:val="en-GB"/>
        </w:rPr>
        <w:t>.</w:t>
      </w:r>
      <w:r w:rsidRPr="008E723E">
        <w:rPr>
          <w:b w:val="0"/>
          <w:bCs w:val="0"/>
          <w:sz w:val="28"/>
          <w:szCs w:val="22"/>
          <w:lang w:val="en-GB"/>
        </w:rPr>
        <w:t xml:space="preserve"> </w:t>
      </w:r>
      <w:r>
        <w:rPr>
          <w:b w:val="0"/>
          <w:bCs w:val="0"/>
          <w:sz w:val="28"/>
          <w:szCs w:val="22"/>
          <w:lang w:val="en-GB"/>
        </w:rPr>
        <w:br/>
      </w:r>
      <w:r w:rsidRPr="008E723E">
        <w:rPr>
          <w:b w:val="0"/>
          <w:bCs w:val="0"/>
          <w:sz w:val="28"/>
          <w:szCs w:val="22"/>
          <w:lang w:val="en-GB"/>
        </w:rPr>
        <w:t xml:space="preserve">(A) Outline of the hippocampus within a whole brain mesh. </w:t>
      </w:r>
      <w:r>
        <w:rPr>
          <w:b w:val="0"/>
          <w:bCs w:val="0"/>
          <w:sz w:val="28"/>
          <w:szCs w:val="22"/>
          <w:lang w:val="en-GB"/>
        </w:rPr>
        <w:br/>
      </w:r>
      <w:r w:rsidRPr="008E723E">
        <w:rPr>
          <w:b w:val="0"/>
          <w:bCs w:val="0"/>
          <w:sz w:val="28"/>
          <w:szCs w:val="22"/>
          <w:lang w:val="en-GB"/>
        </w:rPr>
        <w:t>(B). Normalized right hippocampus. The yellow spheres represent the estimated position of microwire bundles that contain ESNs. The green spheres represent the estimated position of microwire bundles that do not contain ESNs. Only bundles where single</w:t>
      </w:r>
      <w:r>
        <w:rPr>
          <w:b w:val="0"/>
          <w:bCs w:val="0"/>
          <w:sz w:val="28"/>
          <w:szCs w:val="22"/>
          <w:lang w:val="en-GB"/>
        </w:rPr>
        <w:t>-u</w:t>
      </w:r>
      <w:r w:rsidRPr="008E723E">
        <w:rPr>
          <w:b w:val="0"/>
          <w:bCs w:val="0"/>
          <w:sz w:val="28"/>
          <w:szCs w:val="22"/>
          <w:lang w:val="en-GB"/>
        </w:rPr>
        <w:t xml:space="preserve">nit activity was recorded are shown. </w:t>
      </w:r>
      <w:r>
        <w:rPr>
          <w:b w:val="0"/>
          <w:bCs w:val="0"/>
          <w:sz w:val="28"/>
          <w:szCs w:val="22"/>
          <w:lang w:val="en-GB"/>
        </w:rPr>
        <w:br/>
      </w:r>
      <w:r w:rsidRPr="008E723E">
        <w:rPr>
          <w:b w:val="0"/>
          <w:bCs w:val="0"/>
          <w:sz w:val="28"/>
          <w:szCs w:val="22"/>
          <w:lang w:val="en-GB"/>
        </w:rPr>
        <w:t>(C) Same as (B), but for the left hippocampus.</w:t>
      </w:r>
    </w:p>
    <w:p w14:paraId="6D64482F" w14:textId="77777777" w:rsidR="00993C36" w:rsidRDefault="00993C36" w:rsidP="00993C36">
      <w:pPr>
        <w:rPr>
          <w:ins w:id="259" w:author="Luca Kolibius (PGR)" w:date="2022-11-03T15:30:00Z"/>
          <w:b/>
          <w:bCs/>
          <w:sz w:val="28"/>
        </w:rPr>
      </w:pPr>
      <w:r>
        <w:rPr>
          <w:b/>
          <w:bCs/>
          <w:sz w:val="28"/>
        </w:rPr>
        <w:br w:type="page"/>
      </w:r>
    </w:p>
    <w:p w14:paraId="3B322B2F" w14:textId="77777777" w:rsidR="00993C36" w:rsidRPr="00702825" w:rsidRDefault="00993C36" w:rsidP="00993C36">
      <w:pPr>
        <w:rPr>
          <w:ins w:id="260" w:author="Luca Kolibius (PGR)" w:date="2022-11-03T15:30:00Z"/>
          <w:sz w:val="28"/>
        </w:rPr>
      </w:pPr>
      <w:bookmarkStart w:id="261" w:name="_Hlk119942822"/>
      <w:ins w:id="262" w:author="Luca Kolibius (PGR)" w:date="2022-11-03T15:30:00Z">
        <w:r>
          <w:rPr>
            <w:noProof/>
          </w:rPr>
          <w:lastRenderedPageBreak/>
          <w:drawing>
            <wp:inline distT="0" distB="0" distL="0" distR="0" wp14:anchorId="1A5633DA" wp14:editId="780FF720">
              <wp:extent cx="5943600" cy="307149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71495"/>
                      </a:xfrm>
                      <a:prstGeom prst="rect">
                        <a:avLst/>
                      </a:prstGeom>
                      <a:noFill/>
                      <a:ln>
                        <a:noFill/>
                      </a:ln>
                    </pic:spPr>
                  </pic:pic>
                </a:graphicData>
              </a:graphic>
            </wp:inline>
          </w:drawing>
        </w:r>
      </w:ins>
    </w:p>
    <w:p w14:paraId="0EAF8A83" w14:textId="77777777" w:rsidR="00993C36" w:rsidRPr="002B6FA2" w:rsidRDefault="00993C36" w:rsidP="00993C36">
      <w:pPr>
        <w:pStyle w:val="SMcaption"/>
        <w:rPr>
          <w:ins w:id="263" w:author="Luca Kolibius (PGR)" w:date="2022-11-03T15:30:00Z"/>
          <w:lang w:val="en-GB"/>
        </w:rPr>
      </w:pPr>
    </w:p>
    <w:p w14:paraId="7F616E4C" w14:textId="77777777" w:rsidR="00993C36" w:rsidRPr="000A3FBA" w:rsidRDefault="00993C36" w:rsidP="00993C36">
      <w:pPr>
        <w:rPr>
          <w:ins w:id="264" w:author="Luca Kolibius (PGR)" w:date="2022-11-03T15:30:00Z"/>
          <w:b/>
          <w:bCs/>
          <w:sz w:val="28"/>
          <w:szCs w:val="28"/>
        </w:rPr>
      </w:pPr>
      <w:ins w:id="265" w:author="Luca Kolibius (PGR)" w:date="2022-11-03T15:30:00Z">
        <w:r w:rsidRPr="000A3FBA">
          <w:rPr>
            <w:b/>
            <w:bCs/>
            <w:sz w:val="28"/>
            <w:szCs w:val="28"/>
          </w:rPr>
          <w:t>Figure S</w:t>
        </w:r>
        <w:r>
          <w:rPr>
            <w:b/>
            <w:bCs/>
            <w:sz w:val="28"/>
            <w:szCs w:val="28"/>
          </w:rPr>
          <w:t>2</w:t>
        </w:r>
        <w:r w:rsidRPr="000A3FBA">
          <w:rPr>
            <w:b/>
            <w:bCs/>
            <w:sz w:val="28"/>
            <w:szCs w:val="28"/>
          </w:rPr>
          <w:t>. Simulation of ESN identification</w:t>
        </w:r>
        <w:r w:rsidRPr="00984647">
          <w:rPr>
            <w:b/>
            <w:bCs/>
            <w:sz w:val="28"/>
            <w:szCs w:val="28"/>
          </w:rPr>
          <w:t>.</w:t>
        </w:r>
      </w:ins>
    </w:p>
    <w:p w14:paraId="57D147FA" w14:textId="77777777" w:rsidR="00993C36" w:rsidRDefault="00993C36" w:rsidP="00993C36">
      <w:pPr>
        <w:rPr>
          <w:ins w:id="266" w:author="Luca Kolibius (PGR)" w:date="2022-11-03T15:30:00Z"/>
          <w:sz w:val="28"/>
          <w:szCs w:val="28"/>
        </w:rPr>
      </w:pPr>
      <w:ins w:id="267" w:author="Luca Kolibius (PGR)" w:date="2022-11-03T15:30:00Z">
        <w:r w:rsidRPr="000A3FBA">
          <w:rPr>
            <w:sz w:val="28"/>
            <w:szCs w:val="28"/>
          </w:rPr>
          <w:t xml:space="preserve">We created a simulation using random pseudo spike rates to determine whether our ESN </w:t>
        </w:r>
        <w:r w:rsidRPr="00984647">
          <w:rPr>
            <w:sz w:val="28"/>
            <w:szCs w:val="28"/>
          </w:rPr>
          <w:t>analysis</w:t>
        </w:r>
        <w:r w:rsidRPr="000A3FBA">
          <w:rPr>
            <w:sz w:val="28"/>
            <w:szCs w:val="28"/>
          </w:rPr>
          <w:t xml:space="preserve"> pipeline contains a bias towards significant results over multiple levels of variance (x-Axis). For each level of </w:t>
        </w:r>
        <w:r w:rsidRPr="00984647">
          <w:rPr>
            <w:sz w:val="28"/>
            <w:szCs w:val="28"/>
          </w:rPr>
          <w:t>variance</w:t>
        </w:r>
      </w:ins>
      <w:ins w:id="268" w:author="Luca Kolibius (PGR)" w:date="2022-11-03T16:57:00Z">
        <w:r>
          <w:rPr>
            <w:sz w:val="28"/>
            <w:szCs w:val="28"/>
          </w:rPr>
          <w:t>,</w:t>
        </w:r>
      </w:ins>
      <w:ins w:id="269" w:author="Luca Kolibius (PGR)" w:date="2022-11-03T15:30:00Z">
        <w:r>
          <w:rPr>
            <w:sz w:val="28"/>
            <w:szCs w:val="28"/>
          </w:rPr>
          <w:t xml:space="preserve"> </w:t>
        </w:r>
        <w:r w:rsidRPr="000A3FBA">
          <w:rPr>
            <w:sz w:val="28"/>
            <w:szCs w:val="28"/>
          </w:rPr>
          <w:t>we repeated this step 1,000 times and calculated the proportion of iterations that yield a significant result (y-axis; p &lt;= 0.05). The dotted red line represents the 5%</w:t>
        </w:r>
        <w:r>
          <w:rPr>
            <w:sz w:val="28"/>
            <w:szCs w:val="28"/>
          </w:rPr>
          <w:t>-</w:t>
        </w:r>
        <w:r w:rsidRPr="00984647">
          <w:rPr>
            <w:sz w:val="28"/>
            <w:szCs w:val="28"/>
          </w:rPr>
          <w:t>level,</w:t>
        </w:r>
        <w:r w:rsidRPr="000A3FBA">
          <w:rPr>
            <w:sz w:val="28"/>
            <w:szCs w:val="28"/>
          </w:rPr>
          <w:t xml:space="preserve"> and the straight black line represents the results from the stimulation.</w:t>
        </w:r>
      </w:ins>
    </w:p>
    <w:bookmarkEnd w:id="261"/>
    <w:p w14:paraId="12C33118" w14:textId="77777777" w:rsidR="00993C36" w:rsidRPr="006279C7" w:rsidRDefault="00993C36" w:rsidP="00993C36">
      <w:pPr>
        <w:rPr>
          <w:kern w:val="32"/>
          <w:sz w:val="28"/>
          <w:lang w:val="en-US"/>
          <w:rPrChange w:id="270" w:author="Luca Kolibius (PGR)" w:date="2022-11-03T15:30:00Z">
            <w:rPr>
              <w:kern w:val="32"/>
              <w:sz w:val="28"/>
            </w:rPr>
          </w:rPrChange>
        </w:rPr>
      </w:pPr>
    </w:p>
    <w:p w14:paraId="653F0F14" w14:textId="77777777" w:rsidR="00993C36" w:rsidRDefault="00993C36" w:rsidP="00993C36">
      <w:pPr>
        <w:pStyle w:val="SMHeading"/>
        <w:rPr>
          <w:b w:val="0"/>
          <w:bCs w:val="0"/>
          <w:sz w:val="28"/>
          <w:szCs w:val="22"/>
          <w:lang w:val="en-GB"/>
        </w:rPr>
      </w:pPr>
      <w:r>
        <w:rPr>
          <w:b w:val="0"/>
          <w:bCs w:val="0"/>
          <w:noProof/>
          <w:sz w:val="28"/>
          <w:szCs w:val="22"/>
          <w:lang w:val="en-GB"/>
        </w:rPr>
        <w:lastRenderedPageBreak/>
        <w:drawing>
          <wp:inline distT="0" distB="0" distL="0" distR="0" wp14:anchorId="17888B07" wp14:editId="6C4A3D85">
            <wp:extent cx="5202000" cy="52092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2000" cy="5209200"/>
                    </a:xfrm>
                    <a:prstGeom prst="rect">
                      <a:avLst/>
                    </a:prstGeom>
                    <a:noFill/>
                    <a:ln>
                      <a:noFill/>
                    </a:ln>
                  </pic:spPr>
                </pic:pic>
              </a:graphicData>
            </a:graphic>
          </wp:inline>
        </w:drawing>
      </w:r>
      <w:r>
        <w:rPr>
          <w:b w:val="0"/>
          <w:bCs w:val="0"/>
          <w:noProof/>
          <w:sz w:val="28"/>
          <w:szCs w:val="22"/>
          <w:lang w:val="en-GB"/>
        </w:rPr>
        <w:lastRenderedPageBreak/>
        <w:drawing>
          <wp:inline distT="0" distB="0" distL="0" distR="0" wp14:anchorId="7726F712" wp14:editId="2CE17323">
            <wp:extent cx="5194800" cy="5202000"/>
            <wp:effectExtent l="0" t="0" r="635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4800" cy="5202000"/>
                    </a:xfrm>
                    <a:prstGeom prst="rect">
                      <a:avLst/>
                    </a:prstGeom>
                    <a:noFill/>
                    <a:ln>
                      <a:noFill/>
                    </a:ln>
                  </pic:spPr>
                </pic:pic>
              </a:graphicData>
            </a:graphic>
          </wp:inline>
        </w:drawing>
      </w:r>
    </w:p>
    <w:p w14:paraId="3F32564C" w14:textId="77777777" w:rsidR="00993C36" w:rsidRPr="00510BE0" w:rsidRDefault="00993C36" w:rsidP="00993C36">
      <w:pPr>
        <w:pStyle w:val="SMHeading"/>
        <w:rPr>
          <w:sz w:val="28"/>
          <w:szCs w:val="28"/>
        </w:rPr>
      </w:pPr>
      <w:r w:rsidRPr="00510BE0">
        <w:rPr>
          <w:sz w:val="28"/>
          <w:szCs w:val="28"/>
        </w:rPr>
        <w:t xml:space="preserve">Figure </w:t>
      </w:r>
      <w:del w:id="271" w:author="Luca Kolibius (PGR)" w:date="2022-11-03T15:29:00Z">
        <w:r w:rsidRPr="00510BE0" w:rsidDel="006279C7">
          <w:rPr>
            <w:sz w:val="28"/>
            <w:szCs w:val="28"/>
          </w:rPr>
          <w:delText>S2</w:delText>
        </w:r>
      </w:del>
      <w:ins w:id="272" w:author="Luca Kolibius (PGR)" w:date="2022-11-03T15:29:00Z">
        <w:r w:rsidRPr="00510BE0">
          <w:rPr>
            <w:sz w:val="28"/>
            <w:szCs w:val="28"/>
          </w:rPr>
          <w:t>S</w:t>
        </w:r>
        <w:r>
          <w:rPr>
            <w:sz w:val="28"/>
            <w:szCs w:val="28"/>
          </w:rPr>
          <w:t>3</w:t>
        </w:r>
      </w:ins>
      <w:r w:rsidRPr="00510BE0">
        <w:rPr>
          <w:sz w:val="28"/>
          <w:szCs w:val="28"/>
        </w:rPr>
        <w:t>. Firing patterns for two example putative Concept Neurons that were identified using a visual tuning task in experiment 2.</w:t>
      </w:r>
    </w:p>
    <w:p w14:paraId="092567E5" w14:textId="77777777" w:rsidR="00993C36" w:rsidRPr="00510BE0" w:rsidRDefault="00993C36" w:rsidP="00993C36">
      <w:pPr>
        <w:pStyle w:val="SMHeading"/>
        <w:spacing w:before="0" w:after="0"/>
        <w:rPr>
          <w:b w:val="0"/>
          <w:bCs w:val="0"/>
          <w:sz w:val="28"/>
          <w:szCs w:val="28"/>
        </w:rPr>
      </w:pPr>
      <w:r w:rsidRPr="00510BE0">
        <w:rPr>
          <w:b w:val="0"/>
          <w:bCs w:val="0"/>
          <w:sz w:val="28"/>
          <w:szCs w:val="28"/>
        </w:rPr>
        <w:t>(A) Each during the memory task previously shown image (either an animal, a face or a place) is shown six times during the visual tuning task.</w:t>
      </w:r>
    </w:p>
    <w:p w14:paraId="7B0F7E33" w14:textId="77777777" w:rsidR="00993C36" w:rsidRPr="00510BE0" w:rsidRDefault="00993C36" w:rsidP="00993C36">
      <w:pPr>
        <w:pStyle w:val="SMHeading"/>
        <w:spacing w:before="0" w:after="0"/>
        <w:rPr>
          <w:b w:val="0"/>
          <w:bCs w:val="0"/>
          <w:sz w:val="28"/>
          <w:szCs w:val="28"/>
        </w:rPr>
      </w:pPr>
      <w:r w:rsidRPr="00510BE0">
        <w:rPr>
          <w:b w:val="0"/>
          <w:bCs w:val="0"/>
          <w:sz w:val="28"/>
          <w:szCs w:val="28"/>
        </w:rPr>
        <w:t>(B) Spike raster plot. Each line indicates a spike. On the x-axis is time (locked to image presentation) and on the y-axis are the six trials during which the above image is shown on the screen. Color-coded in purple for tuned images and green for non-tuned images. The grey area indicates the activation period that is considered for identifying Concept Neurons.</w:t>
      </w:r>
    </w:p>
    <w:p w14:paraId="1C696BB5" w14:textId="77777777" w:rsidR="00993C36" w:rsidRPr="00510BE0" w:rsidRDefault="00993C36" w:rsidP="00993C36">
      <w:pPr>
        <w:pStyle w:val="SMHeading"/>
        <w:spacing w:before="0" w:after="0"/>
        <w:rPr>
          <w:b w:val="0"/>
          <w:bCs w:val="0"/>
          <w:sz w:val="28"/>
          <w:szCs w:val="28"/>
        </w:rPr>
      </w:pPr>
      <w:r w:rsidRPr="00510BE0">
        <w:rPr>
          <w:b w:val="0"/>
          <w:bCs w:val="0"/>
          <w:sz w:val="28"/>
          <w:szCs w:val="28"/>
        </w:rPr>
        <w:t>(C) Spike density plot (mean instantaneous firing rate over all six trials).</w:t>
      </w:r>
    </w:p>
    <w:p w14:paraId="1355B7ED" w14:textId="77777777" w:rsidR="00993C36" w:rsidRPr="00510BE0" w:rsidRDefault="00993C36" w:rsidP="00993C36">
      <w:pPr>
        <w:pStyle w:val="SMHeading"/>
        <w:spacing w:before="0" w:after="0"/>
        <w:rPr>
          <w:b w:val="0"/>
          <w:bCs w:val="0"/>
          <w:sz w:val="28"/>
          <w:szCs w:val="28"/>
        </w:rPr>
      </w:pPr>
      <w:r w:rsidRPr="00510BE0">
        <w:rPr>
          <w:b w:val="0"/>
          <w:bCs w:val="0"/>
          <w:sz w:val="28"/>
          <w:szCs w:val="28"/>
        </w:rPr>
        <w:t>(D) 2D histogram of the waveshape of that particular unit (Niediek et al., 2016).</w:t>
      </w:r>
    </w:p>
    <w:p w14:paraId="5A7DC946" w14:textId="77777777" w:rsidR="00993C36" w:rsidRPr="008E723E" w:rsidRDefault="00993C36" w:rsidP="00993C36">
      <w:pPr>
        <w:pStyle w:val="SMHeading"/>
        <w:spacing w:before="0" w:after="0"/>
        <w:rPr>
          <w:b w:val="0"/>
          <w:bCs w:val="0"/>
          <w:sz w:val="28"/>
          <w:szCs w:val="28"/>
        </w:rPr>
      </w:pPr>
      <w:r w:rsidRPr="00510BE0">
        <w:rPr>
          <w:b w:val="0"/>
          <w:bCs w:val="0"/>
          <w:sz w:val="28"/>
          <w:szCs w:val="28"/>
        </w:rPr>
        <w:t>(E-H) same as (A-D) but for a different example ESN.</w:t>
      </w:r>
    </w:p>
    <w:p w14:paraId="269F7BE4" w14:textId="77777777" w:rsidR="00993C36" w:rsidRDefault="00993C36" w:rsidP="00993C36">
      <w:r>
        <w:rPr>
          <w:b/>
          <w:bCs/>
        </w:rPr>
        <w:br w:type="page"/>
      </w:r>
    </w:p>
    <w:p w14:paraId="4F609E2A" w14:textId="77777777" w:rsidR="00993C36" w:rsidRDefault="00993C36" w:rsidP="00993C36">
      <w:bookmarkStart w:id="273" w:name="_Hlk119944010"/>
      <w:r>
        <w:rPr>
          <w:noProof/>
        </w:rPr>
        <w:lastRenderedPageBreak/>
        <w:drawing>
          <wp:inline distT="0" distB="0" distL="0" distR="0" wp14:anchorId="600ADA75" wp14:editId="1B6BA50E">
            <wp:extent cx="5943600" cy="3526155"/>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8A07DE9" w14:textId="77777777" w:rsidR="00993C36" w:rsidRPr="006E4B9D" w:rsidRDefault="00993C36" w:rsidP="00993C36">
      <w:pPr>
        <w:rPr>
          <w:b/>
          <w:bCs/>
          <w:sz w:val="28"/>
          <w:szCs w:val="28"/>
        </w:rPr>
      </w:pPr>
      <w:r w:rsidRPr="006E4B9D">
        <w:rPr>
          <w:b/>
          <w:bCs/>
          <w:sz w:val="28"/>
          <w:szCs w:val="28"/>
        </w:rPr>
        <w:t xml:space="preserve">Figure S4. Example of a trial </w:t>
      </w:r>
      <w:r w:rsidRPr="001D672B">
        <w:rPr>
          <w:b/>
          <w:bCs/>
          <w:sz w:val="28"/>
          <w:szCs w:val="28"/>
        </w:rPr>
        <w:t xml:space="preserve">reinstated </w:t>
      </w:r>
      <w:r w:rsidRPr="006E4B9D">
        <w:rPr>
          <w:b/>
          <w:bCs/>
          <w:sz w:val="28"/>
          <w:szCs w:val="28"/>
        </w:rPr>
        <w:t xml:space="preserve">by </w:t>
      </w:r>
      <w:r>
        <w:rPr>
          <w:b/>
          <w:bCs/>
          <w:sz w:val="28"/>
          <w:szCs w:val="28"/>
          <w:lang w:val="en-DE"/>
        </w:rPr>
        <w:t xml:space="preserve">an example </w:t>
      </w:r>
      <w:r w:rsidRPr="006E4B9D">
        <w:rPr>
          <w:b/>
          <w:bCs/>
          <w:sz w:val="28"/>
          <w:szCs w:val="28"/>
        </w:rPr>
        <w:t>temporal Episode Specific Neuron (tESN).</w:t>
      </w:r>
    </w:p>
    <w:p w14:paraId="500B2684" w14:textId="77777777" w:rsidR="00993C36" w:rsidRPr="006E4B9D" w:rsidRDefault="00993C36" w:rsidP="00993C36">
      <w:pPr>
        <w:rPr>
          <w:sz w:val="28"/>
          <w:szCs w:val="28"/>
        </w:rPr>
      </w:pPr>
      <w:r w:rsidRPr="006E4B9D">
        <w:rPr>
          <w:sz w:val="28"/>
          <w:szCs w:val="28"/>
        </w:rPr>
        <w:t>(</w:t>
      </w:r>
      <w:r>
        <w:rPr>
          <w:sz w:val="28"/>
          <w:szCs w:val="28"/>
          <w:lang w:val="en-DE"/>
        </w:rPr>
        <w:t>A</w:t>
      </w:r>
      <w:r w:rsidRPr="006E4B9D">
        <w:rPr>
          <w:sz w:val="28"/>
          <w:szCs w:val="28"/>
        </w:rPr>
        <w:t>) The original instantaneous firing rate during encoding (blue) and retrieval (orange) 5000ms before the response.</w:t>
      </w:r>
    </w:p>
    <w:p w14:paraId="56D16BBF" w14:textId="77777777" w:rsidR="00993C36" w:rsidRPr="006E4B9D" w:rsidRDefault="00993C36" w:rsidP="00993C36">
      <w:pPr>
        <w:rPr>
          <w:sz w:val="28"/>
          <w:szCs w:val="28"/>
        </w:rPr>
      </w:pPr>
      <w:r w:rsidRPr="006E4B9D">
        <w:rPr>
          <w:sz w:val="28"/>
          <w:szCs w:val="28"/>
        </w:rPr>
        <w:t>(</w:t>
      </w:r>
      <w:r>
        <w:rPr>
          <w:sz w:val="28"/>
          <w:szCs w:val="28"/>
          <w:lang w:val="en-DE"/>
        </w:rPr>
        <w:t>B</w:t>
      </w:r>
      <w:r w:rsidRPr="006E4B9D">
        <w:rPr>
          <w:sz w:val="28"/>
          <w:szCs w:val="28"/>
        </w:rPr>
        <w:t>) Same as (</w:t>
      </w:r>
      <w:r>
        <w:rPr>
          <w:sz w:val="28"/>
          <w:szCs w:val="28"/>
          <w:lang w:val="en-DE"/>
        </w:rPr>
        <w:t>A</w:t>
      </w:r>
      <w:r w:rsidRPr="006E4B9D">
        <w:rPr>
          <w:sz w:val="28"/>
          <w:szCs w:val="28"/>
        </w:rPr>
        <w:t>), but with the retrieval firing rate shifted according to the peak in the cross</w:t>
      </w:r>
      <w:r>
        <w:rPr>
          <w:sz w:val="28"/>
          <w:szCs w:val="28"/>
        </w:rPr>
        <w:t>-</w:t>
      </w:r>
      <w:r w:rsidRPr="006E4B9D">
        <w:rPr>
          <w:sz w:val="28"/>
          <w:szCs w:val="28"/>
        </w:rPr>
        <w:t>correlation.</w:t>
      </w:r>
    </w:p>
    <w:bookmarkEnd w:id="273"/>
    <w:p w14:paraId="3B1F5767" w14:textId="77777777" w:rsidR="00993C36" w:rsidRPr="00113C22" w:rsidRDefault="00993C36" w:rsidP="00993C36">
      <w:pPr>
        <w:rPr>
          <w:ins w:id="274" w:author="Luca Kolibius (PGR)" w:date="2022-11-03T15:30:00Z"/>
          <w:sz w:val="28"/>
          <w:szCs w:val="28"/>
          <w:rPrChange w:id="275" w:author="Luca Kolibius (PGR)" w:date="2022-11-03T15:39:00Z">
            <w:rPr>
              <w:ins w:id="276" w:author="Luca Kolibius (PGR)" w:date="2022-11-03T15:30:00Z"/>
            </w:rPr>
          </w:rPrChange>
        </w:rPr>
      </w:pPr>
      <w:ins w:id="277" w:author="Luca Kolibius (PGR)" w:date="2022-11-03T15:31:00Z">
        <w:r w:rsidRPr="00113C22">
          <w:rPr>
            <w:sz w:val="28"/>
            <w:szCs w:val="28"/>
            <w:rPrChange w:id="278" w:author="Luca Kolibius (PGR)" w:date="2022-11-03T15:39:00Z">
              <w:rPr/>
            </w:rPrChange>
          </w:rPr>
          <w:br w:type="page"/>
        </w:r>
      </w:ins>
    </w:p>
    <w:p w14:paraId="3C68DC2A" w14:textId="77777777" w:rsidR="00993C36" w:rsidRPr="00702825" w:rsidRDefault="00993C36" w:rsidP="00993C36">
      <w:pPr>
        <w:rPr>
          <w:ins w:id="279" w:author="Luca Kolibius (PGR)" w:date="2022-11-03T15:30:00Z"/>
          <w:sz w:val="28"/>
        </w:rPr>
      </w:pPr>
      <w:r>
        <w:rPr>
          <w:noProof/>
        </w:rPr>
        <w:lastRenderedPageBreak/>
        <w:drawing>
          <wp:inline distT="0" distB="0" distL="0" distR="0" wp14:anchorId="0BA7C8CE" wp14:editId="3ECF3B96">
            <wp:extent cx="5961573" cy="302895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525" t="4476" r="7212" b="5051"/>
                    <a:stretch/>
                  </pic:blipFill>
                  <pic:spPr bwMode="auto">
                    <a:xfrm>
                      <a:off x="0" y="0"/>
                      <a:ext cx="5970642" cy="3033558"/>
                    </a:xfrm>
                    <a:prstGeom prst="rect">
                      <a:avLst/>
                    </a:prstGeom>
                    <a:noFill/>
                    <a:ln>
                      <a:noFill/>
                    </a:ln>
                    <a:extLst>
                      <a:ext uri="{53640926-AAD7-44D8-BBD7-CCE9431645EC}">
                        <a14:shadowObscured xmlns:a14="http://schemas.microsoft.com/office/drawing/2010/main"/>
                      </a:ext>
                    </a:extLst>
                  </pic:spPr>
                </pic:pic>
              </a:graphicData>
            </a:graphic>
          </wp:inline>
        </w:drawing>
      </w:r>
    </w:p>
    <w:p w14:paraId="1DD3179E" w14:textId="77777777" w:rsidR="00993C36" w:rsidRPr="00702825" w:rsidRDefault="00993C36" w:rsidP="00993C36">
      <w:pPr>
        <w:pStyle w:val="SMHeading"/>
        <w:rPr>
          <w:ins w:id="280" w:author="Luca Kolibius (PGR)" w:date="2022-11-03T15:30:00Z"/>
          <w:sz w:val="28"/>
          <w:szCs w:val="28"/>
        </w:rPr>
      </w:pPr>
      <w:ins w:id="281" w:author="Luca Kolibius (PGR)" w:date="2022-11-03T15:30:00Z">
        <w:r w:rsidRPr="00702825">
          <w:rPr>
            <w:sz w:val="28"/>
            <w:szCs w:val="28"/>
          </w:rPr>
          <w:t>Fig</w:t>
        </w:r>
        <w:r>
          <w:rPr>
            <w:sz w:val="28"/>
            <w:szCs w:val="28"/>
          </w:rPr>
          <w:t>ure</w:t>
        </w:r>
        <w:r w:rsidRPr="00702825">
          <w:rPr>
            <w:sz w:val="28"/>
            <w:szCs w:val="28"/>
          </w:rPr>
          <w:t xml:space="preserve"> S</w:t>
        </w:r>
        <w:r>
          <w:rPr>
            <w:sz w:val="28"/>
            <w:szCs w:val="28"/>
          </w:rPr>
          <w:t>5</w:t>
        </w:r>
        <w:r w:rsidRPr="00702825">
          <w:rPr>
            <w:sz w:val="28"/>
            <w:szCs w:val="28"/>
          </w:rPr>
          <w:t>.</w:t>
        </w:r>
      </w:ins>
    </w:p>
    <w:p w14:paraId="463DD281" w14:textId="77777777" w:rsidR="00993C36" w:rsidRDefault="00993C36" w:rsidP="00993C36">
      <w:pPr>
        <w:rPr>
          <w:sz w:val="28"/>
          <w:lang w:val="en-DE"/>
        </w:rPr>
      </w:pPr>
      <w:ins w:id="282" w:author="Luca Kolibius (PGR)" w:date="2022-11-03T15:30:00Z">
        <w:r w:rsidRPr="008E723E">
          <w:rPr>
            <w:sz w:val="28"/>
          </w:rPr>
          <w:t>(A) Distribution of spike widths</w:t>
        </w:r>
        <w:r>
          <w:rPr>
            <w:sz w:val="28"/>
          </w:rPr>
          <w:t xml:space="preserve"> </w:t>
        </w:r>
      </w:ins>
      <w:r>
        <w:rPr>
          <w:sz w:val="28"/>
          <w:lang w:val="en-DE"/>
        </w:rPr>
        <w:t>for neurons of the first experiment.</w:t>
      </w:r>
    </w:p>
    <w:p w14:paraId="4CC16AFD" w14:textId="77777777" w:rsidR="00993C36" w:rsidRPr="00702825" w:rsidRDefault="00993C36" w:rsidP="00993C36">
      <w:pPr>
        <w:rPr>
          <w:ins w:id="283" w:author="Luca Kolibius (PGR)" w:date="2022-11-03T15:30:00Z"/>
          <w:sz w:val="28"/>
        </w:rPr>
      </w:pPr>
      <w:r>
        <w:rPr>
          <w:sz w:val="28"/>
          <w:lang w:val="en-DE"/>
        </w:rPr>
        <w:t>(B) Same as (A) but for neurons of the first and second experiment combined.</w:t>
      </w:r>
      <w:ins w:id="284" w:author="Luca Kolibius (PGR)" w:date="2022-11-03T15:30:00Z">
        <w:r w:rsidRPr="008E723E">
          <w:rPr>
            <w:sz w:val="28"/>
          </w:rPr>
          <w:br/>
          <w:t>(</w:t>
        </w:r>
      </w:ins>
      <w:r>
        <w:rPr>
          <w:sz w:val="28"/>
          <w:lang w:val="en-DE"/>
        </w:rPr>
        <w:t>C</w:t>
      </w:r>
      <w:ins w:id="285" w:author="Luca Kolibius (PGR)" w:date="2022-11-03T15:30:00Z">
        <w:r w:rsidRPr="008E723E">
          <w:rPr>
            <w:sz w:val="28"/>
          </w:rPr>
          <w:t xml:space="preserve">) </w:t>
        </w:r>
        <w:r>
          <w:rPr>
            <w:sz w:val="28"/>
          </w:rPr>
          <w:t xml:space="preserve">distribution </w:t>
        </w:r>
        <w:r w:rsidRPr="008E723E">
          <w:rPr>
            <w:sz w:val="28"/>
          </w:rPr>
          <w:t>of</w:t>
        </w:r>
        <w:r w:rsidRPr="00702825">
          <w:rPr>
            <w:sz w:val="28"/>
          </w:rPr>
          <w:t xml:space="preserve"> spike height of ESNs (purple) and single units (green).</w:t>
        </w:r>
      </w:ins>
    </w:p>
    <w:p w14:paraId="33325ABB" w14:textId="77777777" w:rsidR="00993C36" w:rsidRPr="002B6FA2" w:rsidRDefault="00993C36" w:rsidP="00993C36">
      <w:pPr>
        <w:pStyle w:val="SMcaption"/>
        <w:rPr>
          <w:ins w:id="286" w:author="Luca Kolibius (PGR)" w:date="2022-11-03T15:30:00Z"/>
          <w:lang w:val="en-GB"/>
        </w:rPr>
      </w:pPr>
    </w:p>
    <w:p w14:paraId="2DCF8436" w14:textId="77777777" w:rsidR="00993C36" w:rsidRPr="002B6FA2" w:rsidRDefault="00993C36" w:rsidP="00993C36">
      <w:pPr>
        <w:rPr>
          <w:ins w:id="287" w:author="Luca Kolibius (PGR)" w:date="2022-11-03T15:30:00Z"/>
          <w:b/>
          <w:bCs/>
          <w:kern w:val="32"/>
          <w:szCs w:val="24"/>
        </w:rPr>
      </w:pPr>
      <w:ins w:id="288" w:author="Luca Kolibius (PGR)" w:date="2022-11-03T15:30:00Z">
        <w:r w:rsidRPr="002B6FA2">
          <w:br w:type="page"/>
        </w:r>
      </w:ins>
    </w:p>
    <w:p w14:paraId="0D0FE203" w14:textId="77777777" w:rsidR="00993C36" w:rsidRPr="00702825" w:rsidRDefault="00993C36" w:rsidP="00993C36">
      <w:pPr>
        <w:rPr>
          <w:ins w:id="289" w:author="Luca Kolibius (PGR)" w:date="2022-11-03T15:30:00Z"/>
          <w:sz w:val="28"/>
        </w:rPr>
      </w:pPr>
      <w:ins w:id="290" w:author="Luca Kolibius (PGR)" w:date="2022-11-03T15:30:00Z">
        <w:r>
          <w:rPr>
            <w:noProof/>
          </w:rPr>
          <w:lastRenderedPageBreak/>
          <w:drawing>
            <wp:inline distT="0" distB="0" distL="0" distR="0" wp14:anchorId="2F2DBE8A" wp14:editId="08F36DD5">
              <wp:extent cx="5943600" cy="3000375"/>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ins>
    </w:p>
    <w:p w14:paraId="355E5120" w14:textId="77777777" w:rsidR="00993C36" w:rsidRPr="008E723E" w:rsidRDefault="00993C36" w:rsidP="00993C36">
      <w:pPr>
        <w:pStyle w:val="SMHeading"/>
        <w:rPr>
          <w:ins w:id="291" w:author="Luca Kolibius (PGR)" w:date="2022-11-03T15:30:00Z"/>
          <w:sz w:val="28"/>
          <w:szCs w:val="28"/>
        </w:rPr>
      </w:pPr>
      <w:ins w:id="292" w:author="Luca Kolibius (PGR)" w:date="2022-11-03T15:30:00Z">
        <w:r w:rsidRPr="00702825">
          <w:rPr>
            <w:sz w:val="28"/>
            <w:szCs w:val="28"/>
          </w:rPr>
          <w:t>Fig</w:t>
        </w:r>
        <w:r>
          <w:rPr>
            <w:sz w:val="28"/>
            <w:szCs w:val="28"/>
          </w:rPr>
          <w:t>ure</w:t>
        </w:r>
        <w:r w:rsidRPr="00702825">
          <w:rPr>
            <w:sz w:val="28"/>
            <w:szCs w:val="28"/>
          </w:rPr>
          <w:t xml:space="preserve"> S</w:t>
        </w:r>
        <w:r>
          <w:rPr>
            <w:sz w:val="28"/>
            <w:szCs w:val="28"/>
          </w:rPr>
          <w:t>6</w:t>
        </w:r>
        <w:r w:rsidRPr="00702825">
          <w:rPr>
            <w:sz w:val="28"/>
            <w:szCs w:val="28"/>
          </w:rPr>
          <w:t>.</w:t>
        </w:r>
        <w:r>
          <w:rPr>
            <w:sz w:val="28"/>
            <w:szCs w:val="28"/>
          </w:rPr>
          <w:t xml:space="preserve"> </w:t>
        </w:r>
        <w:r>
          <w:rPr>
            <w:sz w:val="28"/>
            <w:szCs w:val="28"/>
          </w:rPr>
          <w:br/>
        </w:r>
        <w:r w:rsidRPr="008E723E">
          <w:rPr>
            <w:b w:val="0"/>
            <w:bCs w:val="0"/>
            <w:sz w:val="28"/>
            <w:szCs w:val="22"/>
            <w:lang w:val="en-GB"/>
          </w:rPr>
          <w:t>(A) Distribution of Fano factors of ESNs (purple) and single units (green) during</w:t>
        </w:r>
        <w:r w:rsidRPr="008E723E">
          <w:rPr>
            <w:sz w:val="28"/>
            <w:szCs w:val="22"/>
            <w:lang w:val="en-GB"/>
          </w:rPr>
          <w:t xml:space="preserve"> </w:t>
        </w:r>
        <w:r>
          <w:rPr>
            <w:sz w:val="28"/>
            <w:szCs w:val="22"/>
            <w:lang w:val="en-GB"/>
          </w:rPr>
          <w:br/>
        </w:r>
        <w:r w:rsidRPr="008E723E">
          <w:rPr>
            <w:b w:val="0"/>
            <w:bCs w:val="0"/>
            <w:sz w:val="28"/>
            <w:szCs w:val="22"/>
            <w:lang w:val="en-GB"/>
          </w:rPr>
          <w:t xml:space="preserve">encoding and during </w:t>
        </w:r>
        <w:r>
          <w:rPr>
            <w:b w:val="0"/>
            <w:bCs w:val="0"/>
            <w:sz w:val="28"/>
            <w:szCs w:val="22"/>
            <w:lang w:val="en-GB"/>
          </w:rPr>
          <w:br/>
        </w:r>
        <w:r w:rsidRPr="008E723E">
          <w:rPr>
            <w:b w:val="0"/>
            <w:bCs w:val="0"/>
            <w:sz w:val="28"/>
            <w:szCs w:val="22"/>
            <w:lang w:val="en-GB"/>
          </w:rPr>
          <w:t>(B) retrieval.</w:t>
        </w:r>
      </w:ins>
    </w:p>
    <w:p w14:paraId="7E5B0FC3" w14:textId="77777777" w:rsidR="00993C36" w:rsidRPr="00702825" w:rsidRDefault="00993C36" w:rsidP="00993C36">
      <w:pPr>
        <w:rPr>
          <w:ins w:id="293" w:author="Luca Kolibius (PGR)" w:date="2022-11-03T15:30:00Z"/>
          <w:rFonts w:ascii="Arial" w:hAnsi="Arial" w:cs="Arial"/>
          <w:sz w:val="28"/>
        </w:rPr>
      </w:pPr>
      <w:ins w:id="294" w:author="Luca Kolibius (PGR)" w:date="2022-11-03T15:30:00Z">
        <w:r w:rsidRPr="00702825">
          <w:rPr>
            <w:rFonts w:ascii="Arial" w:hAnsi="Arial" w:cs="Arial"/>
            <w:sz w:val="28"/>
          </w:rPr>
          <w:br w:type="page"/>
        </w:r>
      </w:ins>
    </w:p>
    <w:p w14:paraId="0678B590" w14:textId="77777777" w:rsidR="00993C36" w:rsidRPr="00702825" w:rsidRDefault="00993C36" w:rsidP="00993C36">
      <w:pPr>
        <w:rPr>
          <w:ins w:id="295" w:author="Luca Kolibius (PGR)" w:date="2022-11-03T15:30:00Z"/>
          <w:rFonts w:ascii="Arial" w:hAnsi="Arial" w:cs="Arial"/>
          <w:sz w:val="28"/>
        </w:rPr>
      </w:pPr>
      <w:ins w:id="296" w:author="Luca Kolibius (PGR)" w:date="2022-11-03T15:30:00Z">
        <w:r>
          <w:rPr>
            <w:rFonts w:ascii="Arial" w:hAnsi="Arial" w:cs="Arial"/>
            <w:noProof/>
            <w:sz w:val="28"/>
          </w:rPr>
          <w:lastRenderedPageBreak/>
          <w:drawing>
            <wp:inline distT="0" distB="0" distL="0" distR="0" wp14:anchorId="7DC9329B" wp14:editId="2AA76749">
              <wp:extent cx="5943600" cy="2981325"/>
              <wp:effectExtent l="0" t="0" r="0" b="952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ins>
    </w:p>
    <w:p w14:paraId="5FDA0364" w14:textId="77777777" w:rsidR="00993C36" w:rsidRPr="00BC5C1A" w:rsidRDefault="00993C36" w:rsidP="00993C36">
      <w:pPr>
        <w:rPr>
          <w:ins w:id="297" w:author="Luca Kolibius (PGR)" w:date="2022-11-21T15:36:00Z"/>
          <w:sz w:val="28"/>
          <w:rPrChange w:id="298" w:author="Luca Kolibius (PGR)" w:date="2022-11-21T15:36:00Z">
            <w:rPr>
              <w:ins w:id="299" w:author="Luca Kolibius (PGR)" w:date="2022-11-21T15:36:00Z"/>
            </w:rPr>
          </w:rPrChange>
        </w:rPr>
      </w:pPr>
      <w:ins w:id="300" w:author="Luca Kolibius (PGR)" w:date="2022-11-03T15:30:00Z">
        <w:r w:rsidRPr="008E723E">
          <w:rPr>
            <w:b/>
            <w:bCs/>
            <w:sz w:val="28"/>
          </w:rPr>
          <w:t>Figure S</w:t>
        </w:r>
        <w:r>
          <w:rPr>
            <w:b/>
            <w:bCs/>
            <w:sz w:val="28"/>
          </w:rPr>
          <w:t>7</w:t>
        </w:r>
        <w:r w:rsidRPr="008E723E">
          <w:rPr>
            <w:b/>
            <w:bCs/>
            <w:sz w:val="28"/>
          </w:rPr>
          <w:t>.</w:t>
        </w:r>
        <w:r w:rsidRPr="008E723E">
          <w:rPr>
            <w:sz w:val="28"/>
          </w:rPr>
          <w:br/>
        </w:r>
        <w:r w:rsidRPr="00702825">
          <w:rPr>
            <w:sz w:val="28"/>
          </w:rPr>
          <w:t>Firing</w:t>
        </w:r>
        <w:r>
          <w:rPr>
            <w:sz w:val="28"/>
          </w:rPr>
          <w:t xml:space="preserve"> </w:t>
        </w:r>
        <w:r w:rsidRPr="00702825">
          <w:rPr>
            <w:sz w:val="28"/>
          </w:rPr>
          <w:t xml:space="preserve">rate in hertz </w:t>
        </w:r>
        <w:r w:rsidRPr="008E723E">
          <w:rPr>
            <w:sz w:val="28"/>
          </w:rPr>
          <w:t xml:space="preserve">of ESNs (purple) during </w:t>
        </w:r>
        <w:r>
          <w:rPr>
            <w:sz w:val="28"/>
          </w:rPr>
          <w:br/>
        </w:r>
        <w:r w:rsidRPr="008E723E">
          <w:rPr>
            <w:sz w:val="28"/>
          </w:rPr>
          <w:t xml:space="preserve">(A) encoding and </w:t>
        </w:r>
        <w:r>
          <w:rPr>
            <w:sz w:val="28"/>
          </w:rPr>
          <w:br/>
        </w:r>
        <w:r w:rsidRPr="008E723E">
          <w:rPr>
            <w:sz w:val="28"/>
          </w:rPr>
          <w:t xml:space="preserve">(B) retrieval of reinstated episodes. Firing rate of ESNs and other single units (green) during </w:t>
        </w:r>
        <w:r>
          <w:rPr>
            <w:sz w:val="28"/>
          </w:rPr>
          <w:br/>
        </w:r>
        <w:r w:rsidRPr="008E723E">
          <w:rPr>
            <w:sz w:val="28"/>
          </w:rPr>
          <w:t xml:space="preserve">(C) encoding and </w:t>
        </w:r>
        <w:r>
          <w:rPr>
            <w:sz w:val="28"/>
          </w:rPr>
          <w:br/>
        </w:r>
        <w:r w:rsidRPr="008E723E">
          <w:rPr>
            <w:sz w:val="28"/>
          </w:rPr>
          <w:t>(D) retrieval</w:t>
        </w:r>
        <w:r w:rsidRPr="00702825">
          <w:rPr>
            <w:sz w:val="28"/>
          </w:rPr>
          <w:t xml:space="preserve"> of non-reinstated episodes.</w:t>
        </w:r>
      </w:ins>
      <w:ins w:id="301" w:author="Luca Kolibius (PGR)" w:date="2022-11-21T15:36:00Z">
        <w:r>
          <w:br w:type="page"/>
        </w:r>
      </w:ins>
    </w:p>
    <w:p w14:paraId="49C1085E" w14:textId="77777777" w:rsidR="00993C36" w:rsidRPr="00993C36" w:rsidDel="00BC5C1A" w:rsidRDefault="00993C36" w:rsidP="00993C36">
      <w:pPr>
        <w:rPr>
          <w:del w:id="302" w:author="Luca Kolibius (PGR)" w:date="2022-11-21T15:36:00Z"/>
        </w:rPr>
      </w:pPr>
    </w:p>
    <w:p w14:paraId="0D6ACD5A" w14:textId="77777777" w:rsidR="00993C36" w:rsidRPr="001C0D20" w:rsidRDefault="00993C36" w:rsidP="00993C36">
      <w:pPr>
        <w:pStyle w:val="SMHeading"/>
        <w:rPr>
          <w:sz w:val="28"/>
          <w:szCs w:val="28"/>
        </w:rPr>
      </w:pPr>
      <w:r w:rsidRPr="001C0D20">
        <w:rPr>
          <w:sz w:val="28"/>
          <w:szCs w:val="28"/>
        </w:rPr>
        <w:t>Table S1.</w:t>
      </w:r>
    </w:p>
    <w:tbl>
      <w:tblPr>
        <w:tblStyle w:val="TableGrid"/>
        <w:tblpPr w:leftFromText="180" w:rightFromText="180" w:vertAnchor="page" w:horzAnchor="page" w:tblpX="916" w:tblpY="2206"/>
        <w:tblW w:w="11038" w:type="dxa"/>
        <w:tblBorders>
          <w:left w:val="none" w:sz="0" w:space="0" w:color="auto"/>
          <w:right w:val="none" w:sz="0" w:space="0" w:color="auto"/>
          <w:insideV w:val="none" w:sz="0" w:space="0" w:color="auto"/>
        </w:tblBorders>
        <w:tblLook w:val="04A0" w:firstRow="1" w:lastRow="0" w:firstColumn="1" w:lastColumn="0" w:noHBand="0" w:noVBand="1"/>
      </w:tblPr>
      <w:tblGrid>
        <w:gridCol w:w="1017"/>
        <w:gridCol w:w="1244"/>
        <w:gridCol w:w="1137"/>
        <w:gridCol w:w="1777"/>
        <w:gridCol w:w="1204"/>
        <w:gridCol w:w="234"/>
        <w:gridCol w:w="798"/>
        <w:gridCol w:w="150"/>
        <w:gridCol w:w="1219"/>
        <w:gridCol w:w="1123"/>
        <w:gridCol w:w="1135"/>
      </w:tblGrid>
      <w:tr w:rsidR="00993C36" w:rsidRPr="001C0D20" w14:paraId="64B216C2" w14:textId="77777777" w:rsidTr="006C07B9">
        <w:trPr>
          <w:trHeight w:val="1266"/>
        </w:trPr>
        <w:tc>
          <w:tcPr>
            <w:tcW w:w="1017" w:type="dxa"/>
          </w:tcPr>
          <w:p w14:paraId="5554A8F2" w14:textId="77777777" w:rsidR="00993C36" w:rsidRPr="001C0D20" w:rsidRDefault="00993C36" w:rsidP="006C07B9">
            <w:pPr>
              <w:jc w:val="center"/>
              <w:rPr>
                <w:rFonts w:ascii="Arial" w:hAnsi="Arial" w:cs="Arial"/>
                <w:b/>
                <w:bCs/>
              </w:rPr>
            </w:pPr>
            <w:r w:rsidRPr="001C0D20">
              <w:rPr>
                <w:rFonts w:ascii="Arial" w:hAnsi="Arial" w:cs="Arial"/>
                <w:b/>
                <w:bCs/>
              </w:rPr>
              <w:t>Patient ID</w:t>
            </w:r>
          </w:p>
        </w:tc>
        <w:tc>
          <w:tcPr>
            <w:tcW w:w="1244" w:type="dxa"/>
          </w:tcPr>
          <w:p w14:paraId="2BE22F0C" w14:textId="77777777" w:rsidR="00993C36" w:rsidRPr="001C0D20" w:rsidRDefault="00993C36" w:rsidP="006C07B9">
            <w:pPr>
              <w:jc w:val="center"/>
              <w:rPr>
                <w:rFonts w:ascii="Arial" w:hAnsi="Arial" w:cs="Arial"/>
                <w:b/>
                <w:bCs/>
              </w:rPr>
            </w:pPr>
            <w:r w:rsidRPr="001C0D20">
              <w:rPr>
                <w:rFonts w:ascii="Arial" w:hAnsi="Arial" w:cs="Arial"/>
                <w:b/>
                <w:bCs/>
              </w:rPr>
              <w:t>Number of sessions</w:t>
            </w:r>
          </w:p>
        </w:tc>
        <w:tc>
          <w:tcPr>
            <w:tcW w:w="1137" w:type="dxa"/>
          </w:tcPr>
          <w:p w14:paraId="1F339EC0" w14:textId="77777777" w:rsidR="00993C36" w:rsidRPr="001C0D20" w:rsidRDefault="00993C36" w:rsidP="006C07B9">
            <w:pPr>
              <w:jc w:val="center"/>
              <w:rPr>
                <w:rFonts w:ascii="Arial" w:hAnsi="Arial" w:cs="Arial"/>
                <w:b/>
                <w:bCs/>
              </w:rPr>
            </w:pPr>
            <w:r w:rsidRPr="001C0D20">
              <w:rPr>
                <w:rFonts w:ascii="Arial" w:hAnsi="Arial" w:cs="Arial"/>
                <w:b/>
                <w:bCs/>
              </w:rPr>
              <w:t>Number of bundles</w:t>
            </w:r>
          </w:p>
        </w:tc>
        <w:tc>
          <w:tcPr>
            <w:tcW w:w="1777" w:type="dxa"/>
          </w:tcPr>
          <w:p w14:paraId="1A5DF8DB" w14:textId="77777777" w:rsidR="00993C36" w:rsidRPr="001C0D20" w:rsidRDefault="00993C36" w:rsidP="006C07B9">
            <w:pPr>
              <w:jc w:val="center"/>
              <w:rPr>
                <w:rFonts w:ascii="Arial" w:hAnsi="Arial" w:cs="Arial"/>
                <w:b/>
                <w:bCs/>
                <w:lang w:val="en-GB"/>
              </w:rPr>
            </w:pPr>
            <w:r w:rsidRPr="001C0D20">
              <w:rPr>
                <w:rFonts w:ascii="Arial" w:hAnsi="Arial" w:cs="Arial"/>
                <w:b/>
                <w:bCs/>
                <w:lang w:val="en-GB"/>
              </w:rPr>
              <w:t>Number of bundles in hippocampus</w:t>
            </w:r>
          </w:p>
        </w:tc>
        <w:tc>
          <w:tcPr>
            <w:tcW w:w="1438" w:type="dxa"/>
            <w:gridSpan w:val="2"/>
          </w:tcPr>
          <w:p w14:paraId="22209984" w14:textId="77777777" w:rsidR="00993C36" w:rsidRPr="001C0D20" w:rsidRDefault="00993C36" w:rsidP="006C07B9">
            <w:pPr>
              <w:jc w:val="center"/>
              <w:rPr>
                <w:rFonts w:ascii="Arial" w:hAnsi="Arial" w:cs="Arial"/>
                <w:b/>
                <w:bCs/>
              </w:rPr>
            </w:pPr>
            <w:r w:rsidRPr="001C0D20">
              <w:rPr>
                <w:rFonts w:ascii="Arial" w:hAnsi="Arial" w:cs="Arial"/>
                <w:b/>
                <w:bCs/>
              </w:rPr>
              <w:t>Trial number</w:t>
            </w:r>
            <w:r w:rsidRPr="001C0D20">
              <w:rPr>
                <w:rFonts w:ascii="Arial" w:hAnsi="Arial" w:cs="Arial"/>
                <w:vertAlign w:val="superscript"/>
              </w:rPr>
              <w:t>a</w:t>
            </w:r>
          </w:p>
          <w:p w14:paraId="57AE1A05" w14:textId="77777777" w:rsidR="00993C36" w:rsidRPr="001C0D20" w:rsidRDefault="00993C36" w:rsidP="006C07B9">
            <w:pPr>
              <w:jc w:val="center"/>
              <w:rPr>
                <w:rFonts w:ascii="Arial" w:hAnsi="Arial" w:cs="Arial"/>
                <w:b/>
                <w:bCs/>
              </w:rPr>
            </w:pPr>
          </w:p>
        </w:tc>
        <w:tc>
          <w:tcPr>
            <w:tcW w:w="798" w:type="dxa"/>
          </w:tcPr>
          <w:p w14:paraId="4D290D14" w14:textId="77777777" w:rsidR="00993C36" w:rsidRPr="001C0D20" w:rsidRDefault="00993C36" w:rsidP="006C07B9">
            <w:pPr>
              <w:jc w:val="center"/>
              <w:rPr>
                <w:rFonts w:ascii="Arial" w:hAnsi="Arial" w:cs="Arial"/>
                <w:b/>
                <w:bCs/>
              </w:rPr>
            </w:pPr>
            <w:r w:rsidRPr="001C0D20">
              <w:rPr>
                <w:rFonts w:ascii="Arial" w:hAnsi="Arial" w:cs="Arial"/>
                <w:b/>
                <w:bCs/>
              </w:rPr>
              <w:t>Hits</w:t>
            </w:r>
            <w:r w:rsidRPr="001C0D20">
              <w:rPr>
                <w:rFonts w:ascii="Arial" w:hAnsi="Arial" w:cs="Arial"/>
                <w:vertAlign w:val="superscript"/>
              </w:rPr>
              <w:t>a</w:t>
            </w:r>
          </w:p>
        </w:tc>
        <w:tc>
          <w:tcPr>
            <w:tcW w:w="1369" w:type="dxa"/>
            <w:gridSpan w:val="2"/>
          </w:tcPr>
          <w:p w14:paraId="3AE79B3F" w14:textId="77777777" w:rsidR="00993C36" w:rsidRPr="001C0D20" w:rsidRDefault="00993C36" w:rsidP="006C07B9">
            <w:pPr>
              <w:jc w:val="center"/>
              <w:rPr>
                <w:rFonts w:ascii="Arial" w:hAnsi="Arial" w:cs="Arial"/>
                <w:b/>
                <w:bCs/>
                <w:lang w:val="en-GB"/>
              </w:rPr>
            </w:pPr>
            <w:r w:rsidRPr="001C0D20">
              <w:rPr>
                <w:rFonts w:ascii="Arial" w:hAnsi="Arial" w:cs="Arial"/>
                <w:b/>
                <w:bCs/>
                <w:lang w:val="en-GB"/>
              </w:rPr>
              <w:t>Hipp.</w:t>
            </w:r>
          </w:p>
          <w:p w14:paraId="623B97B3" w14:textId="77777777" w:rsidR="00993C36" w:rsidRPr="001C0D20" w:rsidRDefault="00993C36" w:rsidP="006C07B9">
            <w:pPr>
              <w:jc w:val="center"/>
              <w:rPr>
                <w:rFonts w:ascii="Arial" w:hAnsi="Arial" w:cs="Arial"/>
                <w:b/>
                <w:bCs/>
                <w:lang w:val="en-GB"/>
              </w:rPr>
            </w:pPr>
            <w:r w:rsidRPr="001C0D20">
              <w:rPr>
                <w:rFonts w:ascii="Arial" w:hAnsi="Arial" w:cs="Arial"/>
                <w:b/>
                <w:bCs/>
                <w:lang w:val="en-GB"/>
              </w:rPr>
              <w:t>bundles with SUs</w:t>
            </w:r>
            <w:r w:rsidRPr="001C0D20">
              <w:rPr>
                <w:rFonts w:ascii="Arial" w:hAnsi="Arial" w:cs="Arial"/>
                <w:b/>
                <w:bCs/>
                <w:vertAlign w:val="superscript"/>
                <w:lang w:val="en-GB"/>
              </w:rPr>
              <w:t>a,b</w:t>
            </w:r>
          </w:p>
        </w:tc>
        <w:tc>
          <w:tcPr>
            <w:tcW w:w="1123" w:type="dxa"/>
          </w:tcPr>
          <w:p w14:paraId="2337A9BC" w14:textId="77777777" w:rsidR="00993C36" w:rsidRPr="001C0D20" w:rsidRDefault="00993C36" w:rsidP="006C07B9">
            <w:pPr>
              <w:jc w:val="center"/>
              <w:rPr>
                <w:rFonts w:ascii="Arial" w:hAnsi="Arial" w:cs="Arial"/>
                <w:b/>
                <w:bCs/>
                <w:lang w:val="en-GB"/>
              </w:rPr>
            </w:pPr>
            <w:r w:rsidRPr="001C0D20">
              <w:rPr>
                <w:rFonts w:ascii="Arial" w:hAnsi="Arial" w:cs="Arial"/>
                <w:b/>
                <w:bCs/>
                <w:lang w:val="en-GB"/>
              </w:rPr>
              <w:t>Number of hipp. SUs</w:t>
            </w:r>
            <w:r w:rsidRPr="001C0D20">
              <w:rPr>
                <w:rFonts w:ascii="Arial" w:hAnsi="Arial" w:cs="Arial"/>
                <w:b/>
                <w:bCs/>
                <w:vertAlign w:val="superscript"/>
                <w:lang w:val="en-GB"/>
              </w:rPr>
              <w:t>a,b</w:t>
            </w:r>
          </w:p>
        </w:tc>
        <w:tc>
          <w:tcPr>
            <w:tcW w:w="1135" w:type="dxa"/>
          </w:tcPr>
          <w:p w14:paraId="297766DE" w14:textId="77777777" w:rsidR="00993C36" w:rsidRPr="001C0D20" w:rsidRDefault="00993C36" w:rsidP="006C07B9">
            <w:pPr>
              <w:jc w:val="center"/>
              <w:rPr>
                <w:rFonts w:ascii="Arial" w:hAnsi="Arial" w:cs="Arial"/>
                <w:b/>
                <w:bCs/>
              </w:rPr>
            </w:pPr>
            <w:r w:rsidRPr="001C0D20">
              <w:rPr>
                <w:rFonts w:ascii="Arial" w:hAnsi="Arial" w:cs="Arial"/>
                <w:b/>
                <w:bCs/>
              </w:rPr>
              <w:t>Number of ESNs</w:t>
            </w:r>
            <w:r w:rsidRPr="001C0D20">
              <w:rPr>
                <w:rFonts w:ascii="Arial" w:hAnsi="Arial" w:cs="Arial"/>
                <w:b/>
                <w:bCs/>
                <w:vertAlign w:val="superscript"/>
              </w:rPr>
              <w:t>a,c</w:t>
            </w:r>
          </w:p>
        </w:tc>
      </w:tr>
      <w:tr w:rsidR="00993C36" w:rsidRPr="001C0D20" w14:paraId="26FF5D54" w14:textId="77777777" w:rsidTr="006C07B9">
        <w:trPr>
          <w:trHeight w:val="301"/>
        </w:trPr>
        <w:tc>
          <w:tcPr>
            <w:tcW w:w="1017" w:type="dxa"/>
            <w:vAlign w:val="bottom"/>
          </w:tcPr>
          <w:p w14:paraId="1F1FEE97" w14:textId="77777777" w:rsidR="00993C36" w:rsidRPr="001C0D20" w:rsidRDefault="00993C36" w:rsidP="006C07B9">
            <w:pPr>
              <w:jc w:val="center"/>
              <w:rPr>
                <w:rFonts w:ascii="Arial" w:hAnsi="Arial" w:cs="Arial"/>
                <w:sz w:val="20"/>
              </w:rPr>
            </w:pPr>
            <w:r w:rsidRPr="001C0D20">
              <w:rPr>
                <w:rFonts w:cs="Calibri"/>
                <w:color w:val="000000"/>
                <w:sz w:val="20"/>
              </w:rPr>
              <w:t>0002</w:t>
            </w:r>
          </w:p>
        </w:tc>
        <w:tc>
          <w:tcPr>
            <w:tcW w:w="1244" w:type="dxa"/>
            <w:vAlign w:val="bottom"/>
          </w:tcPr>
          <w:p w14:paraId="2710CFBA" w14:textId="77777777" w:rsidR="00993C36" w:rsidRPr="001C0D20" w:rsidRDefault="00993C36" w:rsidP="006C07B9">
            <w:pPr>
              <w:jc w:val="center"/>
              <w:rPr>
                <w:rFonts w:ascii="Arial" w:hAnsi="Arial" w:cs="Arial"/>
                <w:sz w:val="20"/>
              </w:rPr>
            </w:pPr>
            <w:r w:rsidRPr="001C0D20">
              <w:rPr>
                <w:rFonts w:cs="Calibri"/>
                <w:color w:val="000000"/>
                <w:sz w:val="20"/>
              </w:rPr>
              <w:t>7</w:t>
            </w:r>
          </w:p>
        </w:tc>
        <w:tc>
          <w:tcPr>
            <w:tcW w:w="1137" w:type="dxa"/>
            <w:vAlign w:val="bottom"/>
          </w:tcPr>
          <w:p w14:paraId="4AFDE73D" w14:textId="77777777" w:rsidR="00993C36" w:rsidRPr="001C0D20" w:rsidRDefault="00993C36" w:rsidP="006C07B9">
            <w:pPr>
              <w:jc w:val="center"/>
              <w:rPr>
                <w:rFonts w:ascii="Arial" w:hAnsi="Arial" w:cs="Arial"/>
                <w:sz w:val="20"/>
              </w:rPr>
            </w:pPr>
            <w:r w:rsidRPr="001C0D20">
              <w:rPr>
                <w:rFonts w:cs="Calibri"/>
                <w:color w:val="000000"/>
                <w:sz w:val="20"/>
              </w:rPr>
              <w:t>6</w:t>
            </w:r>
          </w:p>
        </w:tc>
        <w:tc>
          <w:tcPr>
            <w:tcW w:w="1777" w:type="dxa"/>
            <w:vAlign w:val="bottom"/>
          </w:tcPr>
          <w:p w14:paraId="099CF2BE" w14:textId="77777777" w:rsidR="00993C36" w:rsidRPr="001C0D20" w:rsidRDefault="00993C36" w:rsidP="006C07B9">
            <w:pPr>
              <w:jc w:val="center"/>
              <w:rPr>
                <w:rFonts w:ascii="Arial" w:hAnsi="Arial" w:cs="Arial"/>
                <w:sz w:val="20"/>
              </w:rPr>
            </w:pPr>
            <w:r w:rsidRPr="001C0D20">
              <w:rPr>
                <w:rFonts w:cs="Calibri"/>
                <w:color w:val="000000"/>
                <w:sz w:val="20"/>
              </w:rPr>
              <w:t>6</w:t>
            </w:r>
          </w:p>
        </w:tc>
        <w:tc>
          <w:tcPr>
            <w:tcW w:w="1204" w:type="dxa"/>
            <w:vAlign w:val="bottom"/>
          </w:tcPr>
          <w:p w14:paraId="651925DC" w14:textId="77777777" w:rsidR="00993C36" w:rsidRPr="001C0D20" w:rsidRDefault="00993C36" w:rsidP="006C07B9">
            <w:pPr>
              <w:jc w:val="center"/>
              <w:rPr>
                <w:rFonts w:ascii="Arial" w:hAnsi="Arial" w:cs="Arial"/>
                <w:sz w:val="20"/>
              </w:rPr>
            </w:pPr>
            <w:r w:rsidRPr="001C0D20">
              <w:rPr>
                <w:rFonts w:cs="Calibri"/>
                <w:color w:val="000000"/>
                <w:sz w:val="20"/>
              </w:rPr>
              <w:t>49.4 (0.4)</w:t>
            </w:r>
          </w:p>
        </w:tc>
        <w:tc>
          <w:tcPr>
            <w:tcW w:w="1182" w:type="dxa"/>
            <w:gridSpan w:val="3"/>
            <w:vAlign w:val="bottom"/>
          </w:tcPr>
          <w:p w14:paraId="10CE43AA" w14:textId="77777777" w:rsidR="00993C36" w:rsidRPr="001C0D20" w:rsidRDefault="00993C36" w:rsidP="006C07B9">
            <w:pPr>
              <w:jc w:val="center"/>
              <w:rPr>
                <w:rFonts w:ascii="Arial" w:hAnsi="Arial" w:cs="Arial"/>
                <w:sz w:val="20"/>
              </w:rPr>
            </w:pPr>
            <w:r w:rsidRPr="001C0D20">
              <w:rPr>
                <w:rFonts w:cs="Calibri"/>
                <w:color w:val="000000"/>
                <w:sz w:val="20"/>
              </w:rPr>
              <w:t>43.6 (1.3)</w:t>
            </w:r>
          </w:p>
        </w:tc>
        <w:tc>
          <w:tcPr>
            <w:tcW w:w="1219" w:type="dxa"/>
            <w:vAlign w:val="bottom"/>
          </w:tcPr>
          <w:p w14:paraId="540682F5" w14:textId="77777777" w:rsidR="00993C36" w:rsidRPr="001C0D20" w:rsidRDefault="00993C36" w:rsidP="006C07B9">
            <w:pPr>
              <w:jc w:val="center"/>
              <w:rPr>
                <w:rFonts w:ascii="Arial" w:hAnsi="Arial" w:cs="Arial"/>
                <w:sz w:val="20"/>
              </w:rPr>
            </w:pPr>
            <w:r w:rsidRPr="001C0D20">
              <w:rPr>
                <w:rFonts w:cs="Calibri"/>
                <w:color w:val="000000"/>
                <w:sz w:val="20"/>
              </w:rPr>
              <w:t>2.6 (0.3)</w:t>
            </w:r>
          </w:p>
        </w:tc>
        <w:tc>
          <w:tcPr>
            <w:tcW w:w="1123" w:type="dxa"/>
            <w:vAlign w:val="bottom"/>
          </w:tcPr>
          <w:p w14:paraId="18DAE5AC" w14:textId="77777777" w:rsidR="00993C36" w:rsidRPr="001C0D20" w:rsidRDefault="00993C36" w:rsidP="006C07B9">
            <w:pPr>
              <w:jc w:val="center"/>
              <w:rPr>
                <w:rFonts w:ascii="Arial" w:hAnsi="Arial" w:cs="Arial"/>
                <w:sz w:val="20"/>
              </w:rPr>
            </w:pPr>
            <w:r w:rsidRPr="001C0D20">
              <w:rPr>
                <w:rFonts w:cs="Calibri"/>
                <w:color w:val="000000"/>
                <w:sz w:val="20"/>
              </w:rPr>
              <w:t>12.3 (2.9)</w:t>
            </w:r>
          </w:p>
        </w:tc>
        <w:tc>
          <w:tcPr>
            <w:tcW w:w="1135" w:type="dxa"/>
            <w:vAlign w:val="bottom"/>
          </w:tcPr>
          <w:p w14:paraId="20A9A3D8" w14:textId="77777777" w:rsidR="00993C36" w:rsidRPr="001C0D20" w:rsidRDefault="00993C36" w:rsidP="006C07B9">
            <w:pPr>
              <w:jc w:val="center"/>
              <w:rPr>
                <w:rFonts w:ascii="Arial" w:hAnsi="Arial" w:cs="Arial"/>
                <w:sz w:val="20"/>
              </w:rPr>
            </w:pPr>
            <w:ins w:id="303" w:author="Luca Kolibius (PGR)" w:date="2022-10-17T01:18:00Z">
              <w:r>
                <w:rPr>
                  <w:rFonts w:cs="Calibri"/>
                  <w:color w:val="000000"/>
                  <w:sz w:val="20"/>
                </w:rPr>
                <w:t>2.7</w:t>
              </w:r>
            </w:ins>
            <w:del w:id="304" w:author="Luca Kolibius (PGR)" w:date="2022-10-17T01:18:00Z">
              <w:r w:rsidRPr="001C0D20" w:rsidDel="00101609">
                <w:rPr>
                  <w:rFonts w:cs="Calibri"/>
                  <w:color w:val="000000"/>
                  <w:sz w:val="20"/>
                </w:rPr>
                <w:delText>3</w:delText>
              </w:r>
            </w:del>
            <w:r w:rsidRPr="001C0D20">
              <w:rPr>
                <w:rFonts w:cs="Calibri"/>
                <w:color w:val="000000"/>
                <w:sz w:val="20"/>
              </w:rPr>
              <w:t xml:space="preserve"> (0.</w:t>
            </w:r>
            <w:ins w:id="305" w:author="Luca Kolibius (PGR)" w:date="2022-10-17T01:18:00Z">
              <w:r>
                <w:rPr>
                  <w:rFonts w:cs="Calibri"/>
                  <w:color w:val="000000"/>
                  <w:sz w:val="20"/>
                </w:rPr>
                <w:t>64</w:t>
              </w:r>
            </w:ins>
            <w:del w:id="306" w:author="Luca Kolibius (PGR)" w:date="2022-10-17T01:18:00Z">
              <w:r w:rsidRPr="001C0D20" w:rsidDel="00101609">
                <w:rPr>
                  <w:rFonts w:cs="Calibri"/>
                  <w:color w:val="000000"/>
                  <w:sz w:val="20"/>
                </w:rPr>
                <w:delText>7</w:delText>
              </w:r>
            </w:del>
            <w:r w:rsidRPr="001C0D20">
              <w:rPr>
                <w:rFonts w:cs="Calibri"/>
                <w:color w:val="000000"/>
                <w:sz w:val="20"/>
              </w:rPr>
              <w:t>)</w:t>
            </w:r>
          </w:p>
        </w:tc>
      </w:tr>
      <w:tr w:rsidR="00993C36" w:rsidRPr="001C0D20" w14:paraId="1B579B6B" w14:textId="77777777" w:rsidTr="006C07B9">
        <w:trPr>
          <w:trHeight w:val="300"/>
        </w:trPr>
        <w:tc>
          <w:tcPr>
            <w:tcW w:w="1017" w:type="dxa"/>
            <w:noWrap/>
            <w:vAlign w:val="bottom"/>
            <w:hideMark/>
          </w:tcPr>
          <w:p w14:paraId="2DAC1A6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0004</w:t>
            </w:r>
          </w:p>
        </w:tc>
        <w:tc>
          <w:tcPr>
            <w:tcW w:w="1244" w:type="dxa"/>
            <w:noWrap/>
            <w:vAlign w:val="bottom"/>
            <w:hideMark/>
          </w:tcPr>
          <w:p w14:paraId="3E7DFF2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02B1EF7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777" w:type="dxa"/>
            <w:noWrap/>
            <w:vAlign w:val="bottom"/>
            <w:hideMark/>
          </w:tcPr>
          <w:p w14:paraId="7F3D0EA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204" w:type="dxa"/>
            <w:noWrap/>
            <w:vAlign w:val="bottom"/>
            <w:hideMark/>
          </w:tcPr>
          <w:p w14:paraId="64674B9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49 (0)</w:t>
            </w:r>
          </w:p>
        </w:tc>
        <w:tc>
          <w:tcPr>
            <w:tcW w:w="1182" w:type="dxa"/>
            <w:gridSpan w:val="3"/>
            <w:noWrap/>
            <w:vAlign w:val="bottom"/>
            <w:hideMark/>
          </w:tcPr>
          <w:p w14:paraId="69CC08F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33.7 (0.7)</w:t>
            </w:r>
          </w:p>
        </w:tc>
        <w:tc>
          <w:tcPr>
            <w:tcW w:w="1219" w:type="dxa"/>
            <w:noWrap/>
            <w:vAlign w:val="bottom"/>
            <w:hideMark/>
          </w:tcPr>
          <w:p w14:paraId="5380EA8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 (0)</w:t>
            </w:r>
          </w:p>
        </w:tc>
        <w:tc>
          <w:tcPr>
            <w:tcW w:w="1123" w:type="dxa"/>
            <w:noWrap/>
            <w:vAlign w:val="bottom"/>
            <w:hideMark/>
          </w:tcPr>
          <w:p w14:paraId="13B163F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7.3 (2)</w:t>
            </w:r>
          </w:p>
        </w:tc>
        <w:tc>
          <w:tcPr>
            <w:tcW w:w="1135" w:type="dxa"/>
            <w:noWrap/>
            <w:vAlign w:val="bottom"/>
            <w:hideMark/>
          </w:tcPr>
          <w:p w14:paraId="1754629B" w14:textId="77777777" w:rsidR="00993C36" w:rsidRPr="001C0D20" w:rsidRDefault="00993C36" w:rsidP="006C07B9">
            <w:pPr>
              <w:jc w:val="center"/>
              <w:rPr>
                <w:rFonts w:ascii="Arial" w:hAnsi="Arial" w:cs="Arial"/>
                <w:color w:val="000000"/>
                <w:sz w:val="20"/>
                <w:lang w:eastAsia="en-GB"/>
              </w:rPr>
            </w:pPr>
            <w:del w:id="307" w:author="Luca Kolibius (PGR)" w:date="2022-10-17T01:19:00Z">
              <w:r w:rsidRPr="001C0D20" w:rsidDel="00101609">
                <w:rPr>
                  <w:rFonts w:cs="Calibri"/>
                  <w:color w:val="000000"/>
                  <w:sz w:val="20"/>
                </w:rPr>
                <w:delText xml:space="preserve">2 </w:delText>
              </w:r>
            </w:del>
            <w:ins w:id="308" w:author="Luca Kolibius (PGR)" w:date="2022-10-17T01:19:00Z">
              <w:r>
                <w:rPr>
                  <w:rFonts w:cs="Calibri"/>
                  <w:color w:val="000000"/>
                  <w:sz w:val="20"/>
                </w:rPr>
                <w:t>1</w:t>
              </w:r>
              <w:r w:rsidRPr="001C0D20">
                <w:rPr>
                  <w:rFonts w:cs="Calibri"/>
                  <w:color w:val="000000"/>
                  <w:sz w:val="20"/>
                </w:rPr>
                <w:t xml:space="preserve"> </w:t>
              </w:r>
            </w:ins>
            <w:r w:rsidRPr="001C0D20">
              <w:rPr>
                <w:rFonts w:cs="Calibri"/>
                <w:color w:val="000000"/>
                <w:sz w:val="20"/>
              </w:rPr>
              <w:t>(</w:t>
            </w:r>
            <w:del w:id="309" w:author="Luca Kolibius (PGR)" w:date="2022-10-17T01:19:00Z">
              <w:r w:rsidRPr="001C0D20" w:rsidDel="00101609">
                <w:rPr>
                  <w:rFonts w:cs="Calibri"/>
                  <w:color w:val="000000"/>
                  <w:sz w:val="20"/>
                </w:rPr>
                <w:delText>1.2</w:delText>
              </w:r>
            </w:del>
            <w:ins w:id="310" w:author="Luca Kolibius (PGR)" w:date="2022-10-17T01:19:00Z">
              <w:r>
                <w:rPr>
                  <w:rFonts w:cs="Calibri"/>
                  <w:color w:val="000000"/>
                  <w:sz w:val="20"/>
                </w:rPr>
                <w:t>0.58</w:t>
              </w:r>
            </w:ins>
            <w:r w:rsidRPr="001C0D20">
              <w:rPr>
                <w:rFonts w:cs="Calibri"/>
                <w:color w:val="000000"/>
                <w:sz w:val="20"/>
              </w:rPr>
              <w:t>)</w:t>
            </w:r>
          </w:p>
        </w:tc>
      </w:tr>
      <w:tr w:rsidR="00993C36" w:rsidRPr="001C0D20" w14:paraId="5EBEE19C" w14:textId="77777777" w:rsidTr="006C07B9">
        <w:trPr>
          <w:trHeight w:val="300"/>
        </w:trPr>
        <w:tc>
          <w:tcPr>
            <w:tcW w:w="1017" w:type="dxa"/>
            <w:noWrap/>
            <w:vAlign w:val="bottom"/>
            <w:hideMark/>
          </w:tcPr>
          <w:p w14:paraId="0AF219D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0005</w:t>
            </w:r>
          </w:p>
        </w:tc>
        <w:tc>
          <w:tcPr>
            <w:tcW w:w="1244" w:type="dxa"/>
            <w:noWrap/>
            <w:vAlign w:val="bottom"/>
            <w:hideMark/>
          </w:tcPr>
          <w:p w14:paraId="04D4EE0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77BCFFA6"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777" w:type="dxa"/>
            <w:noWrap/>
            <w:vAlign w:val="bottom"/>
            <w:hideMark/>
          </w:tcPr>
          <w:p w14:paraId="28A8737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204" w:type="dxa"/>
            <w:noWrap/>
            <w:vAlign w:val="bottom"/>
            <w:hideMark/>
          </w:tcPr>
          <w:p w14:paraId="6162BFA6"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49 (0)</w:t>
            </w:r>
          </w:p>
        </w:tc>
        <w:tc>
          <w:tcPr>
            <w:tcW w:w="1182" w:type="dxa"/>
            <w:gridSpan w:val="3"/>
            <w:noWrap/>
            <w:vAlign w:val="bottom"/>
            <w:hideMark/>
          </w:tcPr>
          <w:p w14:paraId="245F233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41.5 (2.7)</w:t>
            </w:r>
          </w:p>
        </w:tc>
        <w:tc>
          <w:tcPr>
            <w:tcW w:w="1219" w:type="dxa"/>
            <w:noWrap/>
            <w:vAlign w:val="bottom"/>
            <w:hideMark/>
          </w:tcPr>
          <w:p w14:paraId="70D6BBA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3.3 (0.3)</w:t>
            </w:r>
          </w:p>
        </w:tc>
        <w:tc>
          <w:tcPr>
            <w:tcW w:w="1123" w:type="dxa"/>
            <w:noWrap/>
            <w:vAlign w:val="bottom"/>
            <w:hideMark/>
          </w:tcPr>
          <w:p w14:paraId="78E9411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10.3 (1.5)</w:t>
            </w:r>
          </w:p>
        </w:tc>
        <w:tc>
          <w:tcPr>
            <w:tcW w:w="1135" w:type="dxa"/>
            <w:noWrap/>
            <w:vAlign w:val="bottom"/>
            <w:hideMark/>
          </w:tcPr>
          <w:p w14:paraId="277215E6" w14:textId="77777777" w:rsidR="00993C36" w:rsidRPr="001C0D20" w:rsidRDefault="00993C36" w:rsidP="006C07B9">
            <w:pPr>
              <w:jc w:val="center"/>
              <w:rPr>
                <w:rFonts w:ascii="Arial" w:hAnsi="Arial" w:cs="Arial"/>
                <w:color w:val="000000"/>
                <w:sz w:val="20"/>
                <w:lang w:eastAsia="en-GB"/>
              </w:rPr>
            </w:pPr>
            <w:ins w:id="311" w:author="Luca Kolibius (PGR)" w:date="2022-10-17T01:19:00Z">
              <w:r>
                <w:rPr>
                  <w:rFonts w:cs="Calibri"/>
                  <w:color w:val="000000"/>
                  <w:sz w:val="20"/>
                </w:rPr>
                <w:t>3.</w:t>
              </w:r>
            </w:ins>
            <w:ins w:id="312" w:author="Luca Kolibius (PGR)" w:date="2022-10-17T01:20:00Z">
              <w:r>
                <w:rPr>
                  <w:rFonts w:cs="Calibri"/>
                  <w:color w:val="000000"/>
                  <w:sz w:val="20"/>
                </w:rPr>
                <w:t>8</w:t>
              </w:r>
            </w:ins>
            <w:del w:id="313" w:author="Luca Kolibius (PGR)" w:date="2022-10-17T01:19:00Z">
              <w:r w:rsidRPr="001C0D20" w:rsidDel="00101609">
                <w:rPr>
                  <w:rFonts w:cs="Calibri"/>
                  <w:color w:val="000000"/>
                  <w:sz w:val="20"/>
                </w:rPr>
                <w:delText>4</w:delText>
              </w:r>
            </w:del>
            <w:r w:rsidRPr="001C0D20">
              <w:rPr>
                <w:rFonts w:cs="Calibri"/>
                <w:color w:val="000000"/>
                <w:sz w:val="20"/>
              </w:rPr>
              <w:t xml:space="preserve"> (0.</w:t>
            </w:r>
            <w:ins w:id="314" w:author="Luca Kolibius (PGR)" w:date="2022-10-17T01:19:00Z">
              <w:r>
                <w:rPr>
                  <w:rFonts w:cs="Calibri"/>
                  <w:color w:val="000000"/>
                  <w:sz w:val="20"/>
                </w:rPr>
                <w:t>63</w:t>
              </w:r>
            </w:ins>
            <w:del w:id="315" w:author="Luca Kolibius (PGR)" w:date="2022-10-17T01:19:00Z">
              <w:r w:rsidRPr="001C0D20" w:rsidDel="00101609">
                <w:rPr>
                  <w:rFonts w:cs="Calibri"/>
                  <w:color w:val="000000"/>
                  <w:sz w:val="20"/>
                </w:rPr>
                <w:delText>4</w:delText>
              </w:r>
            </w:del>
            <w:r w:rsidRPr="001C0D20">
              <w:rPr>
                <w:rFonts w:cs="Calibri"/>
                <w:color w:val="000000"/>
                <w:sz w:val="20"/>
              </w:rPr>
              <w:t>)</w:t>
            </w:r>
          </w:p>
        </w:tc>
      </w:tr>
      <w:tr w:rsidR="00993C36" w:rsidRPr="001C0D20" w14:paraId="1A1BCE2A" w14:textId="77777777" w:rsidTr="006C07B9">
        <w:trPr>
          <w:trHeight w:val="300"/>
        </w:trPr>
        <w:tc>
          <w:tcPr>
            <w:tcW w:w="1017" w:type="dxa"/>
            <w:noWrap/>
            <w:vAlign w:val="bottom"/>
            <w:hideMark/>
          </w:tcPr>
          <w:p w14:paraId="5BE1FB5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0007</w:t>
            </w:r>
          </w:p>
        </w:tc>
        <w:tc>
          <w:tcPr>
            <w:tcW w:w="1244" w:type="dxa"/>
            <w:noWrap/>
            <w:vAlign w:val="bottom"/>
            <w:hideMark/>
          </w:tcPr>
          <w:p w14:paraId="0773C7A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7FBFB226"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777" w:type="dxa"/>
            <w:noWrap/>
            <w:vAlign w:val="bottom"/>
            <w:hideMark/>
          </w:tcPr>
          <w:p w14:paraId="7822637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204" w:type="dxa"/>
            <w:noWrap/>
            <w:vAlign w:val="bottom"/>
            <w:hideMark/>
          </w:tcPr>
          <w:p w14:paraId="5A4FFD8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94.3 (1.7)</w:t>
            </w:r>
          </w:p>
        </w:tc>
        <w:tc>
          <w:tcPr>
            <w:tcW w:w="1182" w:type="dxa"/>
            <w:gridSpan w:val="3"/>
            <w:noWrap/>
            <w:vAlign w:val="bottom"/>
            <w:hideMark/>
          </w:tcPr>
          <w:p w14:paraId="49BE817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86.7 (4.9)</w:t>
            </w:r>
          </w:p>
        </w:tc>
        <w:tc>
          <w:tcPr>
            <w:tcW w:w="1219" w:type="dxa"/>
            <w:noWrap/>
            <w:vAlign w:val="bottom"/>
            <w:hideMark/>
          </w:tcPr>
          <w:p w14:paraId="2C7935A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 (0)</w:t>
            </w:r>
          </w:p>
        </w:tc>
        <w:tc>
          <w:tcPr>
            <w:tcW w:w="1123" w:type="dxa"/>
            <w:noWrap/>
            <w:vAlign w:val="bottom"/>
            <w:hideMark/>
          </w:tcPr>
          <w:p w14:paraId="410D155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16.7 (4.9)</w:t>
            </w:r>
          </w:p>
        </w:tc>
        <w:tc>
          <w:tcPr>
            <w:tcW w:w="1135" w:type="dxa"/>
            <w:noWrap/>
            <w:vAlign w:val="bottom"/>
            <w:hideMark/>
          </w:tcPr>
          <w:p w14:paraId="2DF7E51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w:t>
            </w:r>
            <w:ins w:id="316" w:author="Luca Kolibius (PGR)" w:date="2022-10-17T01:19:00Z">
              <w:r>
                <w:rPr>
                  <w:rFonts w:cs="Calibri"/>
                  <w:color w:val="000000"/>
                  <w:sz w:val="20"/>
                </w:rPr>
                <w:t>7</w:t>
              </w:r>
            </w:ins>
            <w:del w:id="317" w:author="Luca Kolibius (PGR)" w:date="2022-10-17T01:19:00Z">
              <w:r w:rsidRPr="001C0D20" w:rsidDel="00101609">
                <w:rPr>
                  <w:rFonts w:cs="Calibri"/>
                  <w:color w:val="000000"/>
                  <w:sz w:val="20"/>
                </w:rPr>
                <w:delText>3</w:delText>
              </w:r>
            </w:del>
            <w:r w:rsidRPr="001C0D20">
              <w:rPr>
                <w:rFonts w:cs="Calibri"/>
                <w:color w:val="000000"/>
                <w:sz w:val="20"/>
              </w:rPr>
              <w:t xml:space="preserve"> (2.</w:t>
            </w:r>
            <w:ins w:id="318" w:author="Luca Kolibius (PGR)" w:date="2022-10-17T01:20:00Z">
              <w:r>
                <w:rPr>
                  <w:rFonts w:cs="Calibri"/>
                  <w:color w:val="000000"/>
                  <w:sz w:val="20"/>
                </w:rPr>
                <w:t>6</w:t>
              </w:r>
            </w:ins>
            <w:del w:id="319" w:author="Luca Kolibius (PGR)" w:date="2022-10-17T01:20:00Z">
              <w:r w:rsidRPr="001C0D20" w:rsidDel="00101609">
                <w:rPr>
                  <w:rFonts w:cs="Calibri"/>
                  <w:color w:val="000000"/>
                  <w:sz w:val="20"/>
                </w:rPr>
                <w:delText>3</w:delText>
              </w:r>
            </w:del>
            <w:r w:rsidRPr="001C0D20">
              <w:rPr>
                <w:rFonts w:cs="Calibri"/>
                <w:color w:val="000000"/>
                <w:sz w:val="20"/>
              </w:rPr>
              <w:t>)</w:t>
            </w:r>
          </w:p>
        </w:tc>
      </w:tr>
      <w:tr w:rsidR="00993C36" w:rsidRPr="001C0D20" w14:paraId="7C4FCBDD" w14:textId="77777777" w:rsidTr="006C07B9">
        <w:trPr>
          <w:trHeight w:val="300"/>
        </w:trPr>
        <w:tc>
          <w:tcPr>
            <w:tcW w:w="1017" w:type="dxa"/>
            <w:noWrap/>
            <w:vAlign w:val="bottom"/>
            <w:hideMark/>
          </w:tcPr>
          <w:p w14:paraId="37C0E6F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0008</w:t>
            </w:r>
          </w:p>
        </w:tc>
        <w:tc>
          <w:tcPr>
            <w:tcW w:w="1244" w:type="dxa"/>
            <w:noWrap/>
            <w:vAlign w:val="bottom"/>
            <w:hideMark/>
          </w:tcPr>
          <w:p w14:paraId="7E68828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0A64E3E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777" w:type="dxa"/>
            <w:noWrap/>
            <w:vAlign w:val="bottom"/>
            <w:hideMark/>
          </w:tcPr>
          <w:p w14:paraId="5B88648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204" w:type="dxa"/>
            <w:noWrap/>
            <w:vAlign w:val="bottom"/>
            <w:hideMark/>
          </w:tcPr>
          <w:p w14:paraId="1A860ED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68.8 (2.3)</w:t>
            </w:r>
          </w:p>
        </w:tc>
        <w:tc>
          <w:tcPr>
            <w:tcW w:w="1182" w:type="dxa"/>
            <w:gridSpan w:val="3"/>
            <w:noWrap/>
            <w:vAlign w:val="bottom"/>
            <w:hideMark/>
          </w:tcPr>
          <w:p w14:paraId="23F4795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39.3 (3.9)</w:t>
            </w:r>
          </w:p>
        </w:tc>
        <w:tc>
          <w:tcPr>
            <w:tcW w:w="1219" w:type="dxa"/>
            <w:noWrap/>
            <w:vAlign w:val="bottom"/>
            <w:hideMark/>
          </w:tcPr>
          <w:p w14:paraId="74DEF42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1.8 (0.3)</w:t>
            </w:r>
          </w:p>
        </w:tc>
        <w:tc>
          <w:tcPr>
            <w:tcW w:w="1123" w:type="dxa"/>
            <w:noWrap/>
            <w:vAlign w:val="bottom"/>
            <w:hideMark/>
          </w:tcPr>
          <w:p w14:paraId="2848C92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8.3 (1.6)</w:t>
            </w:r>
          </w:p>
        </w:tc>
        <w:tc>
          <w:tcPr>
            <w:tcW w:w="1135" w:type="dxa"/>
            <w:noWrap/>
            <w:vAlign w:val="bottom"/>
            <w:hideMark/>
          </w:tcPr>
          <w:p w14:paraId="0B594F9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1.5 (0.</w:t>
            </w:r>
            <w:ins w:id="320" w:author="Luca Kolibius (PGR)" w:date="2022-10-17T01:20:00Z">
              <w:r>
                <w:rPr>
                  <w:rFonts w:cs="Calibri"/>
                  <w:color w:val="000000"/>
                  <w:sz w:val="20"/>
                </w:rPr>
                <w:t>29</w:t>
              </w:r>
            </w:ins>
            <w:del w:id="321" w:author="Luca Kolibius (PGR)" w:date="2022-10-17T01:20:00Z">
              <w:r w:rsidRPr="001C0D20" w:rsidDel="00101609">
                <w:rPr>
                  <w:rFonts w:cs="Calibri"/>
                  <w:color w:val="000000"/>
                  <w:sz w:val="20"/>
                </w:rPr>
                <w:delText>3</w:delText>
              </w:r>
            </w:del>
            <w:r w:rsidRPr="001C0D20">
              <w:rPr>
                <w:rFonts w:cs="Calibri"/>
                <w:color w:val="000000"/>
                <w:sz w:val="20"/>
              </w:rPr>
              <w:t>)</w:t>
            </w:r>
          </w:p>
        </w:tc>
      </w:tr>
      <w:tr w:rsidR="00993C36" w:rsidRPr="001C0D20" w14:paraId="39F4D89C" w14:textId="77777777" w:rsidTr="006C07B9">
        <w:trPr>
          <w:trHeight w:val="300"/>
        </w:trPr>
        <w:tc>
          <w:tcPr>
            <w:tcW w:w="1017" w:type="dxa"/>
            <w:noWrap/>
            <w:vAlign w:val="bottom"/>
            <w:hideMark/>
          </w:tcPr>
          <w:p w14:paraId="1C4CE65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0009</w:t>
            </w:r>
          </w:p>
        </w:tc>
        <w:tc>
          <w:tcPr>
            <w:tcW w:w="1244" w:type="dxa"/>
            <w:noWrap/>
            <w:vAlign w:val="bottom"/>
            <w:hideMark/>
          </w:tcPr>
          <w:p w14:paraId="4D2D06E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536E6BF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w:t>
            </w:r>
          </w:p>
        </w:tc>
        <w:tc>
          <w:tcPr>
            <w:tcW w:w="1777" w:type="dxa"/>
            <w:noWrap/>
            <w:vAlign w:val="bottom"/>
            <w:hideMark/>
          </w:tcPr>
          <w:p w14:paraId="4E3198D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w:t>
            </w:r>
          </w:p>
        </w:tc>
        <w:tc>
          <w:tcPr>
            <w:tcW w:w="1204" w:type="dxa"/>
            <w:noWrap/>
            <w:vAlign w:val="bottom"/>
            <w:hideMark/>
          </w:tcPr>
          <w:p w14:paraId="5FC2027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84.3 (7.3)</w:t>
            </w:r>
          </w:p>
        </w:tc>
        <w:tc>
          <w:tcPr>
            <w:tcW w:w="1182" w:type="dxa"/>
            <w:gridSpan w:val="3"/>
            <w:noWrap/>
            <w:vAlign w:val="bottom"/>
            <w:hideMark/>
          </w:tcPr>
          <w:p w14:paraId="30E67C0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56.3 (7.3)</w:t>
            </w:r>
          </w:p>
        </w:tc>
        <w:tc>
          <w:tcPr>
            <w:tcW w:w="1219" w:type="dxa"/>
            <w:noWrap/>
            <w:vAlign w:val="bottom"/>
            <w:hideMark/>
          </w:tcPr>
          <w:p w14:paraId="15320E9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 (0)</w:t>
            </w:r>
          </w:p>
        </w:tc>
        <w:tc>
          <w:tcPr>
            <w:tcW w:w="1123" w:type="dxa"/>
            <w:noWrap/>
            <w:vAlign w:val="bottom"/>
            <w:hideMark/>
          </w:tcPr>
          <w:p w14:paraId="3C6660B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17 (1.2)</w:t>
            </w:r>
          </w:p>
        </w:tc>
        <w:tc>
          <w:tcPr>
            <w:tcW w:w="1135" w:type="dxa"/>
            <w:noWrap/>
            <w:vAlign w:val="bottom"/>
            <w:hideMark/>
          </w:tcPr>
          <w:p w14:paraId="3E9A211B" w14:textId="77777777" w:rsidR="00993C36" w:rsidRPr="001C0D20" w:rsidRDefault="00993C36" w:rsidP="006C07B9">
            <w:pPr>
              <w:jc w:val="center"/>
              <w:rPr>
                <w:rFonts w:ascii="Arial" w:hAnsi="Arial" w:cs="Arial"/>
                <w:color w:val="000000"/>
                <w:sz w:val="20"/>
                <w:lang w:eastAsia="en-GB"/>
              </w:rPr>
            </w:pPr>
            <w:ins w:id="322" w:author="Luca Kolibius (PGR)" w:date="2022-10-17T01:21:00Z">
              <w:r>
                <w:rPr>
                  <w:rFonts w:cs="Calibri"/>
                  <w:color w:val="000000"/>
                  <w:sz w:val="20"/>
                </w:rPr>
                <w:t>2</w:t>
              </w:r>
            </w:ins>
            <w:del w:id="323" w:author="Luca Kolibius (PGR)" w:date="2022-10-17T01:21:00Z">
              <w:r w:rsidRPr="001C0D20" w:rsidDel="00101609">
                <w:rPr>
                  <w:rFonts w:cs="Calibri"/>
                  <w:color w:val="000000"/>
                  <w:sz w:val="20"/>
                </w:rPr>
                <w:delText>3</w:delText>
              </w:r>
            </w:del>
            <w:r w:rsidRPr="001C0D20">
              <w:rPr>
                <w:rFonts w:cs="Calibri"/>
                <w:color w:val="000000"/>
                <w:sz w:val="20"/>
              </w:rPr>
              <w:t>.</w:t>
            </w:r>
            <w:ins w:id="324" w:author="Luca Kolibius (PGR)" w:date="2022-10-17T01:21:00Z">
              <w:r>
                <w:rPr>
                  <w:rFonts w:cs="Calibri"/>
                  <w:color w:val="000000"/>
                  <w:sz w:val="20"/>
                </w:rPr>
                <w:t>7</w:t>
              </w:r>
            </w:ins>
            <w:del w:id="325" w:author="Luca Kolibius (PGR)" w:date="2022-10-17T01:21:00Z">
              <w:r w:rsidRPr="001C0D20" w:rsidDel="00101609">
                <w:rPr>
                  <w:rFonts w:cs="Calibri"/>
                  <w:color w:val="000000"/>
                  <w:sz w:val="20"/>
                </w:rPr>
                <w:delText>3</w:delText>
              </w:r>
            </w:del>
            <w:r w:rsidRPr="001C0D20">
              <w:rPr>
                <w:rFonts w:cs="Calibri"/>
                <w:color w:val="000000"/>
                <w:sz w:val="20"/>
              </w:rPr>
              <w:t xml:space="preserve"> (</w:t>
            </w:r>
            <w:ins w:id="326" w:author="Luca Kolibius (PGR)" w:date="2022-10-17T01:21:00Z">
              <w:r>
                <w:rPr>
                  <w:rFonts w:cs="Calibri"/>
                  <w:color w:val="000000"/>
                  <w:sz w:val="20"/>
                </w:rPr>
                <w:t>1</w:t>
              </w:r>
            </w:ins>
            <w:del w:id="327" w:author="Luca Kolibius (PGR)" w:date="2022-10-17T01:21:00Z">
              <w:r w:rsidRPr="001C0D20" w:rsidDel="00101609">
                <w:rPr>
                  <w:rFonts w:cs="Calibri"/>
                  <w:color w:val="000000"/>
                  <w:sz w:val="20"/>
                </w:rPr>
                <w:delText>0</w:delText>
              </w:r>
            </w:del>
            <w:r w:rsidRPr="001C0D20">
              <w:rPr>
                <w:rFonts w:cs="Calibri"/>
                <w:color w:val="000000"/>
                <w:sz w:val="20"/>
              </w:rPr>
              <w:t>.</w:t>
            </w:r>
            <w:ins w:id="328" w:author="Luca Kolibius (PGR)" w:date="2022-10-17T01:21:00Z">
              <w:r>
                <w:rPr>
                  <w:rFonts w:cs="Calibri"/>
                  <w:color w:val="000000"/>
                  <w:sz w:val="20"/>
                </w:rPr>
                <w:t>2</w:t>
              </w:r>
            </w:ins>
            <w:del w:id="329" w:author="Luca Kolibius (PGR)" w:date="2022-10-17T01:21:00Z">
              <w:r w:rsidRPr="001C0D20" w:rsidDel="00101609">
                <w:rPr>
                  <w:rFonts w:cs="Calibri"/>
                  <w:color w:val="000000"/>
                  <w:sz w:val="20"/>
                </w:rPr>
                <w:delText>9</w:delText>
              </w:r>
            </w:del>
            <w:r w:rsidRPr="001C0D20">
              <w:rPr>
                <w:rFonts w:cs="Calibri"/>
                <w:color w:val="000000"/>
                <w:sz w:val="20"/>
              </w:rPr>
              <w:t>)</w:t>
            </w:r>
          </w:p>
        </w:tc>
      </w:tr>
      <w:tr w:rsidR="00993C36" w:rsidRPr="001C0D20" w14:paraId="5C4E13BB" w14:textId="77777777" w:rsidTr="006C07B9">
        <w:trPr>
          <w:trHeight w:val="300"/>
        </w:trPr>
        <w:tc>
          <w:tcPr>
            <w:tcW w:w="1017" w:type="dxa"/>
            <w:noWrap/>
            <w:vAlign w:val="bottom"/>
            <w:hideMark/>
          </w:tcPr>
          <w:p w14:paraId="01269D4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0012</w:t>
            </w:r>
          </w:p>
        </w:tc>
        <w:tc>
          <w:tcPr>
            <w:tcW w:w="1244" w:type="dxa"/>
            <w:noWrap/>
            <w:vAlign w:val="bottom"/>
            <w:hideMark/>
          </w:tcPr>
          <w:p w14:paraId="416DA1D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25E75DA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w:t>
            </w:r>
          </w:p>
        </w:tc>
        <w:tc>
          <w:tcPr>
            <w:tcW w:w="1777" w:type="dxa"/>
            <w:noWrap/>
            <w:vAlign w:val="bottom"/>
            <w:hideMark/>
          </w:tcPr>
          <w:p w14:paraId="3801723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204" w:type="dxa"/>
            <w:noWrap/>
            <w:vAlign w:val="bottom"/>
            <w:hideMark/>
          </w:tcPr>
          <w:p w14:paraId="2A88777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53.8 (8.1)</w:t>
            </w:r>
          </w:p>
        </w:tc>
        <w:tc>
          <w:tcPr>
            <w:tcW w:w="1182" w:type="dxa"/>
            <w:gridSpan w:val="3"/>
            <w:noWrap/>
            <w:vAlign w:val="bottom"/>
            <w:hideMark/>
          </w:tcPr>
          <w:p w14:paraId="505ABF0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32.5 (6.9)</w:t>
            </w:r>
          </w:p>
        </w:tc>
        <w:tc>
          <w:tcPr>
            <w:tcW w:w="1219" w:type="dxa"/>
            <w:noWrap/>
            <w:vAlign w:val="bottom"/>
            <w:hideMark/>
          </w:tcPr>
          <w:p w14:paraId="445F6A5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 (0.4)</w:t>
            </w:r>
          </w:p>
        </w:tc>
        <w:tc>
          <w:tcPr>
            <w:tcW w:w="1123" w:type="dxa"/>
            <w:noWrap/>
            <w:vAlign w:val="bottom"/>
            <w:hideMark/>
          </w:tcPr>
          <w:p w14:paraId="1B7FCD5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21.5 (4.1)</w:t>
            </w:r>
          </w:p>
        </w:tc>
        <w:tc>
          <w:tcPr>
            <w:tcW w:w="1135" w:type="dxa"/>
            <w:noWrap/>
            <w:vAlign w:val="bottom"/>
            <w:hideMark/>
          </w:tcPr>
          <w:p w14:paraId="10F684B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4.5 (</w:t>
            </w:r>
            <w:ins w:id="330" w:author="Luca Kolibius (PGR)" w:date="2022-10-17T01:21:00Z">
              <w:r>
                <w:rPr>
                  <w:rFonts w:cs="Calibri"/>
                  <w:color w:val="000000"/>
                  <w:sz w:val="20"/>
                </w:rPr>
                <w:t>0.87</w:t>
              </w:r>
            </w:ins>
            <w:del w:id="331" w:author="Luca Kolibius (PGR)" w:date="2022-10-17T01:21:00Z">
              <w:r w:rsidRPr="001C0D20" w:rsidDel="00101609">
                <w:rPr>
                  <w:rFonts w:cs="Calibri"/>
                  <w:color w:val="000000"/>
                  <w:sz w:val="20"/>
                </w:rPr>
                <w:delText>1.2</w:delText>
              </w:r>
            </w:del>
            <w:r w:rsidRPr="001C0D20">
              <w:rPr>
                <w:rFonts w:cs="Calibri"/>
                <w:color w:val="000000"/>
                <w:sz w:val="20"/>
              </w:rPr>
              <w:t>)</w:t>
            </w:r>
          </w:p>
        </w:tc>
      </w:tr>
      <w:tr w:rsidR="00993C36" w:rsidRPr="001C0D20" w14:paraId="5C78FE4E" w14:textId="77777777" w:rsidTr="006C07B9">
        <w:trPr>
          <w:trHeight w:val="300"/>
        </w:trPr>
        <w:tc>
          <w:tcPr>
            <w:tcW w:w="1017" w:type="dxa"/>
            <w:noWrap/>
            <w:vAlign w:val="bottom"/>
            <w:hideMark/>
          </w:tcPr>
          <w:p w14:paraId="3A57D01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0013</w:t>
            </w:r>
          </w:p>
        </w:tc>
        <w:tc>
          <w:tcPr>
            <w:tcW w:w="1244" w:type="dxa"/>
            <w:noWrap/>
            <w:vAlign w:val="bottom"/>
            <w:hideMark/>
          </w:tcPr>
          <w:p w14:paraId="55D5DB9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137" w:type="dxa"/>
            <w:noWrap/>
            <w:vAlign w:val="bottom"/>
            <w:hideMark/>
          </w:tcPr>
          <w:p w14:paraId="085516C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w:t>
            </w:r>
          </w:p>
        </w:tc>
        <w:tc>
          <w:tcPr>
            <w:tcW w:w="1777" w:type="dxa"/>
            <w:noWrap/>
            <w:vAlign w:val="bottom"/>
            <w:hideMark/>
          </w:tcPr>
          <w:p w14:paraId="4357A69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w:t>
            </w:r>
          </w:p>
        </w:tc>
        <w:tc>
          <w:tcPr>
            <w:tcW w:w="1204" w:type="dxa"/>
            <w:noWrap/>
            <w:vAlign w:val="bottom"/>
            <w:hideMark/>
          </w:tcPr>
          <w:p w14:paraId="149F921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76.2 (6.3)</w:t>
            </w:r>
          </w:p>
        </w:tc>
        <w:tc>
          <w:tcPr>
            <w:tcW w:w="1182" w:type="dxa"/>
            <w:gridSpan w:val="3"/>
            <w:noWrap/>
            <w:vAlign w:val="bottom"/>
            <w:hideMark/>
          </w:tcPr>
          <w:p w14:paraId="48B4CAB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45.3 (8.6)</w:t>
            </w:r>
          </w:p>
        </w:tc>
        <w:tc>
          <w:tcPr>
            <w:tcW w:w="1219" w:type="dxa"/>
            <w:noWrap/>
            <w:vAlign w:val="bottom"/>
            <w:hideMark/>
          </w:tcPr>
          <w:p w14:paraId="5AD164B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2.8 (0.3)</w:t>
            </w:r>
          </w:p>
        </w:tc>
        <w:tc>
          <w:tcPr>
            <w:tcW w:w="1123" w:type="dxa"/>
            <w:noWrap/>
            <w:vAlign w:val="bottom"/>
            <w:hideMark/>
          </w:tcPr>
          <w:p w14:paraId="2E12581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17.2 (1.6)</w:t>
            </w:r>
          </w:p>
        </w:tc>
        <w:tc>
          <w:tcPr>
            <w:tcW w:w="1135" w:type="dxa"/>
            <w:noWrap/>
            <w:vAlign w:val="bottom"/>
            <w:hideMark/>
          </w:tcPr>
          <w:p w14:paraId="10CB25E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ins w:id="332" w:author="Luca Kolibius (PGR)" w:date="2022-10-17T01:21:00Z">
              <w:r>
                <w:rPr>
                  <w:rFonts w:cs="Calibri"/>
                  <w:color w:val="000000"/>
                  <w:sz w:val="20"/>
                </w:rPr>
                <w:t>7</w:t>
              </w:r>
            </w:ins>
            <w:del w:id="333" w:author="Luca Kolibius (PGR)" w:date="2022-10-17T01:21:00Z">
              <w:r w:rsidRPr="001C0D20" w:rsidDel="00101609">
                <w:rPr>
                  <w:rFonts w:cs="Calibri"/>
                  <w:color w:val="000000"/>
                  <w:sz w:val="20"/>
                </w:rPr>
                <w:delText>3</w:delText>
              </w:r>
            </w:del>
            <w:r w:rsidRPr="001C0D20">
              <w:rPr>
                <w:rFonts w:cs="Calibri"/>
                <w:color w:val="000000"/>
                <w:sz w:val="20"/>
              </w:rPr>
              <w:t xml:space="preserve"> (1.</w:t>
            </w:r>
            <w:ins w:id="334" w:author="Luca Kolibius (PGR)" w:date="2022-10-17T01:23:00Z">
              <w:r>
                <w:rPr>
                  <w:rFonts w:cs="Calibri"/>
                  <w:color w:val="000000"/>
                  <w:sz w:val="20"/>
                </w:rPr>
                <w:t>3</w:t>
              </w:r>
            </w:ins>
            <w:del w:id="335" w:author="Luca Kolibius (PGR)" w:date="2022-10-17T01:21:00Z">
              <w:r w:rsidRPr="001C0D20" w:rsidDel="00101609">
                <w:rPr>
                  <w:rFonts w:cs="Calibri"/>
                  <w:color w:val="000000"/>
                  <w:sz w:val="20"/>
                </w:rPr>
                <w:delText>2</w:delText>
              </w:r>
            </w:del>
            <w:r w:rsidRPr="001C0D20">
              <w:rPr>
                <w:rFonts w:cs="Calibri"/>
                <w:color w:val="000000"/>
                <w:sz w:val="20"/>
              </w:rPr>
              <w:t>)</w:t>
            </w:r>
          </w:p>
        </w:tc>
      </w:tr>
      <w:tr w:rsidR="00993C36" w:rsidRPr="001C0D20" w14:paraId="340B4A79" w14:textId="77777777" w:rsidTr="006C07B9">
        <w:trPr>
          <w:trHeight w:val="300"/>
        </w:trPr>
        <w:tc>
          <w:tcPr>
            <w:tcW w:w="1017" w:type="dxa"/>
            <w:noWrap/>
            <w:vAlign w:val="bottom"/>
            <w:hideMark/>
          </w:tcPr>
          <w:p w14:paraId="28C0E0D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1003</w:t>
            </w:r>
          </w:p>
        </w:tc>
        <w:tc>
          <w:tcPr>
            <w:tcW w:w="1244" w:type="dxa"/>
            <w:noWrap/>
            <w:vAlign w:val="bottom"/>
            <w:hideMark/>
          </w:tcPr>
          <w:p w14:paraId="0A7D435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028C0CF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51D9017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204" w:type="dxa"/>
            <w:noWrap/>
            <w:vAlign w:val="bottom"/>
            <w:hideMark/>
          </w:tcPr>
          <w:p w14:paraId="0D1B225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52.5 (2.4)</w:t>
            </w:r>
          </w:p>
        </w:tc>
        <w:tc>
          <w:tcPr>
            <w:tcW w:w="1182" w:type="dxa"/>
            <w:gridSpan w:val="3"/>
            <w:noWrap/>
            <w:vAlign w:val="bottom"/>
            <w:hideMark/>
          </w:tcPr>
          <w:p w14:paraId="6501D6E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46.3 (4.9)</w:t>
            </w:r>
          </w:p>
        </w:tc>
        <w:tc>
          <w:tcPr>
            <w:tcW w:w="1219" w:type="dxa"/>
            <w:noWrap/>
            <w:vAlign w:val="bottom"/>
            <w:hideMark/>
          </w:tcPr>
          <w:p w14:paraId="129E073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5388157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6.3 (0.5)</w:t>
            </w:r>
          </w:p>
        </w:tc>
        <w:tc>
          <w:tcPr>
            <w:tcW w:w="1135" w:type="dxa"/>
            <w:noWrap/>
            <w:vAlign w:val="bottom"/>
            <w:hideMark/>
          </w:tcPr>
          <w:p w14:paraId="26AC1E1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ins w:id="336" w:author="Luca Kolibius (PGR)" w:date="2022-10-17T01:22:00Z">
              <w:r>
                <w:rPr>
                  <w:rFonts w:cs="Calibri"/>
                  <w:color w:val="000000"/>
                  <w:sz w:val="20"/>
                </w:rPr>
                <w:t>5</w:t>
              </w:r>
            </w:ins>
            <w:del w:id="337" w:author="Luca Kolibius (PGR)" w:date="2022-10-17T01:22:00Z">
              <w:r w:rsidRPr="001C0D20" w:rsidDel="002061DC">
                <w:rPr>
                  <w:rFonts w:cs="Calibri"/>
                  <w:color w:val="000000"/>
                  <w:sz w:val="20"/>
                </w:rPr>
                <w:delText>8</w:delText>
              </w:r>
            </w:del>
            <w:r w:rsidRPr="001C0D20">
              <w:rPr>
                <w:rFonts w:cs="Calibri"/>
                <w:color w:val="000000"/>
                <w:sz w:val="20"/>
              </w:rPr>
              <w:t xml:space="preserve"> (</w:t>
            </w:r>
            <w:ins w:id="338" w:author="Luca Kolibius (PGR)" w:date="2022-10-17T01:22:00Z">
              <w:r>
                <w:rPr>
                  <w:rFonts w:cs="Calibri"/>
                  <w:color w:val="000000"/>
                  <w:sz w:val="20"/>
                </w:rPr>
                <w:t>0.87</w:t>
              </w:r>
            </w:ins>
            <w:del w:id="339" w:author="Luca Kolibius (PGR)" w:date="2022-10-17T01:22:00Z">
              <w:r w:rsidRPr="001C0D20" w:rsidDel="002061DC">
                <w:rPr>
                  <w:rFonts w:cs="Calibri"/>
                  <w:color w:val="000000"/>
                  <w:sz w:val="20"/>
                </w:rPr>
                <w:delText>1</w:delText>
              </w:r>
            </w:del>
            <w:r w:rsidRPr="001C0D20">
              <w:rPr>
                <w:rFonts w:cs="Calibri"/>
                <w:color w:val="000000"/>
                <w:sz w:val="20"/>
              </w:rPr>
              <w:t>)</w:t>
            </w:r>
          </w:p>
        </w:tc>
      </w:tr>
      <w:tr w:rsidR="00993C36" w:rsidRPr="001C0D20" w14:paraId="46F34051" w14:textId="77777777" w:rsidTr="006C07B9">
        <w:trPr>
          <w:trHeight w:val="300"/>
        </w:trPr>
        <w:tc>
          <w:tcPr>
            <w:tcW w:w="1017" w:type="dxa"/>
            <w:noWrap/>
            <w:vAlign w:val="bottom"/>
            <w:hideMark/>
          </w:tcPr>
          <w:p w14:paraId="3034CFF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1004</w:t>
            </w:r>
          </w:p>
        </w:tc>
        <w:tc>
          <w:tcPr>
            <w:tcW w:w="1244" w:type="dxa"/>
            <w:noWrap/>
            <w:vAlign w:val="bottom"/>
            <w:hideMark/>
          </w:tcPr>
          <w:p w14:paraId="7519E4B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137" w:type="dxa"/>
            <w:noWrap/>
            <w:vAlign w:val="bottom"/>
            <w:hideMark/>
          </w:tcPr>
          <w:p w14:paraId="7D67C84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117AFB1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204" w:type="dxa"/>
            <w:noWrap/>
            <w:vAlign w:val="bottom"/>
            <w:hideMark/>
          </w:tcPr>
          <w:p w14:paraId="35FED30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84.5 (11.5)</w:t>
            </w:r>
          </w:p>
        </w:tc>
        <w:tc>
          <w:tcPr>
            <w:tcW w:w="1182" w:type="dxa"/>
            <w:gridSpan w:val="3"/>
            <w:noWrap/>
            <w:vAlign w:val="bottom"/>
            <w:hideMark/>
          </w:tcPr>
          <w:p w14:paraId="0BF3A10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75 (11)</w:t>
            </w:r>
          </w:p>
        </w:tc>
        <w:tc>
          <w:tcPr>
            <w:tcW w:w="1219" w:type="dxa"/>
            <w:noWrap/>
            <w:vAlign w:val="bottom"/>
            <w:hideMark/>
          </w:tcPr>
          <w:p w14:paraId="1C75FE7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75B0AC9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35" w:type="dxa"/>
            <w:noWrap/>
            <w:vAlign w:val="bottom"/>
            <w:hideMark/>
          </w:tcPr>
          <w:p w14:paraId="15D9287F" w14:textId="77777777" w:rsidR="00993C36" w:rsidRPr="001C0D20" w:rsidRDefault="00993C36" w:rsidP="006C07B9">
            <w:pPr>
              <w:jc w:val="center"/>
              <w:rPr>
                <w:rFonts w:ascii="Arial" w:hAnsi="Arial" w:cs="Arial"/>
                <w:color w:val="000000"/>
                <w:sz w:val="20"/>
                <w:lang w:eastAsia="en-GB"/>
              </w:rPr>
            </w:pPr>
            <w:ins w:id="340" w:author="Luca Kolibius (PGR)" w:date="2022-10-17T01:22:00Z">
              <w:r>
                <w:rPr>
                  <w:rFonts w:cs="Calibri"/>
                  <w:color w:val="000000"/>
                  <w:sz w:val="20"/>
                </w:rPr>
                <w:t>1</w:t>
              </w:r>
            </w:ins>
            <w:del w:id="341" w:author="Luca Kolibius (PGR)" w:date="2022-10-17T01:22:00Z">
              <w:r w:rsidRPr="001C0D20" w:rsidDel="002061DC">
                <w:rPr>
                  <w:rFonts w:cs="Calibri"/>
                  <w:color w:val="000000"/>
                  <w:sz w:val="20"/>
                </w:rPr>
                <w:delText>0.5</w:delText>
              </w:r>
            </w:del>
            <w:r w:rsidRPr="001C0D20">
              <w:rPr>
                <w:rFonts w:cs="Calibri"/>
                <w:color w:val="000000"/>
                <w:sz w:val="20"/>
              </w:rPr>
              <w:t xml:space="preserve"> (0</w:t>
            </w:r>
            <w:del w:id="342" w:author="Luca Kolibius (PGR)" w:date="2022-10-17T01:22:00Z">
              <w:r w:rsidRPr="001C0D20" w:rsidDel="002061DC">
                <w:rPr>
                  <w:rFonts w:cs="Calibri"/>
                  <w:color w:val="000000"/>
                  <w:sz w:val="20"/>
                </w:rPr>
                <w:delText>.5</w:delText>
              </w:r>
            </w:del>
            <w:r w:rsidRPr="001C0D20">
              <w:rPr>
                <w:rFonts w:cs="Calibri"/>
                <w:color w:val="000000"/>
                <w:sz w:val="20"/>
              </w:rPr>
              <w:t>)</w:t>
            </w:r>
          </w:p>
        </w:tc>
      </w:tr>
      <w:tr w:rsidR="00993C36" w:rsidRPr="001C0D20" w14:paraId="3621B728" w14:textId="77777777" w:rsidTr="006C07B9">
        <w:trPr>
          <w:trHeight w:val="300"/>
        </w:trPr>
        <w:tc>
          <w:tcPr>
            <w:tcW w:w="1017" w:type="dxa"/>
            <w:noWrap/>
            <w:vAlign w:val="bottom"/>
            <w:hideMark/>
          </w:tcPr>
          <w:p w14:paraId="7CF7356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1005</w:t>
            </w:r>
          </w:p>
        </w:tc>
        <w:tc>
          <w:tcPr>
            <w:tcW w:w="1244" w:type="dxa"/>
            <w:noWrap/>
            <w:vAlign w:val="bottom"/>
            <w:hideMark/>
          </w:tcPr>
          <w:p w14:paraId="32C858F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4B096CD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43A0888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204" w:type="dxa"/>
            <w:noWrap/>
            <w:vAlign w:val="bottom"/>
            <w:hideMark/>
          </w:tcPr>
          <w:p w14:paraId="00A1C35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73 (13.9)</w:t>
            </w:r>
          </w:p>
        </w:tc>
        <w:tc>
          <w:tcPr>
            <w:tcW w:w="1182" w:type="dxa"/>
            <w:gridSpan w:val="3"/>
            <w:noWrap/>
            <w:vAlign w:val="bottom"/>
            <w:hideMark/>
          </w:tcPr>
          <w:p w14:paraId="58D07BF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33.3 (7)</w:t>
            </w:r>
          </w:p>
        </w:tc>
        <w:tc>
          <w:tcPr>
            <w:tcW w:w="1219" w:type="dxa"/>
            <w:noWrap/>
            <w:vAlign w:val="bottom"/>
            <w:hideMark/>
          </w:tcPr>
          <w:p w14:paraId="51314B0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1.5 (0.3)</w:t>
            </w:r>
          </w:p>
        </w:tc>
        <w:tc>
          <w:tcPr>
            <w:tcW w:w="1123" w:type="dxa"/>
            <w:noWrap/>
            <w:vAlign w:val="bottom"/>
            <w:hideMark/>
          </w:tcPr>
          <w:p w14:paraId="6B18916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3.5 (1)</w:t>
            </w:r>
          </w:p>
        </w:tc>
        <w:tc>
          <w:tcPr>
            <w:tcW w:w="1135" w:type="dxa"/>
            <w:noWrap/>
            <w:vAlign w:val="bottom"/>
            <w:hideMark/>
          </w:tcPr>
          <w:p w14:paraId="288FF7C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w:t>
            </w:r>
            <w:ins w:id="343" w:author="Luca Kolibius (PGR)" w:date="2022-10-17T01:22:00Z">
              <w:r>
                <w:rPr>
                  <w:rFonts w:cs="Calibri"/>
                  <w:color w:val="000000"/>
                  <w:sz w:val="20"/>
                </w:rPr>
                <w:t>5</w:t>
              </w:r>
            </w:ins>
            <w:del w:id="344" w:author="Luca Kolibius (PGR)" w:date="2022-10-17T01:22:00Z">
              <w:r w:rsidRPr="001C0D20" w:rsidDel="002061DC">
                <w:rPr>
                  <w:rFonts w:cs="Calibri"/>
                  <w:color w:val="000000"/>
                  <w:sz w:val="20"/>
                </w:rPr>
                <w:delText>8</w:delText>
              </w:r>
            </w:del>
            <w:r w:rsidRPr="001C0D20">
              <w:rPr>
                <w:rFonts w:cs="Calibri"/>
                <w:color w:val="000000"/>
                <w:sz w:val="20"/>
              </w:rPr>
              <w:t xml:space="preserve"> (0.</w:t>
            </w:r>
            <w:ins w:id="345" w:author="Luca Kolibius (PGR)" w:date="2022-10-17T01:22:00Z">
              <w:r>
                <w:rPr>
                  <w:rFonts w:cs="Calibri"/>
                  <w:color w:val="000000"/>
                  <w:sz w:val="20"/>
                </w:rPr>
                <w:t>29</w:t>
              </w:r>
            </w:ins>
            <w:del w:id="346" w:author="Luca Kolibius (PGR)" w:date="2022-10-17T01:22:00Z">
              <w:r w:rsidRPr="001C0D20" w:rsidDel="002061DC">
                <w:rPr>
                  <w:rFonts w:cs="Calibri"/>
                  <w:color w:val="000000"/>
                  <w:sz w:val="20"/>
                </w:rPr>
                <w:delText>5</w:delText>
              </w:r>
            </w:del>
            <w:r w:rsidRPr="001C0D20">
              <w:rPr>
                <w:rFonts w:cs="Calibri"/>
                <w:color w:val="000000"/>
                <w:sz w:val="20"/>
              </w:rPr>
              <w:t>)</w:t>
            </w:r>
          </w:p>
        </w:tc>
      </w:tr>
      <w:tr w:rsidR="00993C36" w:rsidRPr="001C0D20" w14:paraId="59A33057" w14:textId="77777777" w:rsidTr="006C07B9">
        <w:trPr>
          <w:trHeight w:val="300"/>
        </w:trPr>
        <w:tc>
          <w:tcPr>
            <w:tcW w:w="1017" w:type="dxa"/>
            <w:noWrap/>
            <w:vAlign w:val="bottom"/>
            <w:hideMark/>
          </w:tcPr>
          <w:p w14:paraId="467C4AE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1007</w:t>
            </w:r>
          </w:p>
        </w:tc>
        <w:tc>
          <w:tcPr>
            <w:tcW w:w="1244" w:type="dxa"/>
            <w:noWrap/>
            <w:vAlign w:val="bottom"/>
            <w:hideMark/>
          </w:tcPr>
          <w:p w14:paraId="295263C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w:t>
            </w:r>
          </w:p>
        </w:tc>
        <w:tc>
          <w:tcPr>
            <w:tcW w:w="1137" w:type="dxa"/>
            <w:noWrap/>
            <w:vAlign w:val="bottom"/>
            <w:hideMark/>
          </w:tcPr>
          <w:p w14:paraId="58CB67D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0E5AAD8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204" w:type="dxa"/>
            <w:noWrap/>
            <w:vAlign w:val="bottom"/>
            <w:hideMark/>
          </w:tcPr>
          <w:p w14:paraId="47C0878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49.6 (8.5)</w:t>
            </w:r>
          </w:p>
        </w:tc>
        <w:tc>
          <w:tcPr>
            <w:tcW w:w="1182" w:type="dxa"/>
            <w:gridSpan w:val="3"/>
            <w:noWrap/>
            <w:vAlign w:val="bottom"/>
            <w:hideMark/>
          </w:tcPr>
          <w:p w14:paraId="401D5F8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31 (6.3)</w:t>
            </w:r>
          </w:p>
        </w:tc>
        <w:tc>
          <w:tcPr>
            <w:tcW w:w="1219" w:type="dxa"/>
            <w:noWrap/>
            <w:vAlign w:val="bottom"/>
            <w:hideMark/>
          </w:tcPr>
          <w:p w14:paraId="41E68B1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447200E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4.4 (0.5)</w:t>
            </w:r>
          </w:p>
        </w:tc>
        <w:tc>
          <w:tcPr>
            <w:tcW w:w="1135" w:type="dxa"/>
            <w:noWrap/>
            <w:vAlign w:val="bottom"/>
            <w:hideMark/>
          </w:tcPr>
          <w:p w14:paraId="6498EC0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0.8 (0.</w:t>
            </w:r>
            <w:ins w:id="347" w:author="Luca Kolibius (PGR)" w:date="2022-10-17T01:22:00Z">
              <w:r>
                <w:rPr>
                  <w:rFonts w:cs="Calibri"/>
                  <w:color w:val="000000"/>
                  <w:sz w:val="20"/>
                </w:rPr>
                <w:t>37</w:t>
              </w:r>
            </w:ins>
            <w:del w:id="348" w:author="Luca Kolibius (PGR)" w:date="2022-10-17T01:22:00Z">
              <w:r w:rsidRPr="001C0D20" w:rsidDel="002061DC">
                <w:rPr>
                  <w:rFonts w:cs="Calibri"/>
                  <w:color w:val="000000"/>
                  <w:sz w:val="20"/>
                </w:rPr>
                <w:delText>2</w:delText>
              </w:r>
            </w:del>
            <w:r w:rsidRPr="001C0D20">
              <w:rPr>
                <w:rFonts w:cs="Calibri"/>
                <w:color w:val="000000"/>
                <w:sz w:val="20"/>
              </w:rPr>
              <w:t>)</w:t>
            </w:r>
          </w:p>
        </w:tc>
      </w:tr>
      <w:tr w:rsidR="00993C36" w:rsidRPr="001C0D20" w14:paraId="52F63FFE" w14:textId="77777777" w:rsidTr="006C07B9">
        <w:trPr>
          <w:trHeight w:val="300"/>
        </w:trPr>
        <w:tc>
          <w:tcPr>
            <w:tcW w:w="1017" w:type="dxa"/>
            <w:noWrap/>
            <w:vAlign w:val="bottom"/>
            <w:hideMark/>
          </w:tcPr>
          <w:p w14:paraId="6482601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1008</w:t>
            </w:r>
          </w:p>
        </w:tc>
        <w:tc>
          <w:tcPr>
            <w:tcW w:w="1244" w:type="dxa"/>
            <w:noWrap/>
            <w:vAlign w:val="bottom"/>
            <w:hideMark/>
          </w:tcPr>
          <w:p w14:paraId="78ADD83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404D22E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777" w:type="dxa"/>
            <w:noWrap/>
            <w:vAlign w:val="bottom"/>
            <w:hideMark/>
          </w:tcPr>
          <w:p w14:paraId="6A40DF3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204" w:type="dxa"/>
            <w:noWrap/>
            <w:vAlign w:val="bottom"/>
            <w:hideMark/>
          </w:tcPr>
          <w:p w14:paraId="55C139D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85 (9.5)</w:t>
            </w:r>
          </w:p>
        </w:tc>
        <w:tc>
          <w:tcPr>
            <w:tcW w:w="1182" w:type="dxa"/>
            <w:gridSpan w:val="3"/>
            <w:noWrap/>
            <w:vAlign w:val="bottom"/>
            <w:hideMark/>
          </w:tcPr>
          <w:p w14:paraId="70D5EC8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22.3 (6.8)</w:t>
            </w:r>
          </w:p>
        </w:tc>
        <w:tc>
          <w:tcPr>
            <w:tcW w:w="1219" w:type="dxa"/>
            <w:noWrap/>
            <w:vAlign w:val="bottom"/>
            <w:hideMark/>
          </w:tcPr>
          <w:p w14:paraId="59DF48E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65FC0A7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1.7 (0.7)</w:t>
            </w:r>
          </w:p>
        </w:tc>
        <w:tc>
          <w:tcPr>
            <w:tcW w:w="1135" w:type="dxa"/>
            <w:noWrap/>
            <w:vAlign w:val="bottom"/>
            <w:hideMark/>
          </w:tcPr>
          <w:p w14:paraId="112BA8C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 (0)</w:t>
            </w:r>
          </w:p>
        </w:tc>
      </w:tr>
      <w:tr w:rsidR="00993C36" w:rsidRPr="001C0D20" w14:paraId="70440B92" w14:textId="77777777" w:rsidTr="006C07B9">
        <w:trPr>
          <w:trHeight w:val="300"/>
        </w:trPr>
        <w:tc>
          <w:tcPr>
            <w:tcW w:w="1017" w:type="dxa"/>
            <w:noWrap/>
            <w:vAlign w:val="bottom"/>
            <w:hideMark/>
          </w:tcPr>
          <w:p w14:paraId="4C01D67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1009</w:t>
            </w:r>
          </w:p>
        </w:tc>
        <w:tc>
          <w:tcPr>
            <w:tcW w:w="1244" w:type="dxa"/>
            <w:noWrap/>
            <w:vAlign w:val="bottom"/>
            <w:hideMark/>
          </w:tcPr>
          <w:p w14:paraId="7D8DF30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137" w:type="dxa"/>
            <w:noWrap/>
            <w:vAlign w:val="bottom"/>
            <w:hideMark/>
          </w:tcPr>
          <w:p w14:paraId="49B1B5F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419F0EA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204" w:type="dxa"/>
            <w:noWrap/>
            <w:vAlign w:val="bottom"/>
            <w:hideMark/>
          </w:tcPr>
          <w:p w14:paraId="0E02573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82.5 (13.5)</w:t>
            </w:r>
          </w:p>
        </w:tc>
        <w:tc>
          <w:tcPr>
            <w:tcW w:w="1182" w:type="dxa"/>
            <w:gridSpan w:val="3"/>
            <w:noWrap/>
            <w:vAlign w:val="bottom"/>
            <w:hideMark/>
          </w:tcPr>
          <w:p w14:paraId="0AD9A3F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67.5 (12.5)</w:t>
            </w:r>
          </w:p>
        </w:tc>
        <w:tc>
          <w:tcPr>
            <w:tcW w:w="1219" w:type="dxa"/>
            <w:noWrap/>
            <w:vAlign w:val="bottom"/>
            <w:hideMark/>
          </w:tcPr>
          <w:p w14:paraId="5A7313C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0BCB11E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2.5 (0.5)</w:t>
            </w:r>
          </w:p>
        </w:tc>
        <w:tc>
          <w:tcPr>
            <w:tcW w:w="1135" w:type="dxa"/>
            <w:noWrap/>
            <w:vAlign w:val="bottom"/>
            <w:hideMark/>
          </w:tcPr>
          <w:p w14:paraId="087AF63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 (0)</w:t>
            </w:r>
          </w:p>
        </w:tc>
      </w:tr>
      <w:tr w:rsidR="00993C36" w:rsidRPr="001C0D20" w14:paraId="26865580" w14:textId="77777777" w:rsidTr="006C07B9">
        <w:trPr>
          <w:trHeight w:val="300"/>
        </w:trPr>
        <w:tc>
          <w:tcPr>
            <w:tcW w:w="1017" w:type="dxa"/>
            <w:noWrap/>
            <w:vAlign w:val="bottom"/>
            <w:hideMark/>
          </w:tcPr>
          <w:p w14:paraId="7D7CC25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1011</w:t>
            </w:r>
          </w:p>
        </w:tc>
        <w:tc>
          <w:tcPr>
            <w:tcW w:w="1244" w:type="dxa"/>
            <w:noWrap/>
            <w:vAlign w:val="bottom"/>
            <w:hideMark/>
          </w:tcPr>
          <w:p w14:paraId="36388FC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137" w:type="dxa"/>
            <w:noWrap/>
            <w:vAlign w:val="bottom"/>
            <w:hideMark/>
          </w:tcPr>
          <w:p w14:paraId="32F1594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6FF9EBC6"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204" w:type="dxa"/>
            <w:noWrap/>
            <w:vAlign w:val="bottom"/>
            <w:hideMark/>
          </w:tcPr>
          <w:p w14:paraId="61D710F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51 (10)</w:t>
            </w:r>
          </w:p>
        </w:tc>
        <w:tc>
          <w:tcPr>
            <w:tcW w:w="1182" w:type="dxa"/>
            <w:gridSpan w:val="3"/>
            <w:noWrap/>
            <w:vAlign w:val="bottom"/>
            <w:hideMark/>
          </w:tcPr>
          <w:p w14:paraId="12B31F0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38 (5)</w:t>
            </w:r>
          </w:p>
        </w:tc>
        <w:tc>
          <w:tcPr>
            <w:tcW w:w="1219" w:type="dxa"/>
            <w:noWrap/>
            <w:vAlign w:val="bottom"/>
            <w:hideMark/>
          </w:tcPr>
          <w:p w14:paraId="7CB987E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1.5 (0.5)</w:t>
            </w:r>
          </w:p>
        </w:tc>
        <w:tc>
          <w:tcPr>
            <w:tcW w:w="1123" w:type="dxa"/>
            <w:noWrap/>
            <w:vAlign w:val="bottom"/>
            <w:hideMark/>
          </w:tcPr>
          <w:p w14:paraId="749FDCF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8.5 (0.5)</w:t>
            </w:r>
          </w:p>
        </w:tc>
        <w:tc>
          <w:tcPr>
            <w:tcW w:w="1135" w:type="dxa"/>
            <w:noWrap/>
            <w:vAlign w:val="bottom"/>
            <w:hideMark/>
          </w:tcPr>
          <w:p w14:paraId="33ED028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1.5 (1.5)</w:t>
            </w:r>
          </w:p>
        </w:tc>
      </w:tr>
      <w:tr w:rsidR="00993C36" w:rsidRPr="001C0D20" w14:paraId="738F6D94" w14:textId="77777777" w:rsidTr="006C07B9">
        <w:trPr>
          <w:trHeight w:val="300"/>
        </w:trPr>
        <w:tc>
          <w:tcPr>
            <w:tcW w:w="1017" w:type="dxa"/>
            <w:noWrap/>
            <w:vAlign w:val="bottom"/>
            <w:hideMark/>
          </w:tcPr>
          <w:p w14:paraId="0A8AD74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1012</w:t>
            </w:r>
          </w:p>
        </w:tc>
        <w:tc>
          <w:tcPr>
            <w:tcW w:w="1244" w:type="dxa"/>
            <w:noWrap/>
            <w:vAlign w:val="bottom"/>
            <w:hideMark/>
          </w:tcPr>
          <w:p w14:paraId="0B71BF7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25CA4D8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5D0D416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204" w:type="dxa"/>
            <w:noWrap/>
            <w:vAlign w:val="bottom"/>
            <w:hideMark/>
          </w:tcPr>
          <w:p w14:paraId="60940FC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39.7 (11.6)</w:t>
            </w:r>
          </w:p>
        </w:tc>
        <w:tc>
          <w:tcPr>
            <w:tcW w:w="1182" w:type="dxa"/>
            <w:gridSpan w:val="3"/>
            <w:noWrap/>
            <w:vAlign w:val="bottom"/>
            <w:hideMark/>
          </w:tcPr>
          <w:p w14:paraId="2B2EE21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21 (4.9)</w:t>
            </w:r>
          </w:p>
        </w:tc>
        <w:tc>
          <w:tcPr>
            <w:tcW w:w="1219" w:type="dxa"/>
            <w:noWrap/>
            <w:vAlign w:val="bottom"/>
            <w:hideMark/>
          </w:tcPr>
          <w:p w14:paraId="40A49C8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0615601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7.7 (0.7)</w:t>
            </w:r>
          </w:p>
        </w:tc>
        <w:tc>
          <w:tcPr>
            <w:tcW w:w="1135" w:type="dxa"/>
            <w:noWrap/>
            <w:vAlign w:val="bottom"/>
            <w:hideMark/>
          </w:tcPr>
          <w:p w14:paraId="7D1396D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w:t>
            </w:r>
            <w:ins w:id="349" w:author="Luca Kolibius (PGR)" w:date="2022-10-17T01:22:00Z">
              <w:r>
                <w:rPr>
                  <w:rFonts w:cs="Calibri"/>
                  <w:color w:val="000000"/>
                  <w:sz w:val="20"/>
                </w:rPr>
                <w:t>67</w:t>
              </w:r>
            </w:ins>
            <w:del w:id="350" w:author="Luca Kolibius (PGR)" w:date="2022-10-17T01:22:00Z">
              <w:r w:rsidRPr="001C0D20" w:rsidDel="002061DC">
                <w:rPr>
                  <w:rFonts w:cs="Calibri"/>
                  <w:color w:val="000000"/>
                  <w:sz w:val="20"/>
                </w:rPr>
                <w:delText>3</w:delText>
              </w:r>
            </w:del>
            <w:r w:rsidRPr="001C0D20">
              <w:rPr>
                <w:rFonts w:cs="Calibri"/>
                <w:color w:val="000000"/>
                <w:sz w:val="20"/>
              </w:rPr>
              <w:t xml:space="preserve"> (0.</w:t>
            </w:r>
            <w:ins w:id="351" w:author="Luca Kolibius (PGR)" w:date="2022-10-17T01:22:00Z">
              <w:r>
                <w:rPr>
                  <w:rFonts w:cs="Calibri"/>
                  <w:color w:val="000000"/>
                  <w:sz w:val="20"/>
                </w:rPr>
                <w:t>67</w:t>
              </w:r>
            </w:ins>
            <w:del w:id="352" w:author="Luca Kolibius (PGR)" w:date="2022-10-17T01:22:00Z">
              <w:r w:rsidRPr="001C0D20" w:rsidDel="002061DC">
                <w:rPr>
                  <w:rFonts w:cs="Calibri"/>
                  <w:color w:val="000000"/>
                  <w:sz w:val="20"/>
                </w:rPr>
                <w:delText>3</w:delText>
              </w:r>
            </w:del>
            <w:r w:rsidRPr="001C0D20">
              <w:rPr>
                <w:rFonts w:cs="Calibri"/>
                <w:color w:val="000000"/>
                <w:sz w:val="20"/>
              </w:rPr>
              <w:t>)</w:t>
            </w:r>
          </w:p>
        </w:tc>
      </w:tr>
    </w:tbl>
    <w:p w14:paraId="606BCA1D" w14:textId="77777777" w:rsidR="00993C36" w:rsidRPr="002B6FA2" w:rsidRDefault="00993C36" w:rsidP="00993C36">
      <w:pPr>
        <w:rPr>
          <w:sz w:val="28"/>
          <w:szCs w:val="28"/>
        </w:rPr>
      </w:pPr>
      <w:r w:rsidRPr="001C0D20">
        <w:rPr>
          <w:sz w:val="28"/>
          <w:szCs w:val="28"/>
        </w:rPr>
        <w:t>Overview of electrode implantation and</w:t>
      </w:r>
      <w:r w:rsidRPr="002B6FA2">
        <w:rPr>
          <w:sz w:val="28"/>
          <w:szCs w:val="28"/>
        </w:rPr>
        <w:t xml:space="preserve"> memory performance</w:t>
      </w:r>
      <w:r w:rsidRPr="00702825">
        <w:rPr>
          <w:sz w:val="28"/>
          <w:szCs w:val="28"/>
        </w:rPr>
        <w:t>.</w:t>
      </w:r>
    </w:p>
    <w:p w14:paraId="2235A469" w14:textId="77777777" w:rsidR="00993C36" w:rsidRPr="002B6FA2" w:rsidRDefault="00993C36" w:rsidP="00993C36">
      <w:pPr>
        <w:rPr>
          <w:sz w:val="20"/>
        </w:rPr>
      </w:pPr>
      <w:r w:rsidRPr="002B6FA2">
        <w:rPr>
          <w:sz w:val="20"/>
          <w:vertAlign w:val="superscript"/>
        </w:rPr>
        <w:t>a</w:t>
      </w:r>
      <w:r w:rsidRPr="002B6FA2">
        <w:rPr>
          <w:sz w:val="20"/>
        </w:rPr>
        <w:t xml:space="preserve"> Each number stands for the mean over all experimental sessions with the standard error across sessions in brackets.</w:t>
      </w:r>
    </w:p>
    <w:p w14:paraId="7EF11CDE" w14:textId="77777777" w:rsidR="00993C36" w:rsidRPr="002B6FA2" w:rsidRDefault="00993C36" w:rsidP="00993C36">
      <w:pPr>
        <w:rPr>
          <w:sz w:val="20"/>
        </w:rPr>
      </w:pPr>
      <w:r w:rsidRPr="002B6FA2">
        <w:rPr>
          <w:sz w:val="20"/>
          <w:vertAlign w:val="superscript"/>
        </w:rPr>
        <w:t>b</w:t>
      </w:r>
      <w:r w:rsidRPr="002B6FA2">
        <w:rPr>
          <w:sz w:val="20"/>
        </w:rPr>
        <w:t xml:space="preserve"> SUs: Single Units (including ESNs)</w:t>
      </w:r>
    </w:p>
    <w:p w14:paraId="02ED70DB" w14:textId="77777777" w:rsidR="00993C36" w:rsidRPr="002B6FA2" w:rsidRDefault="00993C36" w:rsidP="00993C36">
      <w:pPr>
        <w:rPr>
          <w:sz w:val="20"/>
        </w:rPr>
      </w:pPr>
      <w:r w:rsidRPr="002B6FA2">
        <w:rPr>
          <w:sz w:val="20"/>
          <w:vertAlign w:val="superscript"/>
        </w:rPr>
        <w:t>c</w:t>
      </w:r>
      <w:r w:rsidRPr="002B6FA2">
        <w:rPr>
          <w:sz w:val="20"/>
        </w:rPr>
        <w:t xml:space="preserve"> ESNs: Episode Specific Neurons</w:t>
      </w:r>
    </w:p>
    <w:p w14:paraId="6A0F2CF1" w14:textId="77777777" w:rsidR="00993C36" w:rsidRDefault="00993C36" w:rsidP="00993C36">
      <w:pPr>
        <w:pStyle w:val="SMcaption"/>
      </w:pPr>
    </w:p>
    <w:p w14:paraId="633BF9E9" w14:textId="77777777" w:rsidR="00993C36" w:rsidRDefault="00993C36" w:rsidP="00993C36">
      <w:r>
        <w:br w:type="page"/>
      </w:r>
    </w:p>
    <w:p w14:paraId="0EEF40C1" w14:textId="77777777" w:rsidR="00993C36" w:rsidRDefault="00993C36" w:rsidP="00993C36"/>
    <w:p w14:paraId="0B93EF2D" w14:textId="77777777" w:rsidR="00993C36" w:rsidRPr="001C0D20" w:rsidRDefault="00993C36" w:rsidP="00993C36">
      <w:pPr>
        <w:pStyle w:val="SMHeading"/>
        <w:rPr>
          <w:sz w:val="28"/>
          <w:szCs w:val="28"/>
        </w:rPr>
      </w:pPr>
      <w:r w:rsidRPr="001C0D20">
        <w:rPr>
          <w:sz w:val="28"/>
          <w:szCs w:val="28"/>
        </w:rPr>
        <w:t>Table S2.</w:t>
      </w:r>
    </w:p>
    <w:p w14:paraId="454B5AA1" w14:textId="77777777" w:rsidR="00993C36" w:rsidRPr="002B6FA2" w:rsidRDefault="00993C36" w:rsidP="00993C36">
      <w:pPr>
        <w:rPr>
          <w:sz w:val="28"/>
          <w:szCs w:val="28"/>
        </w:rPr>
      </w:pPr>
      <w:r w:rsidRPr="001C0D20">
        <w:rPr>
          <w:sz w:val="28"/>
          <w:szCs w:val="28"/>
        </w:rPr>
        <w:t>Overview of electrode implantation and memory performance.</w:t>
      </w:r>
    </w:p>
    <w:tbl>
      <w:tblPr>
        <w:tblStyle w:val="TableGrid"/>
        <w:tblpPr w:leftFromText="180" w:rightFromText="180" w:vertAnchor="page" w:horzAnchor="margin" w:tblpY="2731"/>
        <w:tblW w:w="8420" w:type="dxa"/>
        <w:tblBorders>
          <w:left w:val="none" w:sz="0" w:space="0" w:color="auto"/>
          <w:right w:val="none" w:sz="0" w:space="0" w:color="auto"/>
          <w:insideV w:val="none" w:sz="0" w:space="0" w:color="auto"/>
        </w:tblBorders>
        <w:tblLook w:val="04A0" w:firstRow="1" w:lastRow="0" w:firstColumn="1" w:lastColumn="0" w:noHBand="0" w:noVBand="1"/>
      </w:tblPr>
      <w:tblGrid>
        <w:gridCol w:w="950"/>
        <w:gridCol w:w="1158"/>
        <w:gridCol w:w="1647"/>
        <w:gridCol w:w="1099"/>
        <w:gridCol w:w="226"/>
        <w:gridCol w:w="768"/>
        <w:gridCol w:w="189"/>
        <w:gridCol w:w="1098"/>
        <w:gridCol w:w="150"/>
        <w:gridCol w:w="985"/>
        <w:gridCol w:w="150"/>
      </w:tblGrid>
      <w:tr w:rsidR="00993C36" w:rsidRPr="007D6CD2" w14:paraId="05E6A60D" w14:textId="77777777" w:rsidTr="006C07B9">
        <w:trPr>
          <w:gridAfter w:val="1"/>
          <w:wAfter w:w="150" w:type="dxa"/>
          <w:trHeight w:val="983"/>
        </w:trPr>
        <w:tc>
          <w:tcPr>
            <w:tcW w:w="950" w:type="dxa"/>
          </w:tcPr>
          <w:p w14:paraId="76E09EB0"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Patient ID</w:t>
            </w:r>
          </w:p>
        </w:tc>
        <w:tc>
          <w:tcPr>
            <w:tcW w:w="1158" w:type="dxa"/>
          </w:tcPr>
          <w:p w14:paraId="2234BBBA"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Number of sessions</w:t>
            </w:r>
          </w:p>
        </w:tc>
        <w:tc>
          <w:tcPr>
            <w:tcW w:w="1647" w:type="dxa"/>
          </w:tcPr>
          <w:p w14:paraId="5C1296BA" w14:textId="77777777" w:rsidR="00993C36" w:rsidRPr="007D6CD2" w:rsidRDefault="00993C36" w:rsidP="006C07B9">
            <w:pPr>
              <w:jc w:val="center"/>
              <w:rPr>
                <w:rFonts w:ascii="Arial" w:hAnsi="Arial" w:cs="Arial"/>
                <w:b/>
                <w:bCs/>
                <w:lang w:val="en-US"/>
              </w:rPr>
            </w:pPr>
            <w:r w:rsidRPr="007D6CD2">
              <w:rPr>
                <w:rFonts w:ascii="Arial" w:hAnsi="Arial" w:cs="Arial"/>
                <w:b/>
                <w:bCs/>
                <w:lang w:val="en-GB"/>
              </w:rPr>
              <w:t>Number of bundles in hippocampus</w:t>
            </w:r>
            <w:r w:rsidRPr="007D6CD2">
              <w:rPr>
                <w:rFonts w:ascii="Arial" w:hAnsi="Arial" w:cs="Arial"/>
                <w:b/>
                <w:bCs/>
                <w:lang w:val="en-US"/>
              </w:rPr>
              <w:t xml:space="preserve"> with neurons </w:t>
            </w:r>
          </w:p>
        </w:tc>
        <w:tc>
          <w:tcPr>
            <w:tcW w:w="1325" w:type="dxa"/>
            <w:gridSpan w:val="2"/>
          </w:tcPr>
          <w:p w14:paraId="502D3456"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Trial number</w:t>
            </w:r>
            <w:r w:rsidRPr="007D6CD2">
              <w:rPr>
                <w:rFonts w:ascii="Arial" w:hAnsi="Arial" w:cs="Arial"/>
                <w:vertAlign w:val="superscript"/>
                <w:lang w:val="en-GB"/>
              </w:rPr>
              <w:t>a</w:t>
            </w:r>
          </w:p>
          <w:p w14:paraId="713DAE1E" w14:textId="77777777" w:rsidR="00993C36" w:rsidRPr="007D6CD2" w:rsidRDefault="00993C36" w:rsidP="006C07B9">
            <w:pPr>
              <w:jc w:val="center"/>
              <w:rPr>
                <w:rFonts w:ascii="Arial" w:hAnsi="Arial" w:cs="Arial"/>
                <w:b/>
                <w:bCs/>
                <w:lang w:val="en-GB"/>
              </w:rPr>
            </w:pPr>
          </w:p>
        </w:tc>
        <w:tc>
          <w:tcPr>
            <w:tcW w:w="768" w:type="dxa"/>
          </w:tcPr>
          <w:p w14:paraId="664D9DCC"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Hits</w:t>
            </w:r>
            <w:r w:rsidRPr="007D6CD2">
              <w:rPr>
                <w:rFonts w:ascii="Arial" w:hAnsi="Arial" w:cs="Arial"/>
                <w:vertAlign w:val="superscript"/>
                <w:lang w:val="en-GB"/>
              </w:rPr>
              <w:t>a</w:t>
            </w:r>
          </w:p>
        </w:tc>
        <w:tc>
          <w:tcPr>
            <w:tcW w:w="1287" w:type="dxa"/>
            <w:gridSpan w:val="2"/>
          </w:tcPr>
          <w:p w14:paraId="4AAB8056"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Number of hipp. neurons</w:t>
            </w:r>
            <w:r w:rsidRPr="007D6CD2">
              <w:rPr>
                <w:rFonts w:ascii="Arial" w:hAnsi="Arial" w:cs="Arial"/>
                <w:b/>
                <w:bCs/>
                <w:vertAlign w:val="superscript"/>
                <w:lang w:val="en-GB"/>
              </w:rPr>
              <w:t>a,b</w:t>
            </w:r>
          </w:p>
        </w:tc>
        <w:tc>
          <w:tcPr>
            <w:tcW w:w="1135" w:type="dxa"/>
            <w:gridSpan w:val="2"/>
          </w:tcPr>
          <w:p w14:paraId="30674C4B"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Number of ESNs</w:t>
            </w:r>
            <w:r w:rsidRPr="007D6CD2">
              <w:rPr>
                <w:rFonts w:ascii="Arial" w:hAnsi="Arial" w:cs="Arial"/>
                <w:b/>
                <w:bCs/>
                <w:vertAlign w:val="superscript"/>
                <w:lang w:val="en-GB"/>
              </w:rPr>
              <w:t>a,c</w:t>
            </w:r>
          </w:p>
        </w:tc>
      </w:tr>
      <w:tr w:rsidR="00993C36" w:rsidRPr="007D6CD2" w14:paraId="71240758" w14:textId="77777777" w:rsidTr="006C07B9">
        <w:trPr>
          <w:trHeight w:val="277"/>
        </w:trPr>
        <w:tc>
          <w:tcPr>
            <w:tcW w:w="950" w:type="dxa"/>
            <w:vAlign w:val="bottom"/>
          </w:tcPr>
          <w:p w14:paraId="7C7CFB2A" w14:textId="77777777" w:rsidR="00993C36" w:rsidRPr="00A15A75" w:rsidRDefault="00993C36" w:rsidP="006C07B9">
            <w:pPr>
              <w:jc w:val="center"/>
              <w:rPr>
                <w:rFonts w:cs="Calibri"/>
                <w:color w:val="000000"/>
                <w:lang w:val="en-DE"/>
              </w:rPr>
            </w:pPr>
            <w:r>
              <w:rPr>
                <w:rFonts w:cs="Calibri"/>
                <w:color w:val="000000"/>
                <w:lang w:val="en-DE"/>
              </w:rPr>
              <w:t>1013</w:t>
            </w:r>
          </w:p>
        </w:tc>
        <w:tc>
          <w:tcPr>
            <w:tcW w:w="1158" w:type="dxa"/>
            <w:vAlign w:val="bottom"/>
          </w:tcPr>
          <w:p w14:paraId="61BC6E2C" w14:textId="77777777" w:rsidR="00993C36" w:rsidRPr="00A15A75" w:rsidRDefault="00993C36" w:rsidP="006C07B9">
            <w:pPr>
              <w:ind w:left="1440" w:hanging="1440"/>
              <w:jc w:val="center"/>
              <w:rPr>
                <w:rFonts w:cs="Calibri"/>
                <w:color w:val="000000"/>
                <w:lang w:val="en-DE"/>
              </w:rPr>
            </w:pPr>
            <w:r>
              <w:rPr>
                <w:rFonts w:cs="Calibri"/>
                <w:color w:val="000000"/>
                <w:lang w:val="en-DE"/>
              </w:rPr>
              <w:t>1</w:t>
            </w:r>
          </w:p>
        </w:tc>
        <w:tc>
          <w:tcPr>
            <w:tcW w:w="1647" w:type="dxa"/>
            <w:vAlign w:val="bottom"/>
          </w:tcPr>
          <w:p w14:paraId="14DB67D4" w14:textId="77777777" w:rsidR="00993C36" w:rsidRPr="00A15A75" w:rsidRDefault="00993C36" w:rsidP="006C07B9">
            <w:pPr>
              <w:jc w:val="center"/>
              <w:rPr>
                <w:rFonts w:cs="Calibri"/>
                <w:color w:val="000000"/>
                <w:lang w:val="en-DE"/>
              </w:rPr>
            </w:pPr>
            <w:r>
              <w:rPr>
                <w:rFonts w:cs="Calibri"/>
                <w:color w:val="000000"/>
                <w:lang w:val="en-DE"/>
              </w:rPr>
              <w:t>1</w:t>
            </w:r>
          </w:p>
        </w:tc>
        <w:tc>
          <w:tcPr>
            <w:tcW w:w="1099" w:type="dxa"/>
            <w:vAlign w:val="bottom"/>
          </w:tcPr>
          <w:p w14:paraId="402ADB53" w14:textId="77777777" w:rsidR="00993C36" w:rsidRPr="00A15A75" w:rsidRDefault="00993C36" w:rsidP="006C07B9">
            <w:pPr>
              <w:jc w:val="center"/>
              <w:rPr>
                <w:rFonts w:cs="Calibri"/>
                <w:color w:val="000000"/>
                <w:lang w:val="en-DE"/>
              </w:rPr>
            </w:pPr>
            <w:r>
              <w:rPr>
                <w:rFonts w:cs="Calibri"/>
                <w:color w:val="000000"/>
                <w:lang w:val="en-DE"/>
              </w:rPr>
              <w:t>49 (0)</w:t>
            </w:r>
          </w:p>
        </w:tc>
        <w:tc>
          <w:tcPr>
            <w:tcW w:w="1183" w:type="dxa"/>
            <w:gridSpan w:val="3"/>
            <w:vAlign w:val="bottom"/>
          </w:tcPr>
          <w:p w14:paraId="472CD88B" w14:textId="77777777" w:rsidR="00993C36" w:rsidRPr="00A15A75" w:rsidRDefault="00993C36" w:rsidP="006C07B9">
            <w:pPr>
              <w:jc w:val="center"/>
              <w:rPr>
                <w:rFonts w:cs="Calibri"/>
                <w:color w:val="000000"/>
                <w:lang w:val="en-DE"/>
              </w:rPr>
            </w:pPr>
            <w:r>
              <w:rPr>
                <w:rFonts w:cs="Calibri"/>
                <w:color w:val="000000"/>
                <w:lang w:val="en-DE"/>
              </w:rPr>
              <w:t>37 (0)</w:t>
            </w:r>
          </w:p>
        </w:tc>
        <w:tc>
          <w:tcPr>
            <w:tcW w:w="1248" w:type="dxa"/>
            <w:gridSpan w:val="2"/>
            <w:vAlign w:val="bottom"/>
          </w:tcPr>
          <w:p w14:paraId="1E7C1AB9" w14:textId="77777777" w:rsidR="00993C36" w:rsidRPr="00A15A75" w:rsidRDefault="00993C36" w:rsidP="006C07B9">
            <w:pPr>
              <w:jc w:val="center"/>
              <w:rPr>
                <w:rFonts w:cs="Calibri"/>
                <w:color w:val="000000"/>
                <w:lang w:val="en-DE"/>
              </w:rPr>
            </w:pPr>
            <w:r>
              <w:rPr>
                <w:rFonts w:cs="Calibri"/>
                <w:color w:val="000000"/>
                <w:lang w:val="en-DE"/>
              </w:rPr>
              <w:t>16 (0)</w:t>
            </w:r>
          </w:p>
        </w:tc>
        <w:tc>
          <w:tcPr>
            <w:tcW w:w="1135" w:type="dxa"/>
            <w:gridSpan w:val="2"/>
            <w:vAlign w:val="bottom"/>
          </w:tcPr>
          <w:p w14:paraId="1A19F6F6" w14:textId="77777777" w:rsidR="00993C36" w:rsidRPr="00A15A75" w:rsidRDefault="00993C36" w:rsidP="006C07B9">
            <w:pPr>
              <w:jc w:val="center"/>
              <w:rPr>
                <w:rFonts w:cs="Calibri"/>
                <w:color w:val="000000"/>
                <w:lang w:val="en-DE"/>
              </w:rPr>
            </w:pPr>
            <w:r>
              <w:rPr>
                <w:rFonts w:cs="Calibri"/>
                <w:color w:val="000000"/>
                <w:lang w:val="en-DE"/>
              </w:rPr>
              <w:t>3 (0)</w:t>
            </w:r>
          </w:p>
        </w:tc>
      </w:tr>
      <w:tr w:rsidR="00993C36" w:rsidRPr="007D6CD2" w14:paraId="32008250" w14:textId="77777777" w:rsidTr="006C07B9">
        <w:trPr>
          <w:trHeight w:val="277"/>
        </w:trPr>
        <w:tc>
          <w:tcPr>
            <w:tcW w:w="950" w:type="dxa"/>
            <w:vAlign w:val="bottom"/>
          </w:tcPr>
          <w:p w14:paraId="0E3A9BDB" w14:textId="77777777" w:rsidR="00993C36" w:rsidRPr="00A15A75" w:rsidRDefault="00993C36" w:rsidP="006C07B9">
            <w:pPr>
              <w:jc w:val="center"/>
              <w:rPr>
                <w:rFonts w:cs="Calibri"/>
                <w:color w:val="000000"/>
                <w:lang w:val="en-DE"/>
              </w:rPr>
            </w:pPr>
            <w:r>
              <w:rPr>
                <w:rFonts w:cs="Calibri"/>
                <w:color w:val="000000"/>
                <w:lang w:val="en-DE"/>
              </w:rPr>
              <w:t>1014</w:t>
            </w:r>
          </w:p>
        </w:tc>
        <w:tc>
          <w:tcPr>
            <w:tcW w:w="1158" w:type="dxa"/>
            <w:vAlign w:val="bottom"/>
          </w:tcPr>
          <w:p w14:paraId="7979CEC9" w14:textId="77777777" w:rsidR="00993C36" w:rsidRPr="00A15A75" w:rsidRDefault="00993C36" w:rsidP="006C07B9">
            <w:pPr>
              <w:ind w:left="1440" w:hanging="1440"/>
              <w:jc w:val="center"/>
              <w:rPr>
                <w:rFonts w:cs="Calibri"/>
                <w:color w:val="000000"/>
                <w:lang w:val="en-DE"/>
              </w:rPr>
            </w:pPr>
            <w:r>
              <w:rPr>
                <w:rFonts w:cs="Calibri"/>
                <w:color w:val="000000"/>
                <w:lang w:val="en-DE"/>
              </w:rPr>
              <w:t>1</w:t>
            </w:r>
          </w:p>
        </w:tc>
        <w:tc>
          <w:tcPr>
            <w:tcW w:w="1647" w:type="dxa"/>
            <w:vAlign w:val="bottom"/>
          </w:tcPr>
          <w:p w14:paraId="50FEF7FE" w14:textId="77777777" w:rsidR="00993C36" w:rsidRPr="00A15A75" w:rsidRDefault="00993C36" w:rsidP="006C07B9">
            <w:pPr>
              <w:jc w:val="center"/>
              <w:rPr>
                <w:rFonts w:cs="Calibri"/>
                <w:color w:val="000000"/>
                <w:lang w:val="en-DE"/>
              </w:rPr>
            </w:pPr>
            <w:r>
              <w:rPr>
                <w:rFonts w:cs="Calibri"/>
                <w:color w:val="000000"/>
                <w:lang w:val="en-DE"/>
              </w:rPr>
              <w:t>1</w:t>
            </w:r>
          </w:p>
        </w:tc>
        <w:tc>
          <w:tcPr>
            <w:tcW w:w="1099" w:type="dxa"/>
            <w:vAlign w:val="bottom"/>
          </w:tcPr>
          <w:p w14:paraId="607CB898" w14:textId="77777777" w:rsidR="00993C36" w:rsidRPr="00A15A75" w:rsidRDefault="00993C36" w:rsidP="006C07B9">
            <w:pPr>
              <w:jc w:val="center"/>
              <w:rPr>
                <w:rFonts w:cs="Calibri"/>
                <w:color w:val="000000"/>
                <w:lang w:val="en-DE"/>
              </w:rPr>
            </w:pPr>
            <w:r>
              <w:rPr>
                <w:rFonts w:cs="Calibri"/>
                <w:color w:val="000000"/>
                <w:lang w:val="en-DE"/>
              </w:rPr>
              <w:t>70 (0)</w:t>
            </w:r>
          </w:p>
        </w:tc>
        <w:tc>
          <w:tcPr>
            <w:tcW w:w="1183" w:type="dxa"/>
            <w:gridSpan w:val="3"/>
            <w:vAlign w:val="bottom"/>
          </w:tcPr>
          <w:p w14:paraId="2BC27995" w14:textId="77777777" w:rsidR="00993C36" w:rsidRPr="00A15A75" w:rsidRDefault="00993C36" w:rsidP="006C07B9">
            <w:pPr>
              <w:jc w:val="center"/>
              <w:rPr>
                <w:rFonts w:cs="Calibri"/>
                <w:color w:val="000000"/>
                <w:lang w:val="en-DE"/>
              </w:rPr>
            </w:pPr>
            <w:r>
              <w:rPr>
                <w:rFonts w:cs="Calibri"/>
                <w:color w:val="000000"/>
                <w:lang w:val="en-DE"/>
              </w:rPr>
              <w:t>28 (0)</w:t>
            </w:r>
          </w:p>
        </w:tc>
        <w:tc>
          <w:tcPr>
            <w:tcW w:w="1248" w:type="dxa"/>
            <w:gridSpan w:val="2"/>
            <w:vAlign w:val="bottom"/>
          </w:tcPr>
          <w:p w14:paraId="5EBF2537" w14:textId="77777777" w:rsidR="00993C36" w:rsidRPr="00A15A75" w:rsidRDefault="00993C36" w:rsidP="006C07B9">
            <w:pPr>
              <w:jc w:val="center"/>
              <w:rPr>
                <w:rFonts w:cs="Calibri"/>
                <w:color w:val="000000"/>
                <w:lang w:val="en-DE"/>
              </w:rPr>
            </w:pPr>
            <w:r>
              <w:rPr>
                <w:rFonts w:cs="Calibri"/>
                <w:color w:val="000000"/>
                <w:lang w:val="en-DE"/>
              </w:rPr>
              <w:t>1 (0)</w:t>
            </w:r>
          </w:p>
        </w:tc>
        <w:tc>
          <w:tcPr>
            <w:tcW w:w="1135" w:type="dxa"/>
            <w:gridSpan w:val="2"/>
            <w:vAlign w:val="bottom"/>
          </w:tcPr>
          <w:p w14:paraId="660391E2" w14:textId="77777777" w:rsidR="00993C36" w:rsidRPr="00A15A75" w:rsidRDefault="00993C36" w:rsidP="006C07B9">
            <w:pPr>
              <w:jc w:val="center"/>
              <w:rPr>
                <w:rFonts w:cs="Calibri"/>
                <w:color w:val="000000"/>
                <w:lang w:val="en-DE"/>
              </w:rPr>
            </w:pPr>
            <w:r>
              <w:rPr>
                <w:rFonts w:cs="Calibri"/>
                <w:color w:val="000000"/>
                <w:lang w:val="en-DE"/>
              </w:rPr>
              <w:t>0 (0)</w:t>
            </w:r>
          </w:p>
        </w:tc>
      </w:tr>
      <w:tr w:rsidR="00993C36" w:rsidRPr="007D6CD2" w14:paraId="270B4C86" w14:textId="77777777" w:rsidTr="006C07B9">
        <w:trPr>
          <w:trHeight w:val="277"/>
        </w:trPr>
        <w:tc>
          <w:tcPr>
            <w:tcW w:w="950" w:type="dxa"/>
            <w:vAlign w:val="bottom"/>
          </w:tcPr>
          <w:p w14:paraId="58941087" w14:textId="77777777" w:rsidR="00993C36" w:rsidRPr="007D6CD2" w:rsidRDefault="00993C36" w:rsidP="006C07B9">
            <w:pPr>
              <w:jc w:val="center"/>
              <w:rPr>
                <w:rFonts w:ascii="Arial" w:hAnsi="Arial" w:cs="Arial"/>
                <w:sz w:val="18"/>
                <w:szCs w:val="18"/>
                <w:lang w:val="en-GB"/>
              </w:rPr>
            </w:pPr>
            <w:r w:rsidRPr="007D6CD2">
              <w:rPr>
                <w:rFonts w:cs="Calibri"/>
                <w:color w:val="000000"/>
              </w:rPr>
              <w:t>1015</w:t>
            </w:r>
          </w:p>
        </w:tc>
        <w:tc>
          <w:tcPr>
            <w:tcW w:w="1158" w:type="dxa"/>
            <w:vAlign w:val="bottom"/>
          </w:tcPr>
          <w:p w14:paraId="434AE03D" w14:textId="77777777" w:rsidR="00993C36" w:rsidRPr="00A15A75" w:rsidRDefault="00993C36" w:rsidP="006C07B9">
            <w:pPr>
              <w:ind w:left="1440" w:hanging="1440"/>
              <w:jc w:val="center"/>
              <w:rPr>
                <w:rFonts w:ascii="Arial" w:hAnsi="Arial" w:cs="Arial"/>
                <w:sz w:val="18"/>
                <w:szCs w:val="18"/>
                <w:lang w:val="en-DE"/>
              </w:rPr>
            </w:pPr>
            <w:r>
              <w:rPr>
                <w:rFonts w:cs="Arial"/>
                <w:lang w:val="en-DE"/>
              </w:rPr>
              <w:t>3</w:t>
            </w:r>
          </w:p>
        </w:tc>
        <w:tc>
          <w:tcPr>
            <w:tcW w:w="1647" w:type="dxa"/>
            <w:vAlign w:val="bottom"/>
          </w:tcPr>
          <w:p w14:paraId="2A894BCB" w14:textId="77777777" w:rsidR="00993C36" w:rsidRPr="00A15A75" w:rsidRDefault="00993C36" w:rsidP="006C07B9">
            <w:pPr>
              <w:jc w:val="center"/>
              <w:rPr>
                <w:rFonts w:ascii="Arial" w:hAnsi="Arial" w:cs="Arial"/>
                <w:sz w:val="18"/>
                <w:szCs w:val="18"/>
                <w:lang w:val="en-DE"/>
              </w:rPr>
            </w:pPr>
            <w:r>
              <w:rPr>
                <w:rFonts w:cs="Arial"/>
                <w:lang w:val="en-DE"/>
              </w:rPr>
              <w:t>1.7</w:t>
            </w:r>
          </w:p>
        </w:tc>
        <w:tc>
          <w:tcPr>
            <w:tcW w:w="1099" w:type="dxa"/>
            <w:vAlign w:val="bottom"/>
          </w:tcPr>
          <w:p w14:paraId="702D7718" w14:textId="77777777" w:rsidR="00993C36" w:rsidRPr="007D6CD2" w:rsidRDefault="00993C36" w:rsidP="006C07B9">
            <w:pPr>
              <w:jc w:val="center"/>
              <w:rPr>
                <w:rFonts w:ascii="Arial" w:hAnsi="Arial" w:cs="Arial"/>
                <w:sz w:val="18"/>
                <w:szCs w:val="18"/>
                <w:lang w:val="en-GB"/>
              </w:rPr>
            </w:pPr>
            <w:r w:rsidRPr="007D6CD2">
              <w:rPr>
                <w:rFonts w:cs="Calibri"/>
                <w:color w:val="000000"/>
              </w:rPr>
              <w:t>6</w:t>
            </w:r>
            <w:r>
              <w:rPr>
                <w:rFonts w:cs="Calibri"/>
                <w:color w:val="000000"/>
                <w:lang w:val="en-DE"/>
              </w:rPr>
              <w:t>2</w:t>
            </w:r>
            <w:r w:rsidRPr="007D6CD2">
              <w:rPr>
                <w:rFonts w:cs="Calibri"/>
                <w:color w:val="000000"/>
              </w:rPr>
              <w:t xml:space="preserve"> (0.</w:t>
            </w:r>
            <w:r>
              <w:rPr>
                <w:rFonts w:cs="Calibri"/>
                <w:color w:val="000000"/>
                <w:lang w:val="en-DE"/>
              </w:rPr>
              <w:t>6</w:t>
            </w:r>
            <w:r w:rsidRPr="007D6CD2">
              <w:rPr>
                <w:rFonts w:cs="Calibri"/>
                <w:color w:val="000000"/>
              </w:rPr>
              <w:t>)</w:t>
            </w:r>
          </w:p>
        </w:tc>
        <w:tc>
          <w:tcPr>
            <w:tcW w:w="1183" w:type="dxa"/>
            <w:gridSpan w:val="3"/>
            <w:vAlign w:val="bottom"/>
          </w:tcPr>
          <w:p w14:paraId="1B3ED772" w14:textId="77777777" w:rsidR="00993C36" w:rsidRPr="007D6CD2" w:rsidRDefault="00993C36" w:rsidP="006C07B9">
            <w:pPr>
              <w:jc w:val="center"/>
              <w:rPr>
                <w:rFonts w:ascii="Arial" w:hAnsi="Arial" w:cs="Arial"/>
                <w:sz w:val="18"/>
                <w:szCs w:val="18"/>
                <w:lang w:val="en-GB"/>
              </w:rPr>
            </w:pPr>
            <w:r w:rsidRPr="007D6CD2">
              <w:rPr>
                <w:rFonts w:cs="Calibri"/>
                <w:color w:val="000000"/>
              </w:rPr>
              <w:t>28 (</w:t>
            </w:r>
            <w:r>
              <w:rPr>
                <w:rFonts w:cs="Calibri"/>
                <w:color w:val="000000"/>
                <w:lang w:val="en-DE"/>
              </w:rPr>
              <w:t>1.8</w:t>
            </w:r>
            <w:r w:rsidRPr="007D6CD2">
              <w:rPr>
                <w:rFonts w:cs="Calibri"/>
                <w:color w:val="000000"/>
              </w:rPr>
              <w:t>)</w:t>
            </w:r>
          </w:p>
        </w:tc>
        <w:tc>
          <w:tcPr>
            <w:tcW w:w="1248" w:type="dxa"/>
            <w:gridSpan w:val="2"/>
            <w:vAlign w:val="bottom"/>
          </w:tcPr>
          <w:p w14:paraId="54DBF07A" w14:textId="77777777" w:rsidR="00993C36" w:rsidRPr="007D6CD2" w:rsidRDefault="00993C36" w:rsidP="006C07B9">
            <w:pPr>
              <w:jc w:val="center"/>
              <w:rPr>
                <w:rFonts w:ascii="Arial" w:hAnsi="Arial" w:cs="Arial"/>
                <w:sz w:val="18"/>
                <w:szCs w:val="18"/>
                <w:lang w:val="en-GB"/>
              </w:rPr>
            </w:pPr>
            <w:r>
              <w:rPr>
                <w:rFonts w:cs="Calibri"/>
                <w:color w:val="000000"/>
                <w:lang w:val="en-DE"/>
              </w:rPr>
              <w:t>9</w:t>
            </w:r>
            <w:r w:rsidRPr="007D6CD2">
              <w:rPr>
                <w:rFonts w:cs="Calibri"/>
                <w:color w:val="000000"/>
              </w:rPr>
              <w:t xml:space="preserve"> (0.</w:t>
            </w:r>
            <w:r>
              <w:rPr>
                <w:rFonts w:cs="Calibri"/>
                <w:color w:val="000000"/>
                <w:lang w:val="en-DE"/>
              </w:rPr>
              <w:t>6</w:t>
            </w:r>
            <w:r w:rsidRPr="007D6CD2">
              <w:rPr>
                <w:rFonts w:cs="Calibri"/>
                <w:color w:val="000000"/>
              </w:rPr>
              <w:t>)</w:t>
            </w:r>
          </w:p>
        </w:tc>
        <w:tc>
          <w:tcPr>
            <w:tcW w:w="1135" w:type="dxa"/>
            <w:gridSpan w:val="2"/>
            <w:vAlign w:val="bottom"/>
          </w:tcPr>
          <w:p w14:paraId="14A55DC7" w14:textId="77777777" w:rsidR="00993C36" w:rsidRPr="007D6CD2" w:rsidRDefault="00993C36" w:rsidP="006C07B9">
            <w:pPr>
              <w:jc w:val="center"/>
              <w:rPr>
                <w:rFonts w:ascii="Arial" w:hAnsi="Arial" w:cs="Arial"/>
                <w:sz w:val="18"/>
                <w:szCs w:val="18"/>
                <w:lang w:val="en-GB"/>
              </w:rPr>
            </w:pPr>
            <w:r>
              <w:rPr>
                <w:rFonts w:cs="Calibri"/>
                <w:color w:val="000000"/>
                <w:lang w:val="en-DE"/>
              </w:rPr>
              <w:t>2.3</w:t>
            </w:r>
            <w:r w:rsidRPr="007D6CD2">
              <w:rPr>
                <w:rFonts w:cs="Calibri"/>
                <w:color w:val="000000"/>
              </w:rPr>
              <w:t xml:space="preserve"> (0.</w:t>
            </w:r>
            <w:r>
              <w:rPr>
                <w:rFonts w:cs="Calibri"/>
                <w:color w:val="000000"/>
                <w:lang w:val="en-DE"/>
              </w:rPr>
              <w:t>3</w:t>
            </w:r>
            <w:r w:rsidRPr="007D6CD2">
              <w:rPr>
                <w:rFonts w:cs="Calibri"/>
                <w:color w:val="000000"/>
              </w:rPr>
              <w:t>)</w:t>
            </w:r>
          </w:p>
        </w:tc>
      </w:tr>
      <w:tr w:rsidR="00993C36" w:rsidRPr="007D6CD2" w14:paraId="1FE4452F" w14:textId="77777777" w:rsidTr="006C07B9">
        <w:trPr>
          <w:trHeight w:val="282"/>
        </w:trPr>
        <w:tc>
          <w:tcPr>
            <w:tcW w:w="950" w:type="dxa"/>
            <w:noWrap/>
            <w:vAlign w:val="bottom"/>
            <w:hideMark/>
          </w:tcPr>
          <w:p w14:paraId="7783711D"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1016</w:t>
            </w:r>
          </w:p>
        </w:tc>
        <w:tc>
          <w:tcPr>
            <w:tcW w:w="1158" w:type="dxa"/>
            <w:noWrap/>
            <w:vAlign w:val="bottom"/>
            <w:hideMark/>
          </w:tcPr>
          <w:p w14:paraId="08976DD5"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3</w:t>
            </w:r>
          </w:p>
        </w:tc>
        <w:tc>
          <w:tcPr>
            <w:tcW w:w="1647" w:type="dxa"/>
            <w:noWrap/>
            <w:vAlign w:val="bottom"/>
            <w:hideMark/>
          </w:tcPr>
          <w:p w14:paraId="345D4771" w14:textId="77777777" w:rsidR="00993C36" w:rsidRPr="00A15A75" w:rsidRDefault="00993C36" w:rsidP="006C07B9">
            <w:pPr>
              <w:jc w:val="center"/>
              <w:rPr>
                <w:rFonts w:ascii="Arial" w:hAnsi="Arial" w:cs="Arial"/>
                <w:color w:val="000000"/>
                <w:sz w:val="18"/>
                <w:szCs w:val="18"/>
                <w:lang w:val="en-DE" w:eastAsia="en-GB"/>
              </w:rPr>
            </w:pPr>
            <w:r>
              <w:rPr>
                <w:rFonts w:cs="Arial"/>
                <w:color w:val="000000"/>
                <w:lang w:val="en-DE" w:eastAsia="en-GB"/>
              </w:rPr>
              <w:t>2</w:t>
            </w:r>
          </w:p>
        </w:tc>
        <w:tc>
          <w:tcPr>
            <w:tcW w:w="1099" w:type="dxa"/>
            <w:noWrap/>
            <w:vAlign w:val="bottom"/>
            <w:hideMark/>
          </w:tcPr>
          <w:p w14:paraId="798A8354"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46.7 (4.1)</w:t>
            </w:r>
          </w:p>
        </w:tc>
        <w:tc>
          <w:tcPr>
            <w:tcW w:w="1183" w:type="dxa"/>
            <w:gridSpan w:val="3"/>
            <w:noWrap/>
            <w:vAlign w:val="bottom"/>
            <w:hideMark/>
          </w:tcPr>
          <w:p w14:paraId="51DD2015"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31.3 (3.8)</w:t>
            </w:r>
          </w:p>
        </w:tc>
        <w:tc>
          <w:tcPr>
            <w:tcW w:w="1248" w:type="dxa"/>
            <w:gridSpan w:val="2"/>
            <w:noWrap/>
            <w:vAlign w:val="bottom"/>
            <w:hideMark/>
          </w:tcPr>
          <w:p w14:paraId="2B249521"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w:t>
            </w:r>
            <w:r>
              <w:rPr>
                <w:rFonts w:cs="Calibri"/>
                <w:color w:val="000000"/>
                <w:lang w:val="en-DE"/>
              </w:rPr>
              <w:t>7.3</w:t>
            </w:r>
            <w:r w:rsidRPr="007D6CD2">
              <w:rPr>
                <w:rFonts w:cs="Calibri"/>
                <w:color w:val="000000"/>
              </w:rPr>
              <w:t xml:space="preserve"> (</w:t>
            </w:r>
            <w:r>
              <w:rPr>
                <w:rFonts w:cs="Calibri"/>
                <w:color w:val="000000"/>
                <w:lang w:val="en-DE"/>
              </w:rPr>
              <w:t>1.5</w:t>
            </w:r>
            <w:r w:rsidRPr="007D6CD2">
              <w:rPr>
                <w:rFonts w:cs="Calibri"/>
                <w:color w:val="000000"/>
              </w:rPr>
              <w:t>)</w:t>
            </w:r>
          </w:p>
        </w:tc>
        <w:tc>
          <w:tcPr>
            <w:tcW w:w="1135" w:type="dxa"/>
            <w:gridSpan w:val="2"/>
            <w:noWrap/>
            <w:vAlign w:val="bottom"/>
            <w:hideMark/>
          </w:tcPr>
          <w:p w14:paraId="3579E21D" w14:textId="77777777" w:rsidR="00993C36" w:rsidRPr="007D6CD2" w:rsidRDefault="00993C36" w:rsidP="006C07B9">
            <w:pPr>
              <w:jc w:val="center"/>
              <w:rPr>
                <w:rFonts w:ascii="Arial" w:hAnsi="Arial" w:cs="Arial"/>
                <w:color w:val="000000"/>
                <w:sz w:val="18"/>
                <w:szCs w:val="18"/>
                <w:lang w:val="en-GB" w:eastAsia="en-GB"/>
              </w:rPr>
            </w:pPr>
            <w:r>
              <w:rPr>
                <w:rFonts w:cs="Calibri"/>
                <w:color w:val="000000"/>
                <w:lang w:val="en-DE"/>
              </w:rPr>
              <w:t>3</w:t>
            </w:r>
            <w:r w:rsidRPr="007D6CD2">
              <w:rPr>
                <w:rFonts w:cs="Calibri"/>
                <w:color w:val="000000"/>
              </w:rPr>
              <w:t>.</w:t>
            </w:r>
            <w:r>
              <w:rPr>
                <w:rFonts w:cs="Calibri"/>
                <w:color w:val="000000"/>
                <w:lang w:val="en-DE"/>
              </w:rPr>
              <w:t>3</w:t>
            </w:r>
            <w:r w:rsidRPr="007D6CD2">
              <w:rPr>
                <w:rFonts w:cs="Calibri"/>
                <w:color w:val="000000"/>
              </w:rPr>
              <w:t xml:space="preserve"> (0.3)</w:t>
            </w:r>
          </w:p>
        </w:tc>
      </w:tr>
      <w:tr w:rsidR="00993C36" w:rsidRPr="007D6CD2" w14:paraId="2799A036" w14:textId="77777777" w:rsidTr="006C07B9">
        <w:trPr>
          <w:trHeight w:val="300"/>
        </w:trPr>
        <w:tc>
          <w:tcPr>
            <w:tcW w:w="950" w:type="dxa"/>
            <w:noWrap/>
            <w:vAlign w:val="bottom"/>
            <w:hideMark/>
          </w:tcPr>
          <w:p w14:paraId="133EDCF7"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1017</w:t>
            </w:r>
          </w:p>
        </w:tc>
        <w:tc>
          <w:tcPr>
            <w:tcW w:w="1158" w:type="dxa"/>
            <w:noWrap/>
            <w:vAlign w:val="bottom"/>
            <w:hideMark/>
          </w:tcPr>
          <w:p w14:paraId="6DAFAEBE"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2</w:t>
            </w:r>
          </w:p>
        </w:tc>
        <w:tc>
          <w:tcPr>
            <w:tcW w:w="1647" w:type="dxa"/>
            <w:noWrap/>
            <w:vAlign w:val="bottom"/>
            <w:hideMark/>
          </w:tcPr>
          <w:p w14:paraId="07CFA603"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1.5</w:t>
            </w:r>
          </w:p>
        </w:tc>
        <w:tc>
          <w:tcPr>
            <w:tcW w:w="1099" w:type="dxa"/>
            <w:noWrap/>
            <w:vAlign w:val="bottom"/>
            <w:hideMark/>
          </w:tcPr>
          <w:p w14:paraId="442085A6"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62 (2)</w:t>
            </w:r>
          </w:p>
        </w:tc>
        <w:tc>
          <w:tcPr>
            <w:tcW w:w="1183" w:type="dxa"/>
            <w:gridSpan w:val="3"/>
            <w:noWrap/>
            <w:vAlign w:val="bottom"/>
            <w:hideMark/>
          </w:tcPr>
          <w:p w14:paraId="2EB412DD"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38.5 (0.5)</w:t>
            </w:r>
          </w:p>
        </w:tc>
        <w:tc>
          <w:tcPr>
            <w:tcW w:w="1248" w:type="dxa"/>
            <w:gridSpan w:val="2"/>
            <w:noWrap/>
            <w:vAlign w:val="bottom"/>
            <w:hideMark/>
          </w:tcPr>
          <w:p w14:paraId="4D446ECB"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2 (1)</w:t>
            </w:r>
          </w:p>
        </w:tc>
        <w:tc>
          <w:tcPr>
            <w:tcW w:w="1135" w:type="dxa"/>
            <w:gridSpan w:val="2"/>
            <w:noWrap/>
            <w:vAlign w:val="bottom"/>
            <w:hideMark/>
          </w:tcPr>
          <w:p w14:paraId="555B38A9"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0 (0)</w:t>
            </w:r>
          </w:p>
        </w:tc>
      </w:tr>
      <w:tr w:rsidR="00993C36" w:rsidRPr="007D6CD2" w14:paraId="130E2A29" w14:textId="77777777" w:rsidTr="006C07B9">
        <w:trPr>
          <w:trHeight w:val="300"/>
        </w:trPr>
        <w:tc>
          <w:tcPr>
            <w:tcW w:w="950" w:type="dxa"/>
            <w:noWrap/>
            <w:vAlign w:val="bottom"/>
            <w:hideMark/>
          </w:tcPr>
          <w:p w14:paraId="4BA3F1E9"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1018</w:t>
            </w:r>
          </w:p>
        </w:tc>
        <w:tc>
          <w:tcPr>
            <w:tcW w:w="1158" w:type="dxa"/>
            <w:noWrap/>
            <w:vAlign w:val="bottom"/>
            <w:hideMark/>
          </w:tcPr>
          <w:p w14:paraId="6B845D9F"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2</w:t>
            </w:r>
          </w:p>
        </w:tc>
        <w:tc>
          <w:tcPr>
            <w:tcW w:w="1647" w:type="dxa"/>
            <w:noWrap/>
            <w:vAlign w:val="bottom"/>
            <w:hideMark/>
          </w:tcPr>
          <w:p w14:paraId="50087EC4"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w:t>
            </w:r>
          </w:p>
        </w:tc>
        <w:tc>
          <w:tcPr>
            <w:tcW w:w="1099" w:type="dxa"/>
            <w:noWrap/>
            <w:vAlign w:val="bottom"/>
            <w:hideMark/>
          </w:tcPr>
          <w:p w14:paraId="70F41585"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56 (9)</w:t>
            </w:r>
          </w:p>
        </w:tc>
        <w:tc>
          <w:tcPr>
            <w:tcW w:w="1183" w:type="dxa"/>
            <w:gridSpan w:val="3"/>
            <w:noWrap/>
            <w:vAlign w:val="bottom"/>
            <w:hideMark/>
          </w:tcPr>
          <w:p w14:paraId="5EEA73DE"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31 (5)</w:t>
            </w:r>
          </w:p>
        </w:tc>
        <w:tc>
          <w:tcPr>
            <w:tcW w:w="1248" w:type="dxa"/>
            <w:gridSpan w:val="2"/>
            <w:noWrap/>
            <w:vAlign w:val="bottom"/>
            <w:hideMark/>
          </w:tcPr>
          <w:p w14:paraId="636C02DC"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16 (1)</w:t>
            </w:r>
          </w:p>
        </w:tc>
        <w:tc>
          <w:tcPr>
            <w:tcW w:w="1135" w:type="dxa"/>
            <w:gridSpan w:val="2"/>
            <w:noWrap/>
            <w:vAlign w:val="bottom"/>
            <w:hideMark/>
          </w:tcPr>
          <w:p w14:paraId="41B68B63" w14:textId="77777777" w:rsidR="00993C36" w:rsidRPr="007D6CD2" w:rsidRDefault="00993C36" w:rsidP="006C07B9">
            <w:pPr>
              <w:jc w:val="center"/>
              <w:rPr>
                <w:rFonts w:ascii="Arial" w:hAnsi="Arial" w:cs="Arial"/>
                <w:color w:val="000000"/>
                <w:sz w:val="18"/>
                <w:szCs w:val="18"/>
                <w:lang w:val="en-GB" w:eastAsia="en-GB"/>
              </w:rPr>
            </w:pPr>
            <w:r>
              <w:rPr>
                <w:rFonts w:cs="Calibri"/>
                <w:color w:val="000000"/>
                <w:lang w:val="en-DE"/>
              </w:rPr>
              <w:t>1.5</w:t>
            </w:r>
            <w:r w:rsidRPr="007D6CD2">
              <w:rPr>
                <w:rFonts w:cs="Calibri"/>
                <w:color w:val="000000"/>
              </w:rPr>
              <w:t xml:space="preserve"> (</w:t>
            </w:r>
            <w:r>
              <w:rPr>
                <w:rFonts w:cs="Calibri"/>
                <w:color w:val="000000"/>
                <w:lang w:val="en-DE"/>
              </w:rPr>
              <w:t>0.5</w:t>
            </w:r>
            <w:r w:rsidRPr="007D6CD2">
              <w:rPr>
                <w:rFonts w:cs="Calibri"/>
                <w:color w:val="000000"/>
              </w:rPr>
              <w:t>)</w:t>
            </w:r>
          </w:p>
        </w:tc>
      </w:tr>
      <w:tr w:rsidR="00993C36" w:rsidRPr="007D6CD2" w14:paraId="2B2E5701" w14:textId="77777777" w:rsidTr="006C07B9">
        <w:trPr>
          <w:trHeight w:val="300"/>
        </w:trPr>
        <w:tc>
          <w:tcPr>
            <w:tcW w:w="950" w:type="dxa"/>
            <w:noWrap/>
            <w:vAlign w:val="bottom"/>
            <w:hideMark/>
          </w:tcPr>
          <w:p w14:paraId="21742E87"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1019</w:t>
            </w:r>
          </w:p>
        </w:tc>
        <w:tc>
          <w:tcPr>
            <w:tcW w:w="1158" w:type="dxa"/>
            <w:noWrap/>
            <w:vAlign w:val="bottom"/>
            <w:hideMark/>
          </w:tcPr>
          <w:p w14:paraId="0129BD66"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1</w:t>
            </w:r>
          </w:p>
        </w:tc>
        <w:tc>
          <w:tcPr>
            <w:tcW w:w="1647" w:type="dxa"/>
            <w:noWrap/>
            <w:vAlign w:val="bottom"/>
            <w:hideMark/>
          </w:tcPr>
          <w:p w14:paraId="3953A90E"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2</w:t>
            </w:r>
          </w:p>
        </w:tc>
        <w:tc>
          <w:tcPr>
            <w:tcW w:w="1099" w:type="dxa"/>
            <w:noWrap/>
            <w:vAlign w:val="bottom"/>
            <w:hideMark/>
          </w:tcPr>
          <w:p w14:paraId="59893E00"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64 (0)</w:t>
            </w:r>
          </w:p>
        </w:tc>
        <w:tc>
          <w:tcPr>
            <w:tcW w:w="1183" w:type="dxa"/>
            <w:gridSpan w:val="3"/>
            <w:noWrap/>
            <w:vAlign w:val="bottom"/>
            <w:hideMark/>
          </w:tcPr>
          <w:p w14:paraId="011C68FC"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49 (0)</w:t>
            </w:r>
          </w:p>
        </w:tc>
        <w:tc>
          <w:tcPr>
            <w:tcW w:w="1248" w:type="dxa"/>
            <w:gridSpan w:val="2"/>
            <w:noWrap/>
            <w:vAlign w:val="bottom"/>
            <w:hideMark/>
          </w:tcPr>
          <w:p w14:paraId="39F43D00"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12 (0)</w:t>
            </w:r>
          </w:p>
        </w:tc>
        <w:tc>
          <w:tcPr>
            <w:tcW w:w="1135" w:type="dxa"/>
            <w:gridSpan w:val="2"/>
            <w:noWrap/>
            <w:vAlign w:val="bottom"/>
            <w:hideMark/>
          </w:tcPr>
          <w:p w14:paraId="69D4FE58"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5 (0)</w:t>
            </w:r>
          </w:p>
        </w:tc>
      </w:tr>
      <w:tr w:rsidR="00993C36" w:rsidRPr="007D6CD2" w14:paraId="1C4ECA34" w14:textId="77777777" w:rsidTr="006C07B9">
        <w:trPr>
          <w:trHeight w:val="300"/>
        </w:trPr>
        <w:tc>
          <w:tcPr>
            <w:tcW w:w="950" w:type="dxa"/>
            <w:noWrap/>
            <w:vAlign w:val="bottom"/>
          </w:tcPr>
          <w:p w14:paraId="2BCC7D75" w14:textId="77777777" w:rsidR="00993C36" w:rsidRPr="00A15A75" w:rsidRDefault="00993C36" w:rsidP="006C07B9">
            <w:pPr>
              <w:jc w:val="center"/>
              <w:rPr>
                <w:rFonts w:cs="Calibri"/>
                <w:color w:val="000000"/>
                <w:lang w:val="en-DE"/>
              </w:rPr>
            </w:pPr>
            <w:r>
              <w:rPr>
                <w:rFonts w:cs="Calibri"/>
                <w:color w:val="000000"/>
                <w:lang w:val="en-DE"/>
              </w:rPr>
              <w:t>1020</w:t>
            </w:r>
          </w:p>
        </w:tc>
        <w:tc>
          <w:tcPr>
            <w:tcW w:w="1158" w:type="dxa"/>
            <w:noWrap/>
            <w:vAlign w:val="bottom"/>
          </w:tcPr>
          <w:p w14:paraId="5EF5BEE7" w14:textId="77777777" w:rsidR="00993C36" w:rsidRPr="00A15A75" w:rsidRDefault="00993C36" w:rsidP="006C07B9">
            <w:pPr>
              <w:ind w:left="1440" w:hanging="1440"/>
              <w:jc w:val="center"/>
              <w:rPr>
                <w:rFonts w:cs="Calibri"/>
                <w:color w:val="000000"/>
                <w:lang w:val="en-DE"/>
              </w:rPr>
            </w:pPr>
            <w:r>
              <w:rPr>
                <w:rFonts w:cs="Calibri"/>
                <w:color w:val="000000"/>
                <w:lang w:val="en-DE"/>
              </w:rPr>
              <w:t>1</w:t>
            </w:r>
          </w:p>
        </w:tc>
        <w:tc>
          <w:tcPr>
            <w:tcW w:w="1647" w:type="dxa"/>
            <w:noWrap/>
            <w:vAlign w:val="bottom"/>
          </w:tcPr>
          <w:p w14:paraId="14A9961D" w14:textId="77777777" w:rsidR="00993C36" w:rsidRPr="00A15A75" w:rsidRDefault="00993C36" w:rsidP="006C07B9">
            <w:pPr>
              <w:jc w:val="center"/>
              <w:rPr>
                <w:rFonts w:cs="Calibri"/>
                <w:color w:val="000000"/>
                <w:lang w:val="en-DE"/>
              </w:rPr>
            </w:pPr>
            <w:r>
              <w:rPr>
                <w:rFonts w:cs="Calibri"/>
                <w:color w:val="000000"/>
                <w:lang w:val="en-DE"/>
              </w:rPr>
              <w:t>2</w:t>
            </w:r>
          </w:p>
        </w:tc>
        <w:tc>
          <w:tcPr>
            <w:tcW w:w="1099" w:type="dxa"/>
            <w:noWrap/>
            <w:vAlign w:val="bottom"/>
          </w:tcPr>
          <w:p w14:paraId="48F0831E" w14:textId="77777777" w:rsidR="00993C36" w:rsidRPr="00A15A75" w:rsidRDefault="00993C36" w:rsidP="006C07B9">
            <w:pPr>
              <w:jc w:val="center"/>
              <w:rPr>
                <w:rFonts w:cs="Calibri"/>
                <w:color w:val="000000"/>
                <w:lang w:val="en-DE"/>
              </w:rPr>
            </w:pPr>
            <w:r>
              <w:rPr>
                <w:rFonts w:cs="Calibri"/>
                <w:color w:val="000000"/>
                <w:lang w:val="en-DE"/>
              </w:rPr>
              <w:t>51 (0)</w:t>
            </w:r>
          </w:p>
        </w:tc>
        <w:tc>
          <w:tcPr>
            <w:tcW w:w="1183" w:type="dxa"/>
            <w:gridSpan w:val="3"/>
            <w:noWrap/>
            <w:vAlign w:val="bottom"/>
          </w:tcPr>
          <w:p w14:paraId="4DE2F2A9" w14:textId="77777777" w:rsidR="00993C36" w:rsidRPr="00A15A75" w:rsidRDefault="00993C36" w:rsidP="006C07B9">
            <w:pPr>
              <w:jc w:val="center"/>
              <w:rPr>
                <w:rFonts w:cs="Calibri"/>
                <w:color w:val="000000"/>
                <w:lang w:val="en-DE"/>
              </w:rPr>
            </w:pPr>
            <w:r>
              <w:rPr>
                <w:rFonts w:cs="Calibri"/>
                <w:color w:val="000000"/>
                <w:lang w:val="en-DE"/>
              </w:rPr>
              <w:t>27 (0)</w:t>
            </w:r>
          </w:p>
        </w:tc>
        <w:tc>
          <w:tcPr>
            <w:tcW w:w="1248" w:type="dxa"/>
            <w:gridSpan w:val="2"/>
            <w:noWrap/>
            <w:vAlign w:val="bottom"/>
          </w:tcPr>
          <w:p w14:paraId="1684124B" w14:textId="77777777" w:rsidR="00993C36" w:rsidRPr="00A15A75" w:rsidRDefault="00993C36" w:rsidP="006C07B9">
            <w:pPr>
              <w:jc w:val="center"/>
              <w:rPr>
                <w:rFonts w:cs="Calibri"/>
                <w:color w:val="000000"/>
                <w:lang w:val="en-DE"/>
              </w:rPr>
            </w:pPr>
            <w:r>
              <w:rPr>
                <w:rFonts w:cs="Calibri"/>
                <w:color w:val="000000"/>
                <w:lang w:val="en-DE"/>
              </w:rPr>
              <w:t>22 (0)</w:t>
            </w:r>
          </w:p>
        </w:tc>
        <w:tc>
          <w:tcPr>
            <w:tcW w:w="1135" w:type="dxa"/>
            <w:gridSpan w:val="2"/>
            <w:noWrap/>
            <w:vAlign w:val="bottom"/>
          </w:tcPr>
          <w:p w14:paraId="63BE7301" w14:textId="77777777" w:rsidR="00993C36" w:rsidRPr="00A15A75" w:rsidRDefault="00993C36" w:rsidP="006C07B9">
            <w:pPr>
              <w:jc w:val="center"/>
              <w:rPr>
                <w:rFonts w:cs="Calibri"/>
                <w:color w:val="000000"/>
                <w:lang w:val="en-DE"/>
              </w:rPr>
            </w:pPr>
            <w:r>
              <w:rPr>
                <w:rFonts w:cs="Calibri"/>
                <w:color w:val="000000"/>
                <w:lang w:val="en-DE"/>
              </w:rPr>
              <w:t>2 (0)</w:t>
            </w:r>
          </w:p>
        </w:tc>
      </w:tr>
      <w:tr w:rsidR="00993C36" w:rsidRPr="007D6CD2" w14:paraId="0F41D40B" w14:textId="77777777" w:rsidTr="006C07B9">
        <w:trPr>
          <w:trHeight w:val="300"/>
        </w:trPr>
        <w:tc>
          <w:tcPr>
            <w:tcW w:w="950" w:type="dxa"/>
            <w:noWrap/>
            <w:vAlign w:val="bottom"/>
            <w:hideMark/>
          </w:tcPr>
          <w:p w14:paraId="15AFE264"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1021</w:t>
            </w:r>
          </w:p>
        </w:tc>
        <w:tc>
          <w:tcPr>
            <w:tcW w:w="1158" w:type="dxa"/>
            <w:noWrap/>
            <w:vAlign w:val="bottom"/>
            <w:hideMark/>
          </w:tcPr>
          <w:p w14:paraId="178CE455"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1</w:t>
            </w:r>
          </w:p>
        </w:tc>
        <w:tc>
          <w:tcPr>
            <w:tcW w:w="1647" w:type="dxa"/>
            <w:noWrap/>
            <w:vAlign w:val="bottom"/>
            <w:hideMark/>
          </w:tcPr>
          <w:p w14:paraId="132047BB"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2</w:t>
            </w:r>
          </w:p>
        </w:tc>
        <w:tc>
          <w:tcPr>
            <w:tcW w:w="1099" w:type="dxa"/>
            <w:noWrap/>
            <w:vAlign w:val="bottom"/>
            <w:hideMark/>
          </w:tcPr>
          <w:p w14:paraId="586C82E9"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54 (0)</w:t>
            </w:r>
          </w:p>
        </w:tc>
        <w:tc>
          <w:tcPr>
            <w:tcW w:w="1183" w:type="dxa"/>
            <w:gridSpan w:val="3"/>
            <w:noWrap/>
            <w:vAlign w:val="bottom"/>
            <w:hideMark/>
          </w:tcPr>
          <w:p w14:paraId="55E70467"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38 (0)</w:t>
            </w:r>
          </w:p>
        </w:tc>
        <w:tc>
          <w:tcPr>
            <w:tcW w:w="1248" w:type="dxa"/>
            <w:gridSpan w:val="2"/>
            <w:noWrap/>
            <w:vAlign w:val="bottom"/>
            <w:hideMark/>
          </w:tcPr>
          <w:p w14:paraId="1AA0C281"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15 (0)</w:t>
            </w:r>
          </w:p>
        </w:tc>
        <w:tc>
          <w:tcPr>
            <w:tcW w:w="1135" w:type="dxa"/>
            <w:gridSpan w:val="2"/>
            <w:noWrap/>
            <w:vAlign w:val="bottom"/>
            <w:hideMark/>
          </w:tcPr>
          <w:p w14:paraId="24529599"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 (0)</w:t>
            </w:r>
          </w:p>
        </w:tc>
      </w:tr>
      <w:tr w:rsidR="00993C36" w:rsidRPr="007D6CD2" w14:paraId="581D9422" w14:textId="77777777" w:rsidTr="006C07B9">
        <w:trPr>
          <w:trHeight w:val="300"/>
        </w:trPr>
        <w:tc>
          <w:tcPr>
            <w:tcW w:w="950" w:type="dxa"/>
            <w:noWrap/>
            <w:vAlign w:val="bottom"/>
          </w:tcPr>
          <w:p w14:paraId="6B706C15" w14:textId="77777777" w:rsidR="00993C36" w:rsidRPr="007D6CD2" w:rsidRDefault="00993C36" w:rsidP="006C07B9">
            <w:pPr>
              <w:jc w:val="center"/>
              <w:rPr>
                <w:rFonts w:cs="Calibri"/>
                <w:color w:val="000000"/>
                <w:lang w:val="en-GB"/>
              </w:rPr>
            </w:pPr>
            <w:r w:rsidRPr="007D6CD2">
              <w:rPr>
                <w:rFonts w:cs="Calibri"/>
                <w:color w:val="000000"/>
              </w:rPr>
              <w:t>1022</w:t>
            </w:r>
          </w:p>
        </w:tc>
        <w:tc>
          <w:tcPr>
            <w:tcW w:w="1158" w:type="dxa"/>
            <w:noWrap/>
            <w:vAlign w:val="bottom"/>
          </w:tcPr>
          <w:p w14:paraId="52EF4369" w14:textId="77777777" w:rsidR="00993C36" w:rsidRPr="007D6CD2" w:rsidRDefault="00993C36" w:rsidP="006C07B9">
            <w:pPr>
              <w:ind w:left="1440" w:hanging="1440"/>
              <w:jc w:val="center"/>
              <w:rPr>
                <w:rFonts w:cs="Calibri"/>
                <w:color w:val="000000"/>
                <w:lang w:val="en-GB"/>
              </w:rPr>
            </w:pPr>
            <w:r w:rsidRPr="007D6CD2">
              <w:rPr>
                <w:rFonts w:cs="Calibri"/>
                <w:color w:val="000000"/>
              </w:rPr>
              <w:t>1</w:t>
            </w:r>
          </w:p>
        </w:tc>
        <w:tc>
          <w:tcPr>
            <w:tcW w:w="1647" w:type="dxa"/>
            <w:noWrap/>
            <w:vAlign w:val="bottom"/>
          </w:tcPr>
          <w:p w14:paraId="3FF9EEA2" w14:textId="77777777" w:rsidR="00993C36" w:rsidRPr="007D6CD2" w:rsidRDefault="00993C36" w:rsidP="006C07B9">
            <w:pPr>
              <w:jc w:val="center"/>
              <w:rPr>
                <w:rFonts w:cs="Calibri"/>
                <w:color w:val="000000"/>
                <w:lang w:val="en-GB"/>
              </w:rPr>
            </w:pPr>
            <w:r w:rsidRPr="007D6CD2">
              <w:rPr>
                <w:rFonts w:cs="Calibri"/>
                <w:color w:val="000000"/>
              </w:rPr>
              <w:t>2</w:t>
            </w:r>
          </w:p>
        </w:tc>
        <w:tc>
          <w:tcPr>
            <w:tcW w:w="1099" w:type="dxa"/>
            <w:noWrap/>
            <w:vAlign w:val="bottom"/>
          </w:tcPr>
          <w:p w14:paraId="72448E5F" w14:textId="77777777" w:rsidR="00993C36" w:rsidRPr="007D6CD2" w:rsidRDefault="00993C36" w:rsidP="006C07B9">
            <w:pPr>
              <w:jc w:val="center"/>
              <w:rPr>
                <w:lang w:val="en-GB"/>
              </w:rPr>
            </w:pPr>
            <w:r w:rsidRPr="007D6CD2">
              <w:rPr>
                <w:rFonts w:cs="Calibri"/>
                <w:color w:val="000000"/>
              </w:rPr>
              <w:t>62 (0)</w:t>
            </w:r>
          </w:p>
        </w:tc>
        <w:tc>
          <w:tcPr>
            <w:tcW w:w="1183" w:type="dxa"/>
            <w:gridSpan w:val="3"/>
            <w:noWrap/>
            <w:vAlign w:val="bottom"/>
          </w:tcPr>
          <w:p w14:paraId="4B16C454" w14:textId="77777777" w:rsidR="00993C36" w:rsidRPr="007D6CD2" w:rsidRDefault="00993C36" w:rsidP="006C07B9">
            <w:pPr>
              <w:jc w:val="center"/>
              <w:rPr>
                <w:lang w:val="en-GB"/>
              </w:rPr>
            </w:pPr>
            <w:r w:rsidRPr="007D6CD2">
              <w:rPr>
                <w:rFonts w:cs="Calibri"/>
                <w:color w:val="000000"/>
              </w:rPr>
              <w:t>28 (0)</w:t>
            </w:r>
          </w:p>
        </w:tc>
        <w:tc>
          <w:tcPr>
            <w:tcW w:w="1248" w:type="dxa"/>
            <w:gridSpan w:val="2"/>
            <w:noWrap/>
            <w:vAlign w:val="bottom"/>
          </w:tcPr>
          <w:p w14:paraId="4376A10F" w14:textId="77777777" w:rsidR="00993C36" w:rsidRPr="007D6CD2" w:rsidRDefault="00993C36" w:rsidP="006C07B9">
            <w:pPr>
              <w:jc w:val="center"/>
              <w:rPr>
                <w:lang w:val="en-GB"/>
              </w:rPr>
            </w:pPr>
            <w:r w:rsidRPr="007D6CD2">
              <w:rPr>
                <w:rFonts w:cs="Calibri"/>
                <w:color w:val="000000"/>
              </w:rPr>
              <w:t>10 (0)</w:t>
            </w:r>
          </w:p>
        </w:tc>
        <w:tc>
          <w:tcPr>
            <w:tcW w:w="1135" w:type="dxa"/>
            <w:gridSpan w:val="2"/>
            <w:noWrap/>
            <w:vAlign w:val="bottom"/>
          </w:tcPr>
          <w:p w14:paraId="390D8E6C" w14:textId="77777777" w:rsidR="00993C36" w:rsidRPr="007D6CD2" w:rsidRDefault="00993C36" w:rsidP="006C07B9">
            <w:pPr>
              <w:jc w:val="center"/>
              <w:rPr>
                <w:rFonts w:ascii="Arial" w:hAnsi="Arial" w:cs="Arial"/>
                <w:color w:val="000000"/>
                <w:sz w:val="18"/>
                <w:szCs w:val="18"/>
                <w:lang w:val="en-GB"/>
              </w:rPr>
            </w:pPr>
            <w:r w:rsidRPr="007D6CD2">
              <w:rPr>
                <w:rFonts w:cs="Calibri"/>
                <w:color w:val="000000"/>
              </w:rPr>
              <w:t>2 (0)</w:t>
            </w:r>
          </w:p>
        </w:tc>
      </w:tr>
      <w:tr w:rsidR="00993C36" w:rsidRPr="007D6CD2" w14:paraId="7F660F2B" w14:textId="77777777" w:rsidTr="006C07B9">
        <w:trPr>
          <w:trHeight w:val="300"/>
        </w:trPr>
        <w:tc>
          <w:tcPr>
            <w:tcW w:w="950" w:type="dxa"/>
            <w:noWrap/>
            <w:vAlign w:val="bottom"/>
          </w:tcPr>
          <w:p w14:paraId="01C8C076" w14:textId="77777777" w:rsidR="00993C36" w:rsidRPr="007D6CD2" w:rsidRDefault="00993C36" w:rsidP="006C07B9">
            <w:pPr>
              <w:jc w:val="center"/>
              <w:rPr>
                <w:rFonts w:cs="Calibri"/>
                <w:color w:val="000000"/>
              </w:rPr>
            </w:pPr>
            <w:ins w:id="353" w:author="Luca Kolibius (PGR)" w:date="2022-10-17T01:11:00Z">
              <w:r>
                <w:rPr>
                  <w:rFonts w:cs="Calibri"/>
                  <w:color w:val="000000"/>
                </w:rPr>
                <w:t>1024</w:t>
              </w:r>
            </w:ins>
          </w:p>
        </w:tc>
        <w:tc>
          <w:tcPr>
            <w:tcW w:w="1158" w:type="dxa"/>
            <w:noWrap/>
            <w:vAlign w:val="bottom"/>
          </w:tcPr>
          <w:p w14:paraId="0D8C15C2" w14:textId="77777777" w:rsidR="00993C36" w:rsidRPr="007D6CD2" w:rsidRDefault="00993C36" w:rsidP="006C07B9">
            <w:pPr>
              <w:ind w:left="1440" w:hanging="1440"/>
              <w:jc w:val="center"/>
              <w:rPr>
                <w:rFonts w:cs="Calibri"/>
                <w:color w:val="000000"/>
              </w:rPr>
            </w:pPr>
            <w:ins w:id="354" w:author="Luca Kolibius (PGR)" w:date="2022-10-17T01:11:00Z">
              <w:r>
                <w:rPr>
                  <w:rFonts w:cs="Calibri"/>
                  <w:color w:val="000000"/>
                </w:rPr>
                <w:t>1</w:t>
              </w:r>
            </w:ins>
          </w:p>
        </w:tc>
        <w:tc>
          <w:tcPr>
            <w:tcW w:w="1647" w:type="dxa"/>
            <w:noWrap/>
            <w:vAlign w:val="bottom"/>
          </w:tcPr>
          <w:p w14:paraId="522B715E" w14:textId="77777777" w:rsidR="00993C36" w:rsidRPr="007D6CD2" w:rsidRDefault="00993C36" w:rsidP="006C07B9">
            <w:pPr>
              <w:jc w:val="center"/>
              <w:rPr>
                <w:rFonts w:cs="Calibri"/>
                <w:color w:val="000000"/>
              </w:rPr>
            </w:pPr>
            <w:ins w:id="355" w:author="Luca Kolibius (PGR)" w:date="2022-10-17T01:11:00Z">
              <w:r>
                <w:rPr>
                  <w:rFonts w:cs="Calibri"/>
                  <w:color w:val="000000"/>
                </w:rPr>
                <w:t>1</w:t>
              </w:r>
            </w:ins>
          </w:p>
        </w:tc>
        <w:tc>
          <w:tcPr>
            <w:tcW w:w="1099" w:type="dxa"/>
            <w:noWrap/>
            <w:vAlign w:val="bottom"/>
          </w:tcPr>
          <w:p w14:paraId="67A91556" w14:textId="77777777" w:rsidR="00993C36" w:rsidRPr="007D6CD2" w:rsidRDefault="00993C36" w:rsidP="006C07B9">
            <w:pPr>
              <w:jc w:val="center"/>
            </w:pPr>
            <w:ins w:id="356" w:author="Luca Kolibius (PGR)" w:date="2022-10-17T01:11:00Z">
              <w:r>
                <w:rPr>
                  <w:rFonts w:cs="Calibri"/>
                  <w:color w:val="000000"/>
                </w:rPr>
                <w:t>78 (</w:t>
              </w:r>
            </w:ins>
            <w:ins w:id="357" w:author="Luca Kolibius (PGR)" w:date="2022-10-17T01:12:00Z">
              <w:r>
                <w:rPr>
                  <w:rFonts w:cs="Calibri"/>
                  <w:color w:val="000000"/>
                </w:rPr>
                <w:t>0)</w:t>
              </w:r>
            </w:ins>
          </w:p>
        </w:tc>
        <w:tc>
          <w:tcPr>
            <w:tcW w:w="1183" w:type="dxa"/>
            <w:gridSpan w:val="3"/>
            <w:noWrap/>
            <w:vAlign w:val="bottom"/>
          </w:tcPr>
          <w:p w14:paraId="5CA47D8D" w14:textId="77777777" w:rsidR="00993C36" w:rsidRPr="007D6CD2" w:rsidRDefault="00993C36" w:rsidP="006C07B9">
            <w:pPr>
              <w:jc w:val="center"/>
            </w:pPr>
            <w:ins w:id="358" w:author="Luca Kolibius (PGR)" w:date="2022-10-17T01:12:00Z">
              <w:r>
                <w:rPr>
                  <w:rFonts w:cs="Calibri"/>
                  <w:color w:val="000000"/>
                </w:rPr>
                <w:t>70 (0)</w:t>
              </w:r>
            </w:ins>
          </w:p>
        </w:tc>
        <w:tc>
          <w:tcPr>
            <w:tcW w:w="1248" w:type="dxa"/>
            <w:gridSpan w:val="2"/>
            <w:noWrap/>
            <w:vAlign w:val="bottom"/>
          </w:tcPr>
          <w:p w14:paraId="2D7166FC" w14:textId="77777777" w:rsidR="00993C36" w:rsidRPr="007D6CD2" w:rsidRDefault="00993C36" w:rsidP="006C07B9">
            <w:pPr>
              <w:jc w:val="center"/>
            </w:pPr>
            <w:ins w:id="359" w:author="Luca Kolibius (PGR)" w:date="2022-10-17T01:12:00Z">
              <w:r>
                <w:rPr>
                  <w:rFonts w:cs="Calibri"/>
                  <w:color w:val="000000"/>
                </w:rPr>
                <w:t>3 (0)</w:t>
              </w:r>
            </w:ins>
          </w:p>
        </w:tc>
        <w:tc>
          <w:tcPr>
            <w:tcW w:w="1135" w:type="dxa"/>
            <w:gridSpan w:val="2"/>
            <w:noWrap/>
            <w:vAlign w:val="bottom"/>
          </w:tcPr>
          <w:p w14:paraId="7288A670" w14:textId="77777777" w:rsidR="00993C36" w:rsidRPr="007D6CD2" w:rsidRDefault="00993C36" w:rsidP="006C07B9">
            <w:pPr>
              <w:jc w:val="center"/>
              <w:rPr>
                <w:rFonts w:ascii="Arial" w:hAnsi="Arial" w:cs="Arial"/>
                <w:color w:val="000000"/>
                <w:sz w:val="18"/>
                <w:szCs w:val="18"/>
              </w:rPr>
            </w:pPr>
            <w:ins w:id="360" w:author="Luca Kolibius (PGR)" w:date="2022-10-17T01:12:00Z">
              <w:r>
                <w:rPr>
                  <w:rFonts w:cs="Calibri"/>
                  <w:color w:val="000000"/>
                </w:rPr>
                <w:t>1 (0)</w:t>
              </w:r>
            </w:ins>
          </w:p>
        </w:tc>
      </w:tr>
      <w:tr w:rsidR="00993C36" w:rsidRPr="007D6CD2" w14:paraId="6F87D4CA" w14:textId="77777777" w:rsidTr="006C07B9">
        <w:trPr>
          <w:trHeight w:val="300"/>
          <w:ins w:id="361" w:author="Luca Kolibius (PGR)" w:date="2022-10-17T01:08:00Z"/>
        </w:trPr>
        <w:tc>
          <w:tcPr>
            <w:tcW w:w="950" w:type="dxa"/>
            <w:noWrap/>
            <w:vAlign w:val="bottom"/>
          </w:tcPr>
          <w:p w14:paraId="0960E7D3" w14:textId="77777777" w:rsidR="00993C36" w:rsidRPr="007D6CD2" w:rsidRDefault="00993C36" w:rsidP="006C07B9">
            <w:pPr>
              <w:jc w:val="center"/>
              <w:rPr>
                <w:ins w:id="362" w:author="Luca Kolibius (PGR)" w:date="2022-10-17T01:08:00Z"/>
                <w:rFonts w:cs="Calibri"/>
                <w:color w:val="000000"/>
              </w:rPr>
            </w:pPr>
            <w:ins w:id="363" w:author="Luca Kolibius (PGR)" w:date="2022-10-17T01:11:00Z">
              <w:r>
                <w:rPr>
                  <w:rFonts w:cs="Calibri"/>
                  <w:color w:val="000000"/>
                </w:rPr>
                <w:t>1026</w:t>
              </w:r>
            </w:ins>
          </w:p>
        </w:tc>
        <w:tc>
          <w:tcPr>
            <w:tcW w:w="1158" w:type="dxa"/>
            <w:noWrap/>
            <w:vAlign w:val="bottom"/>
          </w:tcPr>
          <w:p w14:paraId="65AA3F39" w14:textId="77777777" w:rsidR="00993C36" w:rsidRPr="007D6CD2" w:rsidRDefault="00993C36" w:rsidP="006C07B9">
            <w:pPr>
              <w:ind w:left="1440" w:hanging="1440"/>
              <w:jc w:val="center"/>
              <w:rPr>
                <w:ins w:id="364" w:author="Luca Kolibius (PGR)" w:date="2022-10-17T01:08:00Z"/>
                <w:rFonts w:cs="Calibri"/>
                <w:color w:val="000000"/>
              </w:rPr>
            </w:pPr>
            <w:ins w:id="365" w:author="Luca Kolibius (PGR)" w:date="2022-10-17T01:11:00Z">
              <w:r>
                <w:rPr>
                  <w:rFonts w:cs="Calibri"/>
                  <w:color w:val="000000"/>
                </w:rPr>
                <w:t>1</w:t>
              </w:r>
            </w:ins>
          </w:p>
        </w:tc>
        <w:tc>
          <w:tcPr>
            <w:tcW w:w="1647" w:type="dxa"/>
            <w:noWrap/>
            <w:vAlign w:val="bottom"/>
          </w:tcPr>
          <w:p w14:paraId="4F48690A" w14:textId="77777777" w:rsidR="00993C36" w:rsidRPr="007D6CD2" w:rsidRDefault="00993C36" w:rsidP="006C07B9">
            <w:pPr>
              <w:jc w:val="center"/>
              <w:rPr>
                <w:ins w:id="366" w:author="Luca Kolibius (PGR)" w:date="2022-10-17T01:08:00Z"/>
                <w:rFonts w:cs="Calibri"/>
                <w:color w:val="000000"/>
              </w:rPr>
            </w:pPr>
            <w:ins w:id="367" w:author="Luca Kolibius (PGR)" w:date="2022-10-17T01:11:00Z">
              <w:r>
                <w:rPr>
                  <w:rFonts w:cs="Calibri"/>
                  <w:color w:val="000000"/>
                </w:rPr>
                <w:t>2</w:t>
              </w:r>
            </w:ins>
          </w:p>
        </w:tc>
        <w:tc>
          <w:tcPr>
            <w:tcW w:w="1099" w:type="dxa"/>
            <w:noWrap/>
            <w:vAlign w:val="bottom"/>
          </w:tcPr>
          <w:p w14:paraId="27F27DB9" w14:textId="77777777" w:rsidR="00993C36" w:rsidRPr="007D6CD2" w:rsidRDefault="00993C36" w:rsidP="006C07B9">
            <w:pPr>
              <w:jc w:val="center"/>
              <w:rPr>
                <w:ins w:id="368" w:author="Luca Kolibius (PGR)" w:date="2022-10-17T01:08:00Z"/>
                <w:rFonts w:cs="Calibri"/>
                <w:color w:val="000000"/>
              </w:rPr>
            </w:pPr>
            <w:ins w:id="369" w:author="Luca Kolibius (PGR)" w:date="2022-10-17T01:12:00Z">
              <w:r>
                <w:rPr>
                  <w:rFonts w:cs="Calibri"/>
                  <w:color w:val="000000"/>
                </w:rPr>
                <w:t>49 (0)</w:t>
              </w:r>
            </w:ins>
          </w:p>
        </w:tc>
        <w:tc>
          <w:tcPr>
            <w:tcW w:w="1183" w:type="dxa"/>
            <w:gridSpan w:val="3"/>
            <w:noWrap/>
            <w:vAlign w:val="bottom"/>
          </w:tcPr>
          <w:p w14:paraId="1CCDFAED" w14:textId="77777777" w:rsidR="00993C36" w:rsidRPr="007D6CD2" w:rsidRDefault="00993C36" w:rsidP="006C07B9">
            <w:pPr>
              <w:jc w:val="center"/>
              <w:rPr>
                <w:ins w:id="370" w:author="Luca Kolibius (PGR)" w:date="2022-10-17T01:08:00Z"/>
                <w:rFonts w:cs="Calibri"/>
                <w:color w:val="000000"/>
              </w:rPr>
            </w:pPr>
            <w:ins w:id="371" w:author="Luca Kolibius (PGR)" w:date="2022-10-17T01:12:00Z">
              <w:r>
                <w:rPr>
                  <w:rFonts w:cs="Calibri"/>
                  <w:color w:val="000000"/>
                </w:rPr>
                <w:t>38 (0)</w:t>
              </w:r>
            </w:ins>
          </w:p>
        </w:tc>
        <w:tc>
          <w:tcPr>
            <w:tcW w:w="1248" w:type="dxa"/>
            <w:gridSpan w:val="2"/>
            <w:noWrap/>
            <w:vAlign w:val="bottom"/>
          </w:tcPr>
          <w:p w14:paraId="25200BF9" w14:textId="77777777" w:rsidR="00993C36" w:rsidRPr="007D6CD2" w:rsidRDefault="00993C36" w:rsidP="006C07B9">
            <w:pPr>
              <w:jc w:val="center"/>
              <w:rPr>
                <w:ins w:id="372" w:author="Luca Kolibius (PGR)" w:date="2022-10-17T01:08:00Z"/>
                <w:rFonts w:cs="Calibri"/>
                <w:color w:val="000000"/>
              </w:rPr>
            </w:pPr>
            <w:ins w:id="373" w:author="Luca Kolibius (PGR)" w:date="2022-10-17T01:12:00Z">
              <w:r>
                <w:rPr>
                  <w:rFonts w:cs="Calibri"/>
                  <w:color w:val="000000"/>
                </w:rPr>
                <w:t>15 (0)</w:t>
              </w:r>
            </w:ins>
          </w:p>
        </w:tc>
        <w:tc>
          <w:tcPr>
            <w:tcW w:w="1135" w:type="dxa"/>
            <w:gridSpan w:val="2"/>
            <w:noWrap/>
            <w:vAlign w:val="bottom"/>
          </w:tcPr>
          <w:p w14:paraId="597819EF" w14:textId="77777777" w:rsidR="00993C36" w:rsidRPr="007D6CD2" w:rsidRDefault="00993C36" w:rsidP="006C07B9">
            <w:pPr>
              <w:jc w:val="center"/>
              <w:rPr>
                <w:ins w:id="374" w:author="Luca Kolibius (PGR)" w:date="2022-10-17T01:08:00Z"/>
                <w:rFonts w:cs="Calibri"/>
                <w:color w:val="000000"/>
              </w:rPr>
            </w:pPr>
            <w:ins w:id="375" w:author="Luca Kolibius (PGR)" w:date="2022-10-17T01:12:00Z">
              <w:r>
                <w:rPr>
                  <w:rFonts w:cs="Calibri"/>
                  <w:color w:val="000000"/>
                </w:rPr>
                <w:t>3</w:t>
              </w:r>
            </w:ins>
            <w:ins w:id="376" w:author="Luca Kolibius (PGR)" w:date="2022-10-17T01:13:00Z">
              <w:r>
                <w:rPr>
                  <w:rFonts w:cs="Calibri"/>
                  <w:color w:val="000000"/>
                </w:rPr>
                <w:t xml:space="preserve"> (0)</w:t>
              </w:r>
            </w:ins>
          </w:p>
        </w:tc>
      </w:tr>
      <w:tr w:rsidR="00993C36" w:rsidRPr="007D6CD2" w14:paraId="37D56FEF" w14:textId="77777777" w:rsidTr="006C07B9">
        <w:trPr>
          <w:trHeight w:val="300"/>
          <w:ins w:id="377" w:author="Luca Kolibius (PGR)" w:date="2022-10-17T01:08:00Z"/>
        </w:trPr>
        <w:tc>
          <w:tcPr>
            <w:tcW w:w="950" w:type="dxa"/>
            <w:noWrap/>
            <w:vAlign w:val="bottom"/>
          </w:tcPr>
          <w:p w14:paraId="48FB49F6" w14:textId="77777777" w:rsidR="00993C36" w:rsidRPr="007D6CD2" w:rsidRDefault="00993C36" w:rsidP="006C07B9">
            <w:pPr>
              <w:jc w:val="center"/>
              <w:rPr>
                <w:ins w:id="378" w:author="Luca Kolibius (PGR)" w:date="2022-10-17T01:08:00Z"/>
                <w:rFonts w:cs="Calibri"/>
                <w:color w:val="000000"/>
              </w:rPr>
            </w:pPr>
            <w:ins w:id="379" w:author="Luca Kolibius (PGR)" w:date="2022-10-17T01:11:00Z">
              <w:r>
                <w:rPr>
                  <w:rFonts w:cs="Calibri"/>
                  <w:color w:val="000000"/>
                </w:rPr>
                <w:t>1027</w:t>
              </w:r>
            </w:ins>
          </w:p>
        </w:tc>
        <w:tc>
          <w:tcPr>
            <w:tcW w:w="1158" w:type="dxa"/>
            <w:noWrap/>
            <w:vAlign w:val="bottom"/>
          </w:tcPr>
          <w:p w14:paraId="6B513084" w14:textId="77777777" w:rsidR="00993C36" w:rsidRPr="007D6CD2" w:rsidRDefault="00993C36" w:rsidP="006C07B9">
            <w:pPr>
              <w:ind w:left="1440" w:hanging="1440"/>
              <w:jc w:val="center"/>
              <w:rPr>
                <w:ins w:id="380" w:author="Luca Kolibius (PGR)" w:date="2022-10-17T01:08:00Z"/>
                <w:rFonts w:cs="Calibri"/>
                <w:color w:val="000000"/>
              </w:rPr>
            </w:pPr>
            <w:ins w:id="381" w:author="Luca Kolibius (PGR)" w:date="2022-10-17T01:11:00Z">
              <w:r>
                <w:rPr>
                  <w:rFonts w:cs="Calibri"/>
                  <w:color w:val="000000"/>
                </w:rPr>
                <w:t>1</w:t>
              </w:r>
            </w:ins>
          </w:p>
        </w:tc>
        <w:tc>
          <w:tcPr>
            <w:tcW w:w="1647" w:type="dxa"/>
            <w:noWrap/>
            <w:vAlign w:val="bottom"/>
          </w:tcPr>
          <w:p w14:paraId="24BF231A" w14:textId="77777777" w:rsidR="00993C36" w:rsidRPr="00A15A75" w:rsidRDefault="00993C36" w:rsidP="006C07B9">
            <w:pPr>
              <w:jc w:val="center"/>
              <w:rPr>
                <w:ins w:id="382" w:author="Luca Kolibius (PGR)" w:date="2022-10-17T01:08:00Z"/>
                <w:rFonts w:cs="Calibri"/>
                <w:color w:val="000000"/>
                <w:lang w:val="en-DE"/>
              </w:rPr>
            </w:pPr>
            <w:r>
              <w:rPr>
                <w:rFonts w:cs="Calibri"/>
                <w:color w:val="000000"/>
                <w:lang w:val="en-DE"/>
              </w:rPr>
              <w:t>2</w:t>
            </w:r>
          </w:p>
        </w:tc>
        <w:tc>
          <w:tcPr>
            <w:tcW w:w="1099" w:type="dxa"/>
            <w:noWrap/>
            <w:vAlign w:val="bottom"/>
          </w:tcPr>
          <w:p w14:paraId="53B26CB1" w14:textId="77777777" w:rsidR="00993C36" w:rsidRPr="007D6CD2" w:rsidRDefault="00993C36" w:rsidP="006C07B9">
            <w:pPr>
              <w:jc w:val="center"/>
              <w:rPr>
                <w:ins w:id="383" w:author="Luca Kolibius (PGR)" w:date="2022-10-17T01:08:00Z"/>
                <w:rFonts w:cs="Calibri"/>
                <w:color w:val="000000"/>
              </w:rPr>
            </w:pPr>
            <w:ins w:id="384" w:author="Luca Kolibius (PGR)" w:date="2022-10-17T01:12:00Z">
              <w:r>
                <w:rPr>
                  <w:rFonts w:cs="Calibri"/>
                  <w:color w:val="000000"/>
                </w:rPr>
                <w:t>52 (0)</w:t>
              </w:r>
            </w:ins>
          </w:p>
        </w:tc>
        <w:tc>
          <w:tcPr>
            <w:tcW w:w="1183" w:type="dxa"/>
            <w:gridSpan w:val="3"/>
            <w:noWrap/>
            <w:vAlign w:val="bottom"/>
          </w:tcPr>
          <w:p w14:paraId="7F00B0BE" w14:textId="77777777" w:rsidR="00993C36" w:rsidRPr="007D6CD2" w:rsidRDefault="00993C36" w:rsidP="006C07B9">
            <w:pPr>
              <w:jc w:val="center"/>
              <w:rPr>
                <w:ins w:id="385" w:author="Luca Kolibius (PGR)" w:date="2022-10-17T01:08:00Z"/>
                <w:rFonts w:cs="Calibri"/>
                <w:color w:val="000000"/>
              </w:rPr>
            </w:pPr>
            <w:ins w:id="386" w:author="Luca Kolibius (PGR)" w:date="2022-10-17T01:12:00Z">
              <w:r>
                <w:rPr>
                  <w:rFonts w:cs="Calibri"/>
                  <w:color w:val="000000"/>
                </w:rPr>
                <w:t>34 (0)</w:t>
              </w:r>
            </w:ins>
          </w:p>
        </w:tc>
        <w:tc>
          <w:tcPr>
            <w:tcW w:w="1248" w:type="dxa"/>
            <w:gridSpan w:val="2"/>
            <w:noWrap/>
            <w:vAlign w:val="bottom"/>
          </w:tcPr>
          <w:p w14:paraId="58895F2F" w14:textId="77777777" w:rsidR="00993C36" w:rsidRPr="007D6CD2" w:rsidRDefault="00993C36" w:rsidP="006C07B9">
            <w:pPr>
              <w:jc w:val="center"/>
              <w:rPr>
                <w:ins w:id="387" w:author="Luca Kolibius (PGR)" w:date="2022-10-17T01:08:00Z"/>
                <w:rFonts w:cs="Calibri"/>
                <w:color w:val="000000"/>
              </w:rPr>
            </w:pPr>
            <w:r>
              <w:rPr>
                <w:rFonts w:cs="Calibri"/>
                <w:color w:val="000000"/>
                <w:lang w:val="en-DE"/>
              </w:rPr>
              <w:t>3</w:t>
            </w:r>
            <w:ins w:id="388" w:author="Luca Kolibius (PGR)" w:date="2022-10-17T01:12:00Z">
              <w:r>
                <w:rPr>
                  <w:rFonts w:cs="Calibri"/>
                  <w:color w:val="000000"/>
                </w:rPr>
                <w:t xml:space="preserve"> (0)</w:t>
              </w:r>
            </w:ins>
          </w:p>
        </w:tc>
        <w:tc>
          <w:tcPr>
            <w:tcW w:w="1135" w:type="dxa"/>
            <w:gridSpan w:val="2"/>
            <w:noWrap/>
            <w:vAlign w:val="bottom"/>
          </w:tcPr>
          <w:p w14:paraId="29157926" w14:textId="77777777" w:rsidR="00993C36" w:rsidRPr="007D6CD2" w:rsidRDefault="00993C36" w:rsidP="006C07B9">
            <w:pPr>
              <w:jc w:val="center"/>
              <w:rPr>
                <w:ins w:id="389" w:author="Luca Kolibius (PGR)" w:date="2022-10-17T01:08:00Z"/>
                <w:rFonts w:cs="Calibri"/>
                <w:color w:val="000000"/>
              </w:rPr>
            </w:pPr>
            <w:ins w:id="390" w:author="Luca Kolibius (PGR)" w:date="2022-10-17T01:12:00Z">
              <w:r>
                <w:rPr>
                  <w:rFonts w:cs="Calibri"/>
                  <w:color w:val="000000"/>
                </w:rPr>
                <w:t>0</w:t>
              </w:r>
            </w:ins>
            <w:ins w:id="391" w:author="Luca Kolibius (PGR)" w:date="2022-10-17T01:13:00Z">
              <w:r>
                <w:rPr>
                  <w:rFonts w:cs="Calibri"/>
                  <w:color w:val="000000"/>
                </w:rPr>
                <w:t xml:space="preserve"> (0)</w:t>
              </w:r>
            </w:ins>
          </w:p>
        </w:tc>
      </w:tr>
      <w:tr w:rsidR="00993C36" w:rsidRPr="007D6CD2" w14:paraId="31ED8EA6" w14:textId="77777777" w:rsidTr="006C07B9">
        <w:trPr>
          <w:trHeight w:val="300"/>
          <w:ins w:id="392" w:author="Luca Kolibius (PGR)" w:date="2022-10-17T01:08:00Z"/>
        </w:trPr>
        <w:tc>
          <w:tcPr>
            <w:tcW w:w="950" w:type="dxa"/>
            <w:noWrap/>
            <w:vAlign w:val="bottom"/>
          </w:tcPr>
          <w:p w14:paraId="12340875" w14:textId="77777777" w:rsidR="00993C36" w:rsidRPr="00A15A75" w:rsidRDefault="00993C36" w:rsidP="006C07B9">
            <w:pPr>
              <w:jc w:val="center"/>
              <w:rPr>
                <w:ins w:id="393" w:author="Luca Kolibius (PGR)" w:date="2022-10-17T01:08:00Z"/>
                <w:rFonts w:cs="Calibri"/>
                <w:color w:val="000000"/>
                <w:lang w:val="en-DE"/>
              </w:rPr>
            </w:pPr>
            <w:r>
              <w:rPr>
                <w:rFonts w:cs="Calibri"/>
                <w:color w:val="000000"/>
                <w:lang w:val="en-DE"/>
              </w:rPr>
              <w:t>1028</w:t>
            </w:r>
          </w:p>
        </w:tc>
        <w:tc>
          <w:tcPr>
            <w:tcW w:w="1158" w:type="dxa"/>
            <w:noWrap/>
            <w:vAlign w:val="bottom"/>
          </w:tcPr>
          <w:p w14:paraId="713521CE" w14:textId="77777777" w:rsidR="00993C36" w:rsidRPr="00A15A75" w:rsidRDefault="00993C36" w:rsidP="006C07B9">
            <w:pPr>
              <w:ind w:left="1440" w:hanging="1440"/>
              <w:jc w:val="center"/>
              <w:rPr>
                <w:ins w:id="394" w:author="Luca Kolibius (PGR)" w:date="2022-10-17T01:08:00Z"/>
                <w:rFonts w:cs="Calibri"/>
                <w:color w:val="000000"/>
                <w:lang w:val="en-DE"/>
              </w:rPr>
            </w:pPr>
            <w:r>
              <w:rPr>
                <w:rFonts w:cs="Calibri"/>
                <w:color w:val="000000"/>
                <w:lang w:val="en-DE"/>
              </w:rPr>
              <w:t>1</w:t>
            </w:r>
          </w:p>
        </w:tc>
        <w:tc>
          <w:tcPr>
            <w:tcW w:w="1647" w:type="dxa"/>
            <w:noWrap/>
            <w:vAlign w:val="bottom"/>
          </w:tcPr>
          <w:p w14:paraId="1E5EC99C" w14:textId="77777777" w:rsidR="00993C36" w:rsidRPr="00A15A75" w:rsidRDefault="00993C36" w:rsidP="006C07B9">
            <w:pPr>
              <w:jc w:val="center"/>
              <w:rPr>
                <w:ins w:id="395" w:author="Luca Kolibius (PGR)" w:date="2022-10-17T01:08:00Z"/>
                <w:rFonts w:cs="Calibri"/>
                <w:color w:val="000000"/>
                <w:lang w:val="en-DE"/>
              </w:rPr>
            </w:pPr>
            <w:r>
              <w:rPr>
                <w:rFonts w:cs="Calibri"/>
                <w:color w:val="000000"/>
                <w:lang w:val="en-DE"/>
              </w:rPr>
              <w:t>1</w:t>
            </w:r>
          </w:p>
        </w:tc>
        <w:tc>
          <w:tcPr>
            <w:tcW w:w="1099" w:type="dxa"/>
            <w:noWrap/>
            <w:vAlign w:val="bottom"/>
          </w:tcPr>
          <w:p w14:paraId="35691D32" w14:textId="77777777" w:rsidR="00993C36" w:rsidRPr="00A15A75" w:rsidRDefault="00993C36" w:rsidP="006C07B9">
            <w:pPr>
              <w:jc w:val="center"/>
              <w:rPr>
                <w:ins w:id="396" w:author="Luca Kolibius (PGR)" w:date="2022-10-17T01:08:00Z"/>
                <w:rFonts w:cs="Calibri"/>
                <w:color w:val="000000"/>
                <w:lang w:val="en-DE"/>
              </w:rPr>
            </w:pPr>
            <w:r>
              <w:rPr>
                <w:rFonts w:cs="Calibri"/>
                <w:color w:val="000000"/>
                <w:lang w:val="en-DE"/>
              </w:rPr>
              <w:t>45 (0)</w:t>
            </w:r>
          </w:p>
        </w:tc>
        <w:tc>
          <w:tcPr>
            <w:tcW w:w="1183" w:type="dxa"/>
            <w:gridSpan w:val="3"/>
            <w:noWrap/>
            <w:vAlign w:val="bottom"/>
          </w:tcPr>
          <w:p w14:paraId="1C91D17F" w14:textId="77777777" w:rsidR="00993C36" w:rsidRPr="00A15A75" w:rsidRDefault="00993C36" w:rsidP="006C07B9">
            <w:pPr>
              <w:jc w:val="center"/>
              <w:rPr>
                <w:ins w:id="397" w:author="Luca Kolibius (PGR)" w:date="2022-10-17T01:08:00Z"/>
                <w:rFonts w:cs="Calibri"/>
                <w:color w:val="000000"/>
                <w:lang w:val="en-DE"/>
              </w:rPr>
            </w:pPr>
            <w:r>
              <w:rPr>
                <w:rFonts w:cs="Calibri"/>
                <w:color w:val="000000"/>
                <w:lang w:val="en-DE"/>
              </w:rPr>
              <w:t>43 (0)</w:t>
            </w:r>
          </w:p>
        </w:tc>
        <w:tc>
          <w:tcPr>
            <w:tcW w:w="1248" w:type="dxa"/>
            <w:gridSpan w:val="2"/>
            <w:noWrap/>
            <w:vAlign w:val="bottom"/>
          </w:tcPr>
          <w:p w14:paraId="211EAFCF" w14:textId="77777777" w:rsidR="00993C36" w:rsidRPr="00A15A75" w:rsidRDefault="00993C36" w:rsidP="006C07B9">
            <w:pPr>
              <w:jc w:val="center"/>
              <w:rPr>
                <w:ins w:id="398" w:author="Luca Kolibius (PGR)" w:date="2022-10-17T01:08:00Z"/>
                <w:rFonts w:cs="Calibri"/>
                <w:color w:val="000000"/>
                <w:lang w:val="en-DE"/>
              </w:rPr>
            </w:pPr>
            <w:r>
              <w:rPr>
                <w:rFonts w:cs="Calibri"/>
                <w:color w:val="000000"/>
                <w:lang w:val="en-DE"/>
              </w:rPr>
              <w:t>4 (0)</w:t>
            </w:r>
          </w:p>
        </w:tc>
        <w:tc>
          <w:tcPr>
            <w:tcW w:w="1135" w:type="dxa"/>
            <w:gridSpan w:val="2"/>
            <w:noWrap/>
            <w:vAlign w:val="bottom"/>
          </w:tcPr>
          <w:p w14:paraId="314B544B" w14:textId="77777777" w:rsidR="00993C36" w:rsidRPr="00A15A75" w:rsidRDefault="00993C36" w:rsidP="006C07B9">
            <w:pPr>
              <w:jc w:val="center"/>
              <w:rPr>
                <w:ins w:id="399" w:author="Luca Kolibius (PGR)" w:date="2022-10-17T01:08:00Z"/>
                <w:rFonts w:cs="Calibri"/>
                <w:color w:val="000000"/>
                <w:lang w:val="en-DE"/>
              </w:rPr>
            </w:pPr>
            <w:r>
              <w:rPr>
                <w:rFonts w:cs="Calibri"/>
                <w:color w:val="000000"/>
                <w:lang w:val="en-DE"/>
              </w:rPr>
              <w:t>1 (0)</w:t>
            </w:r>
          </w:p>
        </w:tc>
      </w:tr>
    </w:tbl>
    <w:p w14:paraId="0D3C9ED4" w14:textId="77777777" w:rsidR="00993C36" w:rsidRPr="002B6FA2" w:rsidRDefault="00993C36" w:rsidP="00993C36">
      <w:pPr>
        <w:rPr>
          <w:sz w:val="20"/>
        </w:rPr>
      </w:pPr>
      <w:del w:id="400" w:author="Luca Kolibius (PGR)" w:date="2022-10-17T01:24:00Z">
        <w:r w:rsidRPr="002B6FA2" w:rsidDel="002061DC">
          <w:rPr>
            <w:sz w:val="20"/>
            <w:vertAlign w:val="superscript"/>
          </w:rPr>
          <w:delText>a</w:delText>
        </w:r>
        <w:r w:rsidRPr="002B6FA2" w:rsidDel="002061DC">
          <w:rPr>
            <w:sz w:val="20"/>
          </w:rPr>
          <w:delText xml:space="preserve"> </w:delText>
        </w:r>
      </w:del>
      <w:ins w:id="401" w:author="Luca Kolibius (PGR)" w:date="2022-10-17T01:24:00Z">
        <w:r w:rsidRPr="002B6FA2">
          <w:rPr>
            <w:sz w:val="20"/>
            <w:vertAlign w:val="superscript"/>
          </w:rPr>
          <w:t>a</w:t>
        </w:r>
        <w:r w:rsidRPr="002B6FA2">
          <w:rPr>
            <w:sz w:val="20"/>
          </w:rPr>
          <w:t xml:space="preserve"> </w:t>
        </w:r>
      </w:ins>
      <w:r w:rsidRPr="002B6FA2">
        <w:rPr>
          <w:sz w:val="20"/>
        </w:rPr>
        <w:t>Each number stands for the mean over all experimental sessions with the standard error across sessions in brackets.</w:t>
      </w:r>
    </w:p>
    <w:p w14:paraId="69A5E6E2" w14:textId="77777777" w:rsidR="00993C36" w:rsidRPr="002B6FA2" w:rsidRDefault="00993C36" w:rsidP="00993C36">
      <w:pPr>
        <w:rPr>
          <w:sz w:val="20"/>
        </w:rPr>
      </w:pPr>
      <w:r w:rsidRPr="002B6FA2">
        <w:rPr>
          <w:sz w:val="20"/>
          <w:vertAlign w:val="superscript"/>
        </w:rPr>
        <w:t>b</w:t>
      </w:r>
      <w:r w:rsidRPr="002B6FA2">
        <w:rPr>
          <w:sz w:val="20"/>
        </w:rPr>
        <w:t xml:space="preserve"> SUs: Single Units (including ESNs)</w:t>
      </w:r>
    </w:p>
    <w:p w14:paraId="1C974AF7" w14:textId="77777777" w:rsidR="00993C36" w:rsidRPr="00D63360" w:rsidRDefault="00993C36" w:rsidP="00993C36">
      <w:pPr>
        <w:rPr>
          <w:sz w:val="20"/>
        </w:rPr>
      </w:pPr>
      <w:r w:rsidRPr="002B6FA2">
        <w:rPr>
          <w:sz w:val="20"/>
          <w:vertAlign w:val="superscript"/>
        </w:rPr>
        <w:t>c</w:t>
      </w:r>
      <w:r w:rsidRPr="002B6FA2">
        <w:rPr>
          <w:sz w:val="20"/>
        </w:rPr>
        <w:t xml:space="preserve"> ESNs: Episode Specific Neurons</w:t>
      </w:r>
    </w:p>
    <w:p w14:paraId="7D954331" w14:textId="77777777" w:rsidR="00993C36" w:rsidRDefault="00993C36" w:rsidP="00993C36">
      <w:pPr>
        <w:pStyle w:val="SOMContent"/>
      </w:pPr>
    </w:p>
    <w:p w14:paraId="19AAA2CC" w14:textId="674B4848" w:rsidR="00993C36" w:rsidRDefault="00993C36">
      <w:pPr>
        <w:spacing w:after="160" w:line="259" w:lineRule="auto"/>
      </w:pPr>
      <w:r>
        <w:br w:type="page"/>
      </w:r>
    </w:p>
    <w:p w14:paraId="159A3E8C" w14:textId="77777777" w:rsidR="001E1470" w:rsidRDefault="001E1470" w:rsidP="001E1470">
      <w:pPr>
        <w:pStyle w:val="SMHeading"/>
        <w:spacing w:before="0" w:after="0" w:line="360" w:lineRule="auto"/>
      </w:pPr>
      <w:r>
        <w:lastRenderedPageBreak/>
        <w:t xml:space="preserve">Title: </w:t>
      </w:r>
      <w:r w:rsidRPr="004B14EF">
        <w:t>High frequency power reinstatement in the human hippocampus during episodic memor</w:t>
      </w:r>
      <w:r>
        <w:t>y</w:t>
      </w:r>
    </w:p>
    <w:p w14:paraId="595E4232" w14:textId="77777777" w:rsidR="001E1470" w:rsidRDefault="001E1470" w:rsidP="001E1470"/>
    <w:p w14:paraId="101E60FE" w14:textId="77777777" w:rsidR="001E1470" w:rsidRDefault="001E1470" w:rsidP="001E1470">
      <w:pPr>
        <w:pStyle w:val="SMHeading"/>
        <w:spacing w:before="0" w:after="0" w:line="360" w:lineRule="auto"/>
      </w:pPr>
      <w:r>
        <w:t>Abstract</w:t>
      </w:r>
    </w:p>
    <w:p w14:paraId="787BA82B" w14:textId="77777777" w:rsidR="001E1470" w:rsidRDefault="001E1470" w:rsidP="001E1470">
      <w:r w:rsidRPr="00800289">
        <w:t xml:space="preserve">Previous work has identified single neurons in the human hippocampus that significantly increase their firing rate during the encoding and retrieval of specific episodic memories (Episode Specific Neurons; ESNs). High frequency power (40-200 Hz; HFP) in the local field potential has been used as a proxy for multi-unit activity. We here studied the reinstatement of HFP in the hippocampus of patients while they completed a memory association task. </w:t>
      </w:r>
      <w:r w:rsidRPr="001C081A">
        <w:t>Consistent with earlier observations we find a significant number of microwires that show a reinstatement of HFP from encoding to retrieval in individual episodes. Importantly</w:t>
      </w:r>
      <w:r>
        <w:t>,</w:t>
      </w:r>
      <w:r w:rsidRPr="001C081A">
        <w:t xml:space="preserve"> this reinstatement is not driven by a content-specific code (i.e., population activity of Concept Neurons). </w:t>
      </w:r>
      <w:r>
        <w:t xml:space="preserve">This effect is limited to later remembered episodes and not present for later forgotten episodes. </w:t>
      </w:r>
      <w:r w:rsidRPr="00800289">
        <w:t>These findings extend the discoveries of the previous chapters from the single neuron level to the population activity reflected in the local field potential.</w:t>
      </w:r>
    </w:p>
    <w:p w14:paraId="3AEF66CB" w14:textId="77777777" w:rsidR="001E1470" w:rsidRDefault="001E1470" w:rsidP="001E1470">
      <w:r>
        <w:br w:type="page"/>
      </w:r>
    </w:p>
    <w:p w14:paraId="0D474640" w14:textId="77777777" w:rsidR="001E1470" w:rsidRDefault="001E1470" w:rsidP="001E1470">
      <w:pPr>
        <w:pStyle w:val="SMHeading"/>
        <w:spacing w:before="0" w:after="0" w:line="360" w:lineRule="auto"/>
      </w:pPr>
      <w:r>
        <w:lastRenderedPageBreak/>
        <w:t>Introduction</w:t>
      </w:r>
    </w:p>
    <w:p w14:paraId="097F4B1D" w14:textId="61B62810" w:rsidR="001E1470" w:rsidRPr="007C2001" w:rsidRDefault="005363F2" w:rsidP="00CB25AC">
      <w:pPr>
        <w:rPr>
          <w:szCs w:val="24"/>
        </w:rPr>
      </w:pPr>
      <w:r w:rsidRPr="005363F2">
        <w:t>Episodic memories refer to the memory of distinctive events composed of multiple, multimodal elements that occurred at a specific time and space. In the previous chapter, we investigated the formation and retrieval of these episodic memories at the level of single neurons in the human hippocampus. These neurons (called Episode Specific Neurons; ESNs) increase their firing rate during encoding and retrieval of specific episodic memories.</w:t>
      </w:r>
      <w:r>
        <w:rPr>
          <w:lang w:val="en-DE"/>
        </w:rPr>
        <w:t xml:space="preserve"> </w:t>
      </w:r>
      <w:r w:rsidR="001E1470">
        <w:rPr>
          <w:szCs w:val="24"/>
        </w:rPr>
        <w:t xml:space="preserve">We provided compelling evidence that this episode specific code is separate from Concept Neurons. </w:t>
      </w:r>
      <w:r w:rsidR="001E1470" w:rsidRPr="00477786">
        <w:rPr>
          <w:szCs w:val="24"/>
        </w:rPr>
        <w:t xml:space="preserve">In this chapter we will delve into the neurophysiological substrates of memory </w:t>
      </w:r>
      <w:r w:rsidR="001E1470" w:rsidRPr="007F51C1">
        <w:rPr>
          <w:szCs w:val="24"/>
        </w:rPr>
        <w:t xml:space="preserve">processing that is one level above individual neurons: the local field potential (LFP). In contrast to local neural firing, LFPs reflect the aggregate of a myriad of local and distant transmembrane currents </w:t>
      </w:r>
      <w:r w:rsidR="007F51C1" w:rsidRPr="007F51C1">
        <w:rPr>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szCs w:val="24"/>
        </w:rPr>
        <w:instrText xml:space="preserve"> ADDIN EN.CITE </w:instrText>
      </w:r>
      <w:r w:rsidR="0057302D">
        <w:rPr>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szCs w:val="24"/>
        </w:rPr>
        <w:instrText xml:space="preserve"> ADDIN EN.CITE.DATA </w:instrText>
      </w:r>
      <w:r w:rsidR="0057302D">
        <w:rPr>
          <w:szCs w:val="24"/>
        </w:rPr>
      </w:r>
      <w:r w:rsidR="0057302D">
        <w:rPr>
          <w:szCs w:val="24"/>
        </w:rPr>
        <w:fldChar w:fldCharType="end"/>
      </w:r>
      <w:r w:rsidR="007F51C1" w:rsidRPr="007F51C1">
        <w:rPr>
          <w:szCs w:val="24"/>
        </w:rPr>
        <w:fldChar w:fldCharType="separate"/>
      </w:r>
      <w:r w:rsidR="0057302D">
        <w:rPr>
          <w:noProof/>
          <w:szCs w:val="24"/>
        </w:rPr>
        <w:t>(Buzsáki et al., 2012)</w:t>
      </w:r>
      <w:r w:rsidR="007F51C1" w:rsidRPr="007F51C1">
        <w:rPr>
          <w:szCs w:val="24"/>
        </w:rPr>
        <w:fldChar w:fldCharType="end"/>
      </w:r>
      <w:r w:rsidR="001E1470" w:rsidRPr="007F51C1">
        <w:rPr>
          <w:szCs w:val="24"/>
        </w:rPr>
        <w:t xml:space="preserve">. We will focus on the role of high frequency power (HFP; 40-200 Hz) as a proxy of local synchronous spiking activity </w:t>
      </w:r>
      <w:r w:rsidR="007F51C1" w:rsidRPr="007F51C1">
        <w:rPr>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Pr>
          <w:szCs w:val="24"/>
        </w:rPr>
        <w:instrText xml:space="preserve"> ADDIN EN.CITE </w:instrText>
      </w:r>
      <w:r w:rsidR="0057302D">
        <w:rPr>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Pr>
          <w:szCs w:val="24"/>
        </w:rPr>
        <w:instrText xml:space="preserve"> ADDIN EN.CITE.DATA </w:instrText>
      </w:r>
      <w:r w:rsidR="0057302D">
        <w:rPr>
          <w:szCs w:val="24"/>
        </w:rPr>
      </w:r>
      <w:r w:rsidR="0057302D">
        <w:rPr>
          <w:szCs w:val="24"/>
        </w:rPr>
        <w:fldChar w:fldCharType="end"/>
      </w:r>
      <w:r w:rsidR="007F51C1" w:rsidRPr="007F51C1">
        <w:rPr>
          <w:szCs w:val="24"/>
        </w:rPr>
        <w:fldChar w:fldCharType="separate"/>
      </w:r>
      <w:r w:rsidR="0057302D">
        <w:rPr>
          <w:noProof/>
          <w:szCs w:val="24"/>
        </w:rPr>
        <w:t>(Buzsáki et al., 2012; Manning et al., 2009; Nir et al., 2007; Ray et al., 2008)</w:t>
      </w:r>
      <w:r w:rsidR="007F51C1" w:rsidRPr="007F51C1">
        <w:rPr>
          <w:szCs w:val="24"/>
        </w:rPr>
        <w:fldChar w:fldCharType="end"/>
      </w:r>
      <w:r w:rsidR="001E1470" w:rsidRPr="007F51C1">
        <w:rPr>
          <w:szCs w:val="24"/>
        </w:rPr>
        <w:t xml:space="preserve">. Most of the literature examining the relation of spiking activity and HFP is based on studies in monkeys in early sensory cortical areas that have a topographic structure </w:t>
      </w:r>
      <w:r w:rsidR="00CB25AC" w:rsidRPr="007F51C1">
        <w:rPr>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Pr>
          <w:szCs w:val="24"/>
        </w:rPr>
        <w:instrText xml:space="preserve"> ADDIN EN.CITE </w:instrText>
      </w:r>
      <w:r w:rsidR="0057302D">
        <w:rPr>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Pr>
          <w:szCs w:val="24"/>
        </w:rPr>
        <w:instrText xml:space="preserve"> ADDIN EN.CITE.DATA </w:instrText>
      </w:r>
      <w:r w:rsidR="0057302D">
        <w:rPr>
          <w:szCs w:val="24"/>
        </w:rPr>
      </w:r>
      <w:r w:rsidR="0057302D">
        <w:rPr>
          <w:szCs w:val="24"/>
        </w:rPr>
        <w:fldChar w:fldCharType="end"/>
      </w:r>
      <w:r w:rsidR="00CB25AC" w:rsidRPr="007F51C1">
        <w:rPr>
          <w:szCs w:val="24"/>
        </w:rPr>
        <w:fldChar w:fldCharType="separate"/>
      </w:r>
      <w:r w:rsidR="0057302D">
        <w:rPr>
          <w:noProof/>
          <w:szCs w:val="24"/>
        </w:rPr>
        <w:t>(Buzsáki et al., 2012; Leszczyński et al., 2020; Ray et al., 2008; Ray &amp; Maunsell, 2011; Whittingstall &amp; Logothetis, 2009)</w:t>
      </w:r>
      <w:r w:rsidR="00CB25AC" w:rsidRPr="007F51C1">
        <w:rPr>
          <w:szCs w:val="24"/>
        </w:rPr>
        <w:fldChar w:fldCharType="end"/>
      </w:r>
      <w:r w:rsidR="001E1470" w:rsidRPr="007C2001">
        <w:rPr>
          <w:szCs w:val="24"/>
        </w:rPr>
        <w:t xml:space="preserve">, but some evidence has been reported in humans </w:t>
      </w:r>
      <w:r w:rsidR="00CB25AC">
        <w:rPr>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Pr>
          <w:szCs w:val="24"/>
        </w:rPr>
        <w:instrText xml:space="preserve"> ADDIN EN.CITE </w:instrText>
      </w:r>
      <w:r w:rsidR="00524FF1">
        <w:rPr>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Pr>
          <w:szCs w:val="24"/>
        </w:rPr>
        <w:instrText xml:space="preserve"> ADDIN EN.CITE.DATA </w:instrText>
      </w:r>
      <w:r w:rsidR="00524FF1">
        <w:rPr>
          <w:szCs w:val="24"/>
        </w:rPr>
      </w:r>
      <w:r w:rsidR="00524FF1">
        <w:rPr>
          <w:szCs w:val="24"/>
        </w:rPr>
        <w:fldChar w:fldCharType="end"/>
      </w:r>
      <w:r w:rsidR="00CB25AC">
        <w:rPr>
          <w:szCs w:val="24"/>
        </w:rPr>
        <w:fldChar w:fldCharType="separate"/>
      </w:r>
      <w:r w:rsidR="00524FF1">
        <w:rPr>
          <w:noProof/>
          <w:szCs w:val="24"/>
        </w:rPr>
        <w:t>(Kucewicz et al., 2014; Manning et al., 2009; Miller et al., 2009; Nir et al., 2007)</w:t>
      </w:r>
      <w:r w:rsidR="00CB25AC">
        <w:rPr>
          <w:szCs w:val="24"/>
        </w:rPr>
        <w:fldChar w:fldCharType="end"/>
      </w:r>
      <w:r w:rsidR="001E1470" w:rsidRPr="007C2001">
        <w:rPr>
          <w:szCs w:val="24"/>
        </w:rPr>
        <w:t xml:space="preserve">. Although neighbouring neurons in the hippocampus are not structured topographically and often represent very different concepts </w:t>
      </w:r>
      <w:r w:rsidR="0067613D">
        <w:rPr>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Pr>
          <w:szCs w:val="24"/>
        </w:rPr>
        <w:instrText xml:space="preserve"> ADDIN EN.CITE </w:instrText>
      </w:r>
      <w:r>
        <w:rPr>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Pr>
          <w:szCs w:val="24"/>
        </w:rPr>
        <w:instrText xml:space="preserve"> ADDIN EN.CITE.DATA </w:instrText>
      </w:r>
      <w:r>
        <w:rPr>
          <w:szCs w:val="24"/>
        </w:rPr>
      </w:r>
      <w:r>
        <w:rPr>
          <w:szCs w:val="24"/>
        </w:rPr>
        <w:fldChar w:fldCharType="end"/>
      </w:r>
      <w:r w:rsidR="0067613D">
        <w:rPr>
          <w:szCs w:val="24"/>
        </w:rPr>
        <w:fldChar w:fldCharType="separate"/>
      </w:r>
      <w:r>
        <w:rPr>
          <w:noProof/>
          <w:szCs w:val="24"/>
        </w:rPr>
        <w:t>(De Falco et al., 2016; Redish et al., 2001)</w:t>
      </w:r>
      <w:r w:rsidR="0067613D">
        <w:rPr>
          <w:szCs w:val="24"/>
        </w:rPr>
        <w:fldChar w:fldCharType="end"/>
      </w:r>
      <w:r w:rsidR="001E1470" w:rsidRPr="007C2001">
        <w:rPr>
          <w:szCs w:val="24"/>
        </w:rPr>
        <w:t xml:space="preserve"> there is some evidence that the HF</w:t>
      </w:r>
      <w:r w:rsidR="001E1470">
        <w:rPr>
          <w:szCs w:val="24"/>
        </w:rPr>
        <w:t>P</w:t>
      </w:r>
      <w:r w:rsidR="001E1470" w:rsidRPr="007C2001">
        <w:rPr>
          <w:szCs w:val="24"/>
        </w:rPr>
        <w:t xml:space="preserve">-spiking relationship remains intact </w:t>
      </w:r>
      <w:r w:rsidR="0067613D">
        <w:rPr>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Pr>
          <w:szCs w:val="24"/>
        </w:rPr>
        <w:instrText xml:space="preserve"> ADDIN EN.CITE </w:instrText>
      </w:r>
      <w:r w:rsidR="00524FF1">
        <w:rPr>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Pr>
          <w:szCs w:val="24"/>
        </w:rPr>
        <w:instrText xml:space="preserve"> ADDIN EN.CITE.DATA </w:instrText>
      </w:r>
      <w:r w:rsidR="00524FF1">
        <w:rPr>
          <w:szCs w:val="24"/>
        </w:rPr>
      </w:r>
      <w:r w:rsidR="00524FF1">
        <w:rPr>
          <w:szCs w:val="24"/>
        </w:rPr>
        <w:fldChar w:fldCharType="end"/>
      </w:r>
      <w:r w:rsidR="0067613D">
        <w:rPr>
          <w:szCs w:val="24"/>
        </w:rPr>
        <w:fldChar w:fldCharType="separate"/>
      </w:r>
      <w:r w:rsidR="00524FF1">
        <w:rPr>
          <w:noProof/>
          <w:szCs w:val="24"/>
        </w:rPr>
        <w:t>(Kucewicz et al., 2014; Manning et al., 2009)</w:t>
      </w:r>
      <w:r w:rsidR="0067613D">
        <w:rPr>
          <w:szCs w:val="24"/>
        </w:rPr>
        <w:fldChar w:fldCharType="end"/>
      </w:r>
      <w:r w:rsidR="001E1470" w:rsidRPr="007C2001">
        <w:rPr>
          <w:szCs w:val="24"/>
        </w:rPr>
        <w:t>.</w:t>
      </w:r>
    </w:p>
    <w:p w14:paraId="73714970" w14:textId="6BABFBC7" w:rsidR="001E1470" w:rsidRPr="007C2001" w:rsidRDefault="001E1470" w:rsidP="001E1470">
      <w:pPr>
        <w:rPr>
          <w:szCs w:val="24"/>
        </w:rPr>
      </w:pPr>
      <w:r w:rsidRPr="007C2001">
        <w:rPr>
          <w:szCs w:val="24"/>
        </w:rPr>
        <w:t>It is unclear if enough neurons are part of one assembly of ESN</w:t>
      </w:r>
      <w:r>
        <w:rPr>
          <w:szCs w:val="24"/>
        </w:rPr>
        <w:t>s</w:t>
      </w:r>
      <w:r w:rsidRPr="007C2001">
        <w:rPr>
          <w:szCs w:val="24"/>
        </w:rPr>
        <w:t xml:space="preserve"> (see </w:t>
      </w:r>
      <w:r>
        <w:rPr>
          <w:szCs w:val="24"/>
        </w:rPr>
        <w:t>C</w:t>
      </w:r>
      <w:r w:rsidRPr="007C2001">
        <w:rPr>
          <w:szCs w:val="24"/>
        </w:rPr>
        <w:t xml:space="preserve">hapter </w:t>
      </w:r>
      <w:r>
        <w:rPr>
          <w:szCs w:val="24"/>
        </w:rPr>
        <w:t>1</w:t>
      </w:r>
      <w:r w:rsidRPr="007C2001">
        <w:rPr>
          <w:szCs w:val="24"/>
        </w:rPr>
        <w:t xml:space="preserve">) to increase </w:t>
      </w:r>
      <w:r>
        <w:rPr>
          <w:szCs w:val="24"/>
        </w:rPr>
        <w:t>HFP</w:t>
      </w:r>
      <w:r w:rsidRPr="007C2001">
        <w:rPr>
          <w:szCs w:val="24"/>
        </w:rPr>
        <w:t xml:space="preserve">, </w:t>
      </w:r>
      <w:r>
        <w:rPr>
          <w:szCs w:val="24"/>
        </w:rPr>
        <w:t xml:space="preserve">and further </w:t>
      </w:r>
      <w:r w:rsidRPr="007C2001">
        <w:rPr>
          <w:szCs w:val="24"/>
        </w:rPr>
        <w:t xml:space="preserve">if these neurons are close enough in space and fire in synchrony. </w:t>
      </w:r>
      <w:r>
        <w:rPr>
          <w:szCs w:val="24"/>
        </w:rPr>
        <w:t>Preliminary evidence comes from</w:t>
      </w:r>
      <w:r w:rsidRPr="007C2001">
        <w:rPr>
          <w:szCs w:val="24"/>
        </w:rPr>
        <w:t xml:space="preserve"> Rutishauser and colleagues </w:t>
      </w:r>
      <w:r>
        <w:rPr>
          <w:szCs w:val="24"/>
        </w:rPr>
        <w:t xml:space="preserve">who </w:t>
      </w:r>
      <w:r w:rsidRPr="007C2001">
        <w:rPr>
          <w:szCs w:val="24"/>
        </w:rPr>
        <w:t xml:space="preserve">reported that roughly </w:t>
      </w:r>
      <w:r w:rsidR="00D323C4">
        <w:rPr>
          <w:szCs w:val="24"/>
          <w:lang w:val="en-DE"/>
        </w:rPr>
        <w:t>10-</w:t>
      </w:r>
      <w:commentRangeStart w:id="402"/>
      <w:r w:rsidRPr="007C2001">
        <w:rPr>
          <w:szCs w:val="24"/>
        </w:rPr>
        <w:t>20% of all neurons</w:t>
      </w:r>
      <w:commentRangeEnd w:id="402"/>
      <w:r>
        <w:rPr>
          <w:rStyle w:val="CommentReference"/>
        </w:rPr>
        <w:commentReference w:id="402"/>
      </w:r>
      <w:r w:rsidRPr="007C2001">
        <w:rPr>
          <w:szCs w:val="24"/>
        </w:rPr>
        <w:t xml:space="preserve"> in the hippocampus and amygdala respond</w:t>
      </w:r>
      <w:r w:rsidR="001E5247">
        <w:rPr>
          <w:szCs w:val="24"/>
          <w:lang w:val="en-DE"/>
        </w:rPr>
        <w:t>ed</w:t>
      </w:r>
      <w:r w:rsidRPr="007C2001">
        <w:rPr>
          <w:szCs w:val="24"/>
        </w:rPr>
        <w:t xml:space="preserve"> to novel </w:t>
      </w:r>
      <w:r w:rsidRPr="00D323C4">
        <w:rPr>
          <w:szCs w:val="24"/>
        </w:rPr>
        <w:t xml:space="preserve">stimuli </w:t>
      </w:r>
      <w:r w:rsidR="00D323C4" w:rsidRPr="00D323C4">
        <w:rPr>
          <w:szCs w:val="24"/>
        </w:rPr>
        <w:fldChar w:fldCharType="begin"/>
      </w:r>
      <w:r w:rsidR="00324A83">
        <w:rPr>
          <w:szCs w:val="24"/>
        </w:rPr>
        <w:instrText xml:space="preserve"> ADDIN EN.CITE &lt;EndNote&gt;&lt;Cite&gt;&lt;Author&gt;Rutishauser&lt;/Author&gt;&lt;Year&gt;2006&lt;/Year&gt;&lt;RecNum&gt;19&lt;/RecNum&gt;&lt;DisplayText&gt;(Rutishauser et al., 2006a; Rutishauser et al., 2008)&lt;/DisplayText&gt;&lt;record&gt;&lt;rec-number&gt;19&lt;/rec-number&gt;&lt;foreign-keys&gt;&lt;key app="EN" db-id="pvpx5wazhrvsd3e0ff3perwwwvrdppa005a2" timestamp="1643980630"&gt;19&lt;/key&gt;&lt;/foreign-keys&gt;&lt;ref-type name="Journal Article"&gt;17&lt;/ref-type&gt;&lt;contributors&gt;&lt;authors&gt;&lt;author&gt;Rutishauser, Ueli&lt;/author&gt;&lt;author&gt;Mamelak, Adam N&lt;/author&gt;&lt;author&gt;Schuman, Erin M&lt;/author&gt;&lt;/authors&gt;&lt;/contributors&gt;&lt;titles&gt;&lt;title&gt;Single-trial learning of novel stimuli by individual neurons of the human hippocampus-amygdala complex&lt;/title&gt;&lt;secondary-title&gt;Neuron&lt;/secondary-title&gt;&lt;/titles&gt;&lt;periodical&gt;&lt;full-title&gt;Neuron&lt;/full-title&gt;&lt;/periodical&gt;&lt;pages&gt;805-813&lt;/pages&gt;&lt;volume&gt;49&lt;/volume&gt;&lt;number&gt;6&lt;/number&gt;&lt;dates&gt;&lt;year&gt;2006&lt;/year&gt;&lt;/dates&gt;&lt;isbn&gt;0896-6273&lt;/isbn&gt;&lt;urls&gt;&lt;/urls&gt;&lt;/record&gt;&lt;/Cite&gt;&lt;Cite&gt;&lt;Author&gt;Rutishauser&lt;/Author&gt;&lt;Year&gt;2008&lt;/Year&gt;&lt;RecNum&gt;20&lt;/RecNum&gt;&lt;record&gt;&lt;rec-number&gt;20&lt;/rec-number&gt;&lt;foreign-keys&gt;&lt;key app="EN" db-id="pvpx5wazhrvsd3e0ff3perwwwvrdppa005a2" timestamp="1643980640"&gt;20&lt;/key&gt;&lt;/foreign-keys&gt;&lt;ref-type name="Journal Article"&gt;17&lt;/ref-type&gt;&lt;contributors&gt;&lt;authors&gt;&lt;author&gt;Rutishauser, Ueli&lt;/author&gt;&lt;author&gt;Schuman, Erin M&lt;/author&gt;&lt;author&gt;Mamelak, Adam N&lt;/author&gt;&lt;/authors&gt;&lt;/contributors&gt;&lt;titles&gt;&lt;title&gt;Activity of human hippocampal and amygdala neurons during retrieval of declarative memories&lt;/title&gt;&lt;secondary-title&gt;Proceedings of the National Academy of Sciences&lt;/secondary-title&gt;&lt;/titles&gt;&lt;periodical&gt;&lt;full-title&gt;Proceedings of the National Academy of Sciences&lt;/full-title&gt;&lt;/periodical&gt;&lt;pages&gt;329-334&lt;/pages&gt;&lt;volume&gt;105&lt;/volume&gt;&lt;number&gt;1&lt;/number&gt;&lt;dates&gt;&lt;year&gt;2008&lt;/year&gt;&lt;/dates&gt;&lt;isbn&gt;0027-8424&lt;/isbn&gt;&lt;urls&gt;&lt;/urls&gt;&lt;/record&gt;&lt;/Cite&gt;&lt;/EndNote&gt;</w:instrText>
      </w:r>
      <w:r w:rsidR="00D323C4" w:rsidRPr="00D323C4">
        <w:rPr>
          <w:szCs w:val="24"/>
        </w:rPr>
        <w:fldChar w:fldCharType="separate"/>
      </w:r>
      <w:r w:rsidR="00324A83">
        <w:rPr>
          <w:noProof/>
          <w:szCs w:val="24"/>
        </w:rPr>
        <w:t>(Rutishauser et al., 2006a; Rutishauser et al., 2008)</w:t>
      </w:r>
      <w:r w:rsidR="00D323C4" w:rsidRPr="00D323C4">
        <w:rPr>
          <w:szCs w:val="24"/>
        </w:rPr>
        <w:fldChar w:fldCharType="end"/>
      </w:r>
      <w:r w:rsidRPr="00D323C4">
        <w:rPr>
          <w:szCs w:val="24"/>
        </w:rPr>
        <w:t>, which is likely enough to</w:t>
      </w:r>
      <w:r w:rsidRPr="007C2001">
        <w:rPr>
          <w:szCs w:val="24"/>
        </w:rPr>
        <w:t xml:space="preserve"> elicit HFA. However, the authors do not report whether these neurons respond to specific new episodes or new episodes in general and how many of them reinstate their firing rate during retrieval.</w:t>
      </w:r>
      <w:r>
        <w:rPr>
          <w:szCs w:val="24"/>
        </w:rPr>
        <w:t xml:space="preserve"> </w:t>
      </w:r>
      <w:r w:rsidRPr="001A6CEE">
        <w:rPr>
          <w:szCs w:val="24"/>
        </w:rPr>
        <w:t>Based on the average number of identified Concept Neurons, recorded neurons, and presented images, it is estimated that approximately one million neurons within the medial temporal lobe code for a given concept. This represents only 0.1% of the total number of neurons in the MTL</w:t>
      </w:r>
      <w:r>
        <w:rPr>
          <w:szCs w:val="24"/>
        </w:rPr>
        <w:t xml:space="preserve"> </w:t>
      </w:r>
      <w:r w:rsidRPr="001A6CEE">
        <w:rPr>
          <w:szCs w:val="24"/>
        </w:rPr>
        <w:t>(</w:t>
      </w:r>
      <w:r w:rsidR="008D5EF6">
        <w:rPr>
          <w:szCs w:val="24"/>
        </w:rPr>
        <w:fldChar w:fldCharType="begin"/>
      </w:r>
      <w:r w:rsidR="00A035C5">
        <w:rPr>
          <w:szCs w:val="24"/>
        </w:rPr>
        <w:instrText xml:space="preserve"> ADDIN EN.CITE &lt;EndNote&gt;&lt;Cite AuthorYear="1"&gt;&lt;Author&gt;Quian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Pr>
          <w:szCs w:val="24"/>
        </w:rPr>
        <w:fldChar w:fldCharType="separate"/>
      </w:r>
      <w:r w:rsidR="00A035C5">
        <w:rPr>
          <w:noProof/>
          <w:szCs w:val="24"/>
        </w:rPr>
        <w:t>Quian Quiroga (2012)</w:t>
      </w:r>
      <w:r w:rsidR="008D5EF6">
        <w:rPr>
          <w:szCs w:val="24"/>
        </w:rPr>
        <w:fldChar w:fldCharType="end"/>
      </w:r>
      <w:r w:rsidRPr="001A6CEE">
        <w:rPr>
          <w:szCs w:val="24"/>
        </w:rPr>
        <w:t>)</w:t>
      </w:r>
      <w:r>
        <w:rPr>
          <w:szCs w:val="24"/>
        </w:rPr>
        <w:t>, which likely does not impact HFP.</w:t>
      </w:r>
    </w:p>
    <w:p w14:paraId="5C1B3D78" w14:textId="46668534" w:rsidR="001E1470" w:rsidRPr="00A762BD" w:rsidRDefault="001E1470" w:rsidP="001E1470">
      <w:pPr>
        <w:rPr>
          <w:szCs w:val="24"/>
        </w:rPr>
      </w:pPr>
      <w:r>
        <w:rPr>
          <w:szCs w:val="24"/>
        </w:rPr>
        <w:t>In conclusion, w</w:t>
      </w:r>
      <w:r w:rsidRPr="007C2001">
        <w:rPr>
          <w:szCs w:val="24"/>
        </w:rPr>
        <w:t xml:space="preserve">e postulate a reinstatement of power in the high frequency band from encoding of specific trials to their reinstatement during an episodic memory task. As Concept Neurons are thought to be part of smaller assemblies </w:t>
      </w:r>
      <w:r w:rsidR="008D5EF6">
        <w:rPr>
          <w:szCs w:val="24"/>
        </w:rPr>
        <w:fldChar w:fldCharType="begin"/>
      </w:r>
      <w:r w:rsidR="00A035C5">
        <w:rPr>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Pr>
          <w:szCs w:val="24"/>
        </w:rPr>
        <w:fldChar w:fldCharType="separate"/>
      </w:r>
      <w:r w:rsidR="00A035C5">
        <w:rPr>
          <w:noProof/>
          <w:szCs w:val="24"/>
        </w:rPr>
        <w:t>(Quian Quiroga, 2012)</w:t>
      </w:r>
      <w:r w:rsidR="008D5EF6">
        <w:rPr>
          <w:szCs w:val="24"/>
        </w:rPr>
        <w:fldChar w:fldCharType="end"/>
      </w:r>
      <w:r w:rsidRPr="007C2001">
        <w:rPr>
          <w:szCs w:val="24"/>
        </w:rPr>
        <w:t xml:space="preserve"> we </w:t>
      </w:r>
      <w:commentRangeStart w:id="403"/>
      <w:r w:rsidRPr="007C2001">
        <w:rPr>
          <w:szCs w:val="24"/>
        </w:rPr>
        <w:t>expect</w:t>
      </w:r>
      <w:commentRangeEnd w:id="403"/>
      <w:r>
        <w:rPr>
          <w:rStyle w:val="CommentReference"/>
        </w:rPr>
        <w:commentReference w:id="403"/>
      </w:r>
      <w:r w:rsidRPr="007C2001">
        <w:rPr>
          <w:szCs w:val="24"/>
        </w:rPr>
        <w:t xml:space="preserve"> not to find changes in high frequency power induced by specific concepts.</w:t>
      </w:r>
      <w:r>
        <w:br w:type="page"/>
      </w:r>
    </w:p>
    <w:p w14:paraId="1C1215F6" w14:textId="77777777" w:rsidR="001E1470" w:rsidRPr="001C5F9D" w:rsidRDefault="001E1470" w:rsidP="001E1470">
      <w:pPr>
        <w:pStyle w:val="SMHeading"/>
        <w:spacing w:before="0" w:after="0" w:line="360" w:lineRule="auto"/>
      </w:pPr>
      <w:r w:rsidRPr="001840C2">
        <w:lastRenderedPageBreak/>
        <w:t>Materials and Methods</w:t>
      </w:r>
    </w:p>
    <w:p w14:paraId="2C5FC307" w14:textId="22819700" w:rsidR="001E1470" w:rsidRPr="001778B0" w:rsidRDefault="001778B0" w:rsidP="001E1470">
      <w:pPr>
        <w:pStyle w:val="SMText"/>
        <w:spacing w:line="360" w:lineRule="auto"/>
        <w:ind w:firstLine="0"/>
        <w:rPr>
          <w:szCs w:val="24"/>
        </w:rPr>
      </w:pPr>
      <w:r w:rsidRPr="001778B0">
        <w:rPr>
          <w:szCs w:val="24"/>
          <w:highlight w:val="yellow"/>
        </w:rPr>
        <w:t xml:space="preserve">For a description of the </w:t>
      </w:r>
      <w:r w:rsidRPr="001778B0">
        <w:rPr>
          <w:i/>
          <w:iCs/>
          <w:szCs w:val="24"/>
          <w:highlight w:val="yellow"/>
        </w:rPr>
        <w:t>experimental procedures</w:t>
      </w:r>
      <w:r w:rsidRPr="001778B0">
        <w:rPr>
          <w:szCs w:val="24"/>
          <w:highlight w:val="yellow"/>
        </w:rPr>
        <w:t xml:space="preserve">, the </w:t>
      </w:r>
      <w:r w:rsidRPr="001778B0">
        <w:rPr>
          <w:i/>
          <w:iCs/>
          <w:szCs w:val="24"/>
          <w:highlight w:val="yellow"/>
        </w:rPr>
        <w:t>participants</w:t>
      </w:r>
      <w:r w:rsidRPr="001778B0">
        <w:rPr>
          <w:szCs w:val="24"/>
          <w:highlight w:val="yellow"/>
        </w:rPr>
        <w:t xml:space="preserve">, </w:t>
      </w:r>
      <w:r w:rsidRPr="001778B0">
        <w:rPr>
          <w:i/>
          <w:iCs/>
          <w:szCs w:val="24"/>
          <w:highlight w:val="yellow"/>
        </w:rPr>
        <w:t>behavioural analysis</w:t>
      </w:r>
      <w:r w:rsidRPr="001778B0">
        <w:rPr>
          <w:szCs w:val="24"/>
          <w:highlight w:val="yellow"/>
        </w:rPr>
        <w:t xml:space="preserve">, </w:t>
      </w:r>
      <w:r w:rsidRPr="001778B0">
        <w:rPr>
          <w:i/>
          <w:iCs/>
          <w:szCs w:val="24"/>
          <w:highlight w:val="yellow"/>
        </w:rPr>
        <w:t>recording system and electrodes</w:t>
      </w:r>
      <w:r w:rsidRPr="001778B0">
        <w:rPr>
          <w:szCs w:val="24"/>
          <w:highlight w:val="yellow"/>
        </w:rPr>
        <w:t xml:space="preserve"> and </w:t>
      </w:r>
      <w:r w:rsidRPr="001778B0">
        <w:rPr>
          <w:i/>
          <w:iCs/>
          <w:szCs w:val="24"/>
          <w:highlight w:val="yellow"/>
        </w:rPr>
        <w:t>co-registering of the MRIs</w:t>
      </w:r>
      <w:r w:rsidRPr="001778B0">
        <w:rPr>
          <w:szCs w:val="24"/>
          <w:highlight w:val="yellow"/>
        </w:rPr>
        <w:t>, please see the methods section of Chapter 1 (p. xx - p. xx)</w:t>
      </w:r>
    </w:p>
    <w:p w14:paraId="608A8FF9" w14:textId="77777777" w:rsidR="001778B0" w:rsidRPr="001840C2" w:rsidRDefault="001778B0" w:rsidP="001E1470">
      <w:pPr>
        <w:pStyle w:val="SMText"/>
        <w:spacing w:line="360" w:lineRule="auto"/>
        <w:ind w:firstLine="0"/>
        <w:rPr>
          <w:szCs w:val="24"/>
        </w:rPr>
      </w:pPr>
    </w:p>
    <w:p w14:paraId="70C9A541" w14:textId="77777777" w:rsidR="001E1470" w:rsidRPr="001840C2" w:rsidRDefault="001E1470" w:rsidP="001E1470">
      <w:pPr>
        <w:pStyle w:val="SMText"/>
        <w:spacing w:line="360" w:lineRule="auto"/>
        <w:ind w:firstLine="0"/>
        <w:rPr>
          <w:szCs w:val="24"/>
          <w:u w:val="single"/>
        </w:rPr>
      </w:pPr>
      <w:r w:rsidRPr="001840C2">
        <w:rPr>
          <w:szCs w:val="24"/>
          <w:u w:val="single"/>
        </w:rPr>
        <w:t>Statistical analysis</w:t>
      </w:r>
    </w:p>
    <w:p w14:paraId="02D593EC" w14:textId="77777777" w:rsidR="001E1470" w:rsidRPr="001840C2" w:rsidRDefault="001E1470" w:rsidP="001E1470">
      <w:pPr>
        <w:pStyle w:val="SMText"/>
        <w:spacing w:line="360" w:lineRule="auto"/>
        <w:ind w:firstLine="0"/>
        <w:rPr>
          <w:szCs w:val="24"/>
        </w:rPr>
      </w:pPr>
      <w:r w:rsidRPr="001840C2">
        <w:rPr>
          <w:szCs w:val="24"/>
        </w:rPr>
        <w:t xml:space="preserve">All statistical analyses were conducted using MATLAB R2020a on a computer running Windows 10 Enterprise. The significance threshold for all statistical tests was set at 0.05. Unless specified otherwise, all permutation tests were implemented with </w:t>
      </w:r>
      <w:r w:rsidRPr="001840C2">
        <w:rPr>
          <w:i/>
          <w:iCs/>
          <w:szCs w:val="24"/>
        </w:rPr>
        <w:t>N</w:t>
      </w:r>
      <w:r w:rsidRPr="001840C2">
        <w:rPr>
          <w:szCs w:val="24"/>
        </w:rPr>
        <w:t xml:space="preserve"> = 1,000 random draws.</w:t>
      </w:r>
    </w:p>
    <w:p w14:paraId="56986806" w14:textId="77777777" w:rsidR="001E1470" w:rsidRPr="001840C2" w:rsidRDefault="001E1470" w:rsidP="001E1470">
      <w:pPr>
        <w:pStyle w:val="SMText"/>
        <w:spacing w:line="360" w:lineRule="auto"/>
        <w:ind w:firstLine="0"/>
        <w:rPr>
          <w:szCs w:val="24"/>
        </w:rPr>
      </w:pPr>
    </w:p>
    <w:p w14:paraId="2FDB9D3A" w14:textId="77777777" w:rsidR="001E1470" w:rsidRPr="001840C2" w:rsidRDefault="001E1470" w:rsidP="001E1470">
      <w:pPr>
        <w:pStyle w:val="SMText"/>
        <w:spacing w:line="360" w:lineRule="auto"/>
        <w:ind w:firstLine="0"/>
        <w:rPr>
          <w:szCs w:val="24"/>
          <w:u w:val="single"/>
        </w:rPr>
      </w:pPr>
      <w:r w:rsidRPr="001840C2">
        <w:rPr>
          <w:szCs w:val="24"/>
          <w:u w:val="single"/>
        </w:rPr>
        <w:t>Identification of Episode Specific Neurons (ESNs)</w:t>
      </w:r>
    </w:p>
    <w:p w14:paraId="172B8BE5" w14:textId="77777777" w:rsidR="001E1470" w:rsidRPr="001840C2" w:rsidRDefault="001E1470" w:rsidP="001E1470">
      <w:pPr>
        <w:pStyle w:val="SMText"/>
        <w:spacing w:line="360" w:lineRule="auto"/>
        <w:ind w:firstLine="0"/>
        <w:rPr>
          <w:szCs w:val="24"/>
        </w:rPr>
      </w:pPr>
      <w:r w:rsidRPr="001840C2">
        <w:rPr>
          <w:szCs w:val="24"/>
        </w:rPr>
        <w:t>See above.</w:t>
      </w:r>
    </w:p>
    <w:p w14:paraId="7CA29127" w14:textId="77777777" w:rsidR="001E1470" w:rsidRDefault="001E1470" w:rsidP="001E1470">
      <w:pPr>
        <w:pStyle w:val="SMText"/>
        <w:spacing w:line="360" w:lineRule="auto"/>
        <w:ind w:firstLine="0"/>
        <w:rPr>
          <w:szCs w:val="24"/>
        </w:rPr>
      </w:pPr>
    </w:p>
    <w:p w14:paraId="03A77185" w14:textId="77777777" w:rsidR="001E1470" w:rsidRPr="00E05217" w:rsidRDefault="001E1470" w:rsidP="001E1470">
      <w:pPr>
        <w:pStyle w:val="SMSubheading"/>
        <w:spacing w:line="360" w:lineRule="auto"/>
        <w:rPr>
          <w:szCs w:val="24"/>
        </w:rPr>
      </w:pPr>
      <w:r w:rsidRPr="001840C2">
        <w:rPr>
          <w:szCs w:val="24"/>
          <w:u w:val="single"/>
        </w:rPr>
        <w:t xml:space="preserve">LFP </w:t>
      </w:r>
      <w:r>
        <w:rPr>
          <w:szCs w:val="24"/>
          <w:u w:val="single"/>
        </w:rPr>
        <w:t>p</w:t>
      </w:r>
      <w:r w:rsidRPr="001840C2">
        <w:rPr>
          <w:szCs w:val="24"/>
          <w:u w:val="single"/>
        </w:rPr>
        <w:t>re-proces</w:t>
      </w:r>
      <w:r w:rsidRPr="001840C2">
        <w:rPr>
          <w:szCs w:val="24"/>
        </w:rPr>
        <w:t>sing</w:t>
      </w:r>
    </w:p>
    <w:p w14:paraId="49BAA19B" w14:textId="77777777" w:rsidR="001E1470" w:rsidRPr="001840C2" w:rsidRDefault="001E1470" w:rsidP="001E1470">
      <w:pPr>
        <w:pStyle w:val="SMText"/>
        <w:spacing w:line="360" w:lineRule="auto"/>
        <w:ind w:firstLine="0"/>
        <w:rPr>
          <w:szCs w:val="24"/>
        </w:rPr>
      </w:pPr>
      <w:commentRangeStart w:id="404"/>
      <w:commentRangeStart w:id="405"/>
      <w:r w:rsidRPr="001840C2">
        <w:rPr>
          <w:szCs w:val="24"/>
        </w:rPr>
        <w:t>We downsampled the LFP data from microwires that contained neurons in the hippocampus to 1,000 Hz and applied a fourth-order Butterworth bandstop filter with a centre frequency of 50 Hz (</w:t>
      </w:r>
      <w:r>
        <w:rPr>
          <w:szCs w:val="24"/>
        </w:rPr>
        <w:t xml:space="preserve">± </w:t>
      </w:r>
      <w:r w:rsidRPr="001840C2">
        <w:rPr>
          <w:szCs w:val="24"/>
        </w:rPr>
        <w:t>1 Hz) and its harmonics up to 300 Hz, to remove line noise.</w:t>
      </w:r>
      <w:commentRangeEnd w:id="404"/>
      <w:r>
        <w:rPr>
          <w:rStyle w:val="CommentReference"/>
        </w:rPr>
        <w:commentReference w:id="404"/>
      </w:r>
      <w:commentRangeEnd w:id="405"/>
      <w:r>
        <w:rPr>
          <w:rStyle w:val="CommentReference"/>
        </w:rPr>
        <w:commentReference w:id="405"/>
      </w:r>
    </w:p>
    <w:p w14:paraId="17D68A2F" w14:textId="77777777" w:rsidR="001E1470" w:rsidRPr="001840C2" w:rsidRDefault="001E1470" w:rsidP="001E1470">
      <w:pPr>
        <w:pStyle w:val="SMText"/>
        <w:spacing w:line="360" w:lineRule="auto"/>
        <w:rPr>
          <w:szCs w:val="24"/>
        </w:rPr>
      </w:pPr>
    </w:p>
    <w:p w14:paraId="1C7FDC82" w14:textId="77777777" w:rsidR="001E1470" w:rsidRPr="00E05217" w:rsidRDefault="001E1470" w:rsidP="001E1470">
      <w:pPr>
        <w:pStyle w:val="SMSubheading"/>
        <w:spacing w:line="360" w:lineRule="auto"/>
        <w:rPr>
          <w:szCs w:val="24"/>
          <w:u w:val="single"/>
        </w:rPr>
      </w:pPr>
      <w:r w:rsidRPr="001840C2">
        <w:rPr>
          <w:szCs w:val="24"/>
          <w:u w:val="single"/>
        </w:rPr>
        <w:t>LFP Artefact Rejection</w:t>
      </w:r>
    </w:p>
    <w:p w14:paraId="703B19E0" w14:textId="77777777" w:rsidR="001E1470" w:rsidRPr="001840C2" w:rsidRDefault="001E1470" w:rsidP="001E1470">
      <w:pPr>
        <w:pStyle w:val="SMText"/>
        <w:spacing w:line="360" w:lineRule="auto"/>
        <w:ind w:firstLine="0"/>
        <w:rPr>
          <w:szCs w:val="24"/>
        </w:rPr>
      </w:pPr>
      <w:r w:rsidRPr="001840C2">
        <w:rPr>
          <w:szCs w:val="24"/>
        </w:rPr>
        <w:t xml:space="preserve">For each microwire, we computed the bandpass-filtered signal between </w:t>
      </w:r>
      <w:commentRangeStart w:id="406"/>
      <w:commentRangeStart w:id="407"/>
      <w:commentRangeStart w:id="408"/>
      <w:r>
        <w:rPr>
          <w:szCs w:val="24"/>
        </w:rPr>
        <w:t>40</w:t>
      </w:r>
      <w:r w:rsidRPr="001840C2">
        <w:rPr>
          <w:szCs w:val="24"/>
        </w:rPr>
        <w:t xml:space="preserve"> Hz and </w:t>
      </w:r>
      <w:r>
        <w:rPr>
          <w:szCs w:val="24"/>
        </w:rPr>
        <w:t>200</w:t>
      </w:r>
      <w:r w:rsidRPr="001840C2">
        <w:rPr>
          <w:szCs w:val="24"/>
        </w:rPr>
        <w:t xml:space="preserve"> Hz </w:t>
      </w:r>
      <w:commentRangeEnd w:id="406"/>
      <w:r>
        <w:rPr>
          <w:rStyle w:val="CommentReference"/>
        </w:rPr>
        <w:commentReference w:id="406"/>
      </w:r>
      <w:commentRangeEnd w:id="407"/>
      <w:r>
        <w:rPr>
          <w:rStyle w:val="CommentReference"/>
        </w:rPr>
        <w:commentReference w:id="407"/>
      </w:r>
      <w:commentRangeEnd w:id="408"/>
      <w:r>
        <w:rPr>
          <w:rStyle w:val="CommentReference"/>
        </w:rPr>
        <w:commentReference w:id="408"/>
      </w:r>
      <w:r w:rsidRPr="001840C2">
        <w:rPr>
          <w:szCs w:val="24"/>
        </w:rPr>
        <w:t>using a first-order Butterworth filter. We identified any data points exceeding five standard deviations from the mean of this signal as artefacts and excluded the one-second intervals preceding and following them.</w:t>
      </w:r>
    </w:p>
    <w:p w14:paraId="265C9E7D" w14:textId="77777777" w:rsidR="001E1470" w:rsidRPr="001840C2" w:rsidRDefault="001E1470" w:rsidP="001E1470">
      <w:pPr>
        <w:pStyle w:val="SMText"/>
        <w:spacing w:line="360" w:lineRule="auto"/>
        <w:rPr>
          <w:szCs w:val="24"/>
        </w:rPr>
      </w:pPr>
    </w:p>
    <w:p w14:paraId="4A38DB7B" w14:textId="77777777" w:rsidR="001E1470" w:rsidRPr="001840C2" w:rsidRDefault="001E1470" w:rsidP="001E1470">
      <w:pPr>
        <w:pStyle w:val="SMSubheading"/>
        <w:spacing w:line="360" w:lineRule="auto"/>
        <w:rPr>
          <w:szCs w:val="24"/>
          <w:u w:val="single"/>
        </w:rPr>
      </w:pPr>
      <w:r w:rsidRPr="001840C2">
        <w:rPr>
          <w:szCs w:val="24"/>
          <w:u w:val="single"/>
        </w:rPr>
        <w:t>Identification of Episode Specific Microwires (ESWs)</w:t>
      </w:r>
    </w:p>
    <w:p w14:paraId="0248CEC3" w14:textId="77777777" w:rsidR="001E1470" w:rsidRPr="001840C2" w:rsidRDefault="001E1470" w:rsidP="001E1470">
      <w:pPr>
        <w:pStyle w:val="SMText"/>
        <w:spacing w:line="360" w:lineRule="auto"/>
        <w:ind w:firstLine="0"/>
        <w:rPr>
          <w:szCs w:val="24"/>
        </w:rPr>
      </w:pPr>
      <w:r w:rsidRPr="001840C2">
        <w:rPr>
          <w:szCs w:val="24"/>
        </w:rPr>
        <w:t xml:space="preserve">We considered neural activity from the onset of the associated image to the patient's response in encoding trials, and from the cue onset to the response onset in retrieval trials. To account for edge artefacts, we extended these trial definitions by 100ms on each side. We then performed a wavelet analysis using wavelets from </w:t>
      </w:r>
      <w:r>
        <w:rPr>
          <w:szCs w:val="24"/>
        </w:rPr>
        <w:t>40</w:t>
      </w:r>
      <w:r w:rsidRPr="001840C2">
        <w:rPr>
          <w:szCs w:val="24"/>
        </w:rPr>
        <w:t xml:space="preserve"> Hz to </w:t>
      </w:r>
      <w:r>
        <w:rPr>
          <w:szCs w:val="24"/>
        </w:rPr>
        <w:t>200</w:t>
      </w:r>
      <w:r w:rsidRPr="001840C2">
        <w:rPr>
          <w:szCs w:val="24"/>
        </w:rPr>
        <w:t xml:space="preserve"> Hz in steps of 5 Hz and a width of 7 cycles, on the linenoise-removed broadband signal. After removing all artefacts (see #Artefact Rejection), we computed the mean power over all frequencies. </w:t>
      </w:r>
    </w:p>
    <w:p w14:paraId="3E30B07C" w14:textId="7DF238E9" w:rsidR="001E1470" w:rsidRPr="001840C2" w:rsidRDefault="001E1470" w:rsidP="001E1470">
      <w:pPr>
        <w:pStyle w:val="SMText"/>
        <w:spacing w:line="360" w:lineRule="auto"/>
        <w:rPr>
          <w:szCs w:val="24"/>
        </w:rPr>
      </w:pPr>
      <w:r w:rsidRPr="001840C2">
        <w:rPr>
          <w:szCs w:val="24"/>
        </w:rPr>
        <w:t xml:space="preserve">Trials that consisted of 50% or more artefacts during encoding or retrieval were excluded, and if fewer than nine trials remained, the microwire was not considered for further analysis. We z-scored the remaining HFA power values independently for encoding and retrieval, and </w:t>
      </w:r>
      <w:r>
        <w:rPr>
          <w:szCs w:val="24"/>
        </w:rPr>
        <w:t xml:space="preserve">afterwards </w:t>
      </w:r>
      <w:r w:rsidRPr="001840C2">
        <w:rPr>
          <w:szCs w:val="24"/>
        </w:rPr>
        <w:t xml:space="preserve">excluded </w:t>
      </w:r>
      <w:r>
        <w:rPr>
          <w:szCs w:val="24"/>
        </w:rPr>
        <w:t xml:space="preserve">later forgotten trials. </w:t>
      </w:r>
      <w:r w:rsidRPr="001840C2">
        <w:rPr>
          <w:szCs w:val="24"/>
        </w:rPr>
        <w:t xml:space="preserve">Finally, we defined the </w:t>
      </w:r>
      <w:r w:rsidRPr="001840C2">
        <w:rPr>
          <w:szCs w:val="24"/>
        </w:rPr>
        <w:lastRenderedPageBreak/>
        <w:t xml:space="preserve">element-wise product of the encoding and retrieval standardized HFA power as a proxy for episode-specific reinstatement. To calculate a threshold for this episode-specific firing reinstatement we permuted the order of the encoding and retrieval episodes and recomputed the reinstatement value. We repeated </w:t>
      </w:r>
      <w:r w:rsidRPr="00C11CFC">
        <w:rPr>
          <w:color w:val="000000" w:themeColor="text1"/>
          <w:szCs w:val="24"/>
        </w:rPr>
        <w:t>this step 1,000 times and took the 99th percentile as a threshold against which we compared the empirical reinstatement value. If the empirical reinstatement exceeded the threshold and its standardized power at encoding and retrieval was at least 1.645 (</w:t>
      </w:r>
      <w:r w:rsidRPr="00C11CFC">
        <w:rPr>
          <w:rFonts w:ascii="Cambria Math" w:hAnsi="Cambria Math" w:cs="Cambria Math"/>
          <w:color w:val="000000" w:themeColor="text1"/>
          <w:szCs w:val="24"/>
        </w:rPr>
        <w:t>≙</w:t>
      </w:r>
      <w:r w:rsidRPr="00C11CFC">
        <w:rPr>
          <w:color w:val="000000" w:themeColor="text1"/>
          <w:szCs w:val="24"/>
        </w:rPr>
        <w:t xml:space="preserve"> </w:t>
      </w:r>
      <w:r w:rsidRPr="00BE0E81">
        <w:rPr>
          <w:i/>
          <w:iCs/>
          <w:color w:val="000000" w:themeColor="text1"/>
          <w:szCs w:val="24"/>
        </w:rPr>
        <w:t>p</w:t>
      </w:r>
      <w:r w:rsidRPr="00BE0E81">
        <w:rPr>
          <w:color w:val="000000" w:themeColor="text1"/>
          <w:szCs w:val="24"/>
          <w:vertAlign w:val="subscript"/>
        </w:rPr>
        <w:t>right-tailed</w:t>
      </w:r>
      <w:r w:rsidRPr="00BE0E81">
        <w:rPr>
          <w:color w:val="000000" w:themeColor="text1"/>
          <w:szCs w:val="24"/>
        </w:rPr>
        <w:t xml:space="preserve"> </w:t>
      </w:r>
      <w:r w:rsidRPr="00C11CFC">
        <w:rPr>
          <w:color w:val="000000" w:themeColor="text1"/>
          <w:szCs w:val="24"/>
        </w:rPr>
        <w:t xml:space="preserve">&lt; 0.05), we </w:t>
      </w:r>
      <w:r w:rsidRPr="001840C2">
        <w:rPr>
          <w:szCs w:val="24"/>
        </w:rPr>
        <w:t>considered this microwire an Episod</w:t>
      </w:r>
      <w:r>
        <w:rPr>
          <w:szCs w:val="24"/>
        </w:rPr>
        <w:t>e</w:t>
      </w:r>
      <w:r w:rsidRPr="001840C2">
        <w:rPr>
          <w:szCs w:val="24"/>
        </w:rPr>
        <w:t xml:space="preserve"> Specific Microwire (ESW). This procedure allows for thresholding but does not correct for multiple comparisons on the level of a microwire.</w:t>
      </w:r>
      <w:r>
        <w:rPr>
          <w:szCs w:val="24"/>
        </w:rPr>
        <w:t xml:space="preserve"> </w:t>
      </w:r>
      <w:r w:rsidRPr="001840C2">
        <w:rPr>
          <w:szCs w:val="24"/>
        </w:rPr>
        <w:t xml:space="preserve">To determine whether there was a significant number of microwires that showed </w:t>
      </w:r>
      <w:r>
        <w:rPr>
          <w:szCs w:val="24"/>
        </w:rPr>
        <w:t>an</w:t>
      </w:r>
      <w:r w:rsidRPr="001840C2">
        <w:rPr>
          <w:szCs w:val="24"/>
        </w:rPr>
        <w:t xml:space="preserve"> episode-specific power reinstatement, we randomly drew one of the previously calculated permutations for each microwire and determined whether it would be classified as a ESW under the same criteria as before. In each of the 1,000 permutations, we summed up the number of shuffled ESW which we then used to create a null distribution against which we compared the empirically determined number of ESW.</w:t>
      </w:r>
      <w:r>
        <w:rPr>
          <w:szCs w:val="24"/>
        </w:rPr>
        <w:t xml:space="preserve"> </w:t>
      </w:r>
      <w:r w:rsidRPr="001840C2">
        <w:rPr>
          <w:szCs w:val="24"/>
        </w:rPr>
        <w:t xml:space="preserve">To generate Figure XX, we repeated the time-frequency analysis in the range of 3 Hz and </w:t>
      </w:r>
      <w:r>
        <w:rPr>
          <w:szCs w:val="24"/>
        </w:rPr>
        <w:t>2</w:t>
      </w:r>
      <w:r w:rsidRPr="001840C2">
        <w:rPr>
          <w:szCs w:val="24"/>
        </w:rPr>
        <w:t xml:space="preserve">00 Hz </w:t>
      </w:r>
      <w:r>
        <w:rPr>
          <w:szCs w:val="24"/>
        </w:rPr>
        <w:t xml:space="preserve">in 50 logarithmically spaced steps </w:t>
      </w:r>
      <w:r w:rsidRPr="001840C2">
        <w:rPr>
          <w:szCs w:val="24"/>
        </w:rPr>
        <w:t>for all microwires that exhibited a HF</w:t>
      </w:r>
      <w:r>
        <w:rPr>
          <w:szCs w:val="24"/>
        </w:rPr>
        <w:t>P</w:t>
      </w:r>
      <w:r w:rsidRPr="001840C2">
        <w:rPr>
          <w:szCs w:val="24"/>
        </w:rPr>
        <w:t xml:space="preserve"> reinstatement in at least one episode. For each ESW we calculated the mean </w:t>
      </w:r>
      <w:r>
        <w:rPr>
          <w:szCs w:val="24"/>
        </w:rPr>
        <w:t>HFP</w:t>
      </w:r>
      <w:r w:rsidRPr="001840C2">
        <w:rPr>
          <w:szCs w:val="24"/>
        </w:rPr>
        <w:t xml:space="preserve"> during reinstated and non-reinstated episodes and then averaged the respective power spectra across all ESW. To determine the statistical significance of the results, we used a cluster-based permutation test </w:t>
      </w:r>
      <w:r w:rsidR="003613B9">
        <w:rPr>
          <w:szCs w:val="24"/>
        </w:rPr>
        <w:fldChar w:fldCharType="begin"/>
      </w:r>
      <w:r w:rsidR="003613B9">
        <w:rPr>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3613B9">
        <w:rPr>
          <w:szCs w:val="24"/>
        </w:rPr>
        <w:fldChar w:fldCharType="separate"/>
      </w:r>
      <w:r w:rsidR="003613B9">
        <w:rPr>
          <w:noProof/>
          <w:szCs w:val="24"/>
        </w:rPr>
        <w:t>(Maris &amp; Oostenveld, 2007)</w:t>
      </w:r>
      <w:r w:rsidR="003613B9">
        <w:rPr>
          <w:szCs w:val="24"/>
        </w:rPr>
        <w:fldChar w:fldCharType="end"/>
      </w:r>
      <w:r w:rsidRPr="001840C2">
        <w:rPr>
          <w:szCs w:val="24"/>
        </w:rPr>
        <w:t>.</w:t>
      </w:r>
    </w:p>
    <w:p w14:paraId="6CEF4DE1" w14:textId="77777777" w:rsidR="001E1470" w:rsidRPr="001840C2" w:rsidRDefault="001E1470" w:rsidP="001E1470">
      <w:pPr>
        <w:pStyle w:val="SMText"/>
        <w:spacing w:line="360" w:lineRule="auto"/>
        <w:ind w:firstLine="0"/>
        <w:rPr>
          <w:szCs w:val="24"/>
        </w:rPr>
      </w:pPr>
    </w:p>
    <w:p w14:paraId="338B907F" w14:textId="77777777" w:rsidR="001E1470" w:rsidRPr="001840C2" w:rsidRDefault="001E1470" w:rsidP="001E1470">
      <w:pPr>
        <w:pStyle w:val="SMSubheading"/>
        <w:spacing w:line="360" w:lineRule="auto"/>
      </w:pPr>
      <w:r w:rsidRPr="001840C2">
        <w:t xml:space="preserve">Identification of putative Concept </w:t>
      </w:r>
      <w:r>
        <w:t xml:space="preserve">Specific </w:t>
      </w:r>
      <w:r w:rsidRPr="001840C2">
        <w:t>Microwires (</w:t>
      </w:r>
      <w:r>
        <w:t>CSW</w:t>
      </w:r>
      <w:r w:rsidRPr="001840C2">
        <w:t>s)</w:t>
      </w:r>
    </w:p>
    <w:p w14:paraId="0C333760" w14:textId="21F69575" w:rsidR="001E1470" w:rsidRDefault="001E1470" w:rsidP="001E1470">
      <w:pPr>
        <w:pStyle w:val="SMText"/>
        <w:spacing w:line="360" w:lineRule="auto"/>
        <w:ind w:firstLine="0"/>
        <w:rPr>
          <w:szCs w:val="24"/>
        </w:rPr>
      </w:pPr>
      <w:r w:rsidRPr="001840C2">
        <w:rPr>
          <w:szCs w:val="24"/>
        </w:rPr>
        <w:t xml:space="preserve">We have adapted the method created by Mormann </w:t>
      </w:r>
      <w:r w:rsidR="003613B9">
        <w:rPr>
          <w:szCs w:val="24"/>
          <w:lang w:val="en-DE"/>
        </w:rPr>
        <w:t xml:space="preserve">and colleagues </w:t>
      </w:r>
      <w:r w:rsidR="003613B9">
        <w:rPr>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IDIwMDgpPC9EaXNwbGF5VGV4dD48cmVjb3JkPjxyZWMtbnVtYmVyPjUxPC9yZWMtbnVtYmVyPjxm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==
</w:fldData>
        </w:fldChar>
      </w:r>
      <w:r w:rsidR="002C7FAD">
        <w:rPr>
          <w:szCs w:val="24"/>
        </w:rPr>
        <w:instrText xml:space="preserve"> ADDIN EN.CITE </w:instrText>
      </w:r>
      <w:r w:rsidR="002C7FAD">
        <w:rPr>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IDIwMDgpPC9EaXNwbGF5VGV4dD48cmVjb3JkPjxyZWMtbnVtYmVyPjUxPC9yZWMtbnVtYmVyPjxm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==
</w:fldData>
        </w:fldChar>
      </w:r>
      <w:r w:rsidR="002C7FAD">
        <w:rPr>
          <w:szCs w:val="24"/>
        </w:rPr>
        <w:instrText xml:space="preserve"> ADDIN EN.CITE.DATA </w:instrText>
      </w:r>
      <w:r w:rsidR="002C7FAD">
        <w:rPr>
          <w:szCs w:val="24"/>
        </w:rPr>
      </w:r>
      <w:r w:rsidR="002C7FAD">
        <w:rPr>
          <w:szCs w:val="24"/>
        </w:rPr>
        <w:fldChar w:fldCharType="end"/>
      </w:r>
      <w:r w:rsidR="003613B9">
        <w:rPr>
          <w:szCs w:val="24"/>
        </w:rPr>
        <w:fldChar w:fldCharType="separate"/>
      </w:r>
      <w:r w:rsidR="002C7FAD">
        <w:rPr>
          <w:noProof/>
          <w:szCs w:val="24"/>
        </w:rPr>
        <w:t>(Mormann, Dubois, Kornblith, Milosavljevic, Cerf, Ison, Tsuchiya, Kraskov, Quiroga, et al., 2011; Mormann, Kornblith, Quian Quiroga, et al., 2008)</w:t>
      </w:r>
      <w:r w:rsidR="003613B9">
        <w:rPr>
          <w:szCs w:val="24"/>
        </w:rPr>
        <w:fldChar w:fldCharType="end"/>
      </w:r>
      <w:r w:rsidRPr="001840C2">
        <w:rPr>
          <w:szCs w:val="24"/>
        </w:rPr>
        <w:t xml:space="preserve"> for detecting Concept Neurons to identify microwires whose </w:t>
      </w:r>
      <w:r>
        <w:rPr>
          <w:szCs w:val="24"/>
        </w:rPr>
        <w:t>HFP</w:t>
      </w:r>
      <w:r w:rsidR="001778B0">
        <w:rPr>
          <w:szCs w:val="24"/>
          <w:lang w:val="en-DE"/>
        </w:rPr>
        <w:t xml:space="preserve"> </w:t>
      </w:r>
      <w:r w:rsidRPr="001840C2">
        <w:rPr>
          <w:szCs w:val="24"/>
        </w:rPr>
        <w:t>was reliably increased following the presentation of a specific image. For each microwire</w:t>
      </w:r>
      <w:r>
        <w:rPr>
          <w:szCs w:val="24"/>
        </w:rPr>
        <w:t>,</w:t>
      </w:r>
      <w:r w:rsidRPr="001840C2">
        <w:rPr>
          <w:szCs w:val="24"/>
        </w:rPr>
        <w:t xml:space="preserve"> we divided the local field potential of the 1000ms interval post-stimulus into 19 100ms overlapping bins, with the 500ms preceding stimulus onset as the baseline period. To prevent edge artefacts, we extended the testing and baseline intervals by 100ms on either side. We performed a time-frequency analysis using wavelets in the range of </w:t>
      </w:r>
      <w:r>
        <w:rPr>
          <w:szCs w:val="24"/>
        </w:rPr>
        <w:t>4</w:t>
      </w:r>
      <w:r w:rsidRPr="001840C2">
        <w:rPr>
          <w:szCs w:val="24"/>
        </w:rPr>
        <w:t xml:space="preserve">0 Hz to </w:t>
      </w:r>
      <w:r>
        <w:rPr>
          <w:szCs w:val="24"/>
        </w:rPr>
        <w:t>20</w:t>
      </w:r>
      <w:r w:rsidRPr="001840C2">
        <w:rPr>
          <w:szCs w:val="24"/>
        </w:rPr>
        <w:t xml:space="preserve">0 Hz (stepsize: 5 Hz) and a width of 7 cycles, allowing us to estimate the time-resolved power. We then averaged the power over all frequencies and within each time bin. If more than one of any of the six repetitions of an image contained over 50% artefacts that time bin was discarded for all repetitions. We then compared the mean HFA power in the remaining 19 bins across all six presentations of an image with the mean HFA power of all baseline periods in the session using a Mann-Whitney U test. We </w:t>
      </w:r>
      <w:r w:rsidRPr="001840C2">
        <w:rPr>
          <w:szCs w:val="24"/>
        </w:rPr>
        <w:lastRenderedPageBreak/>
        <w:t>corrected for multiple comparisons using the Simes’ procedure</w:t>
      </w:r>
      <w:r w:rsidR="003613B9">
        <w:rPr>
          <w:szCs w:val="24"/>
          <w:lang w:val="en-DE"/>
        </w:rPr>
        <w:t xml:space="preserve"> </w:t>
      </w:r>
      <w:r w:rsidR="003613B9">
        <w:rPr>
          <w:szCs w:val="24"/>
        </w:rPr>
        <w:fldChar w:fldCharType="begin"/>
      </w:r>
      <w:r w:rsidR="003613B9">
        <w:rPr>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003613B9">
        <w:rPr>
          <w:szCs w:val="24"/>
        </w:rPr>
        <w:fldChar w:fldCharType="separate"/>
      </w:r>
      <w:r w:rsidR="003613B9">
        <w:rPr>
          <w:noProof/>
          <w:szCs w:val="24"/>
        </w:rPr>
        <w:t>(Rødland, 2006)</w:t>
      </w:r>
      <w:r w:rsidR="003613B9">
        <w:rPr>
          <w:szCs w:val="24"/>
        </w:rPr>
        <w:fldChar w:fldCharType="end"/>
      </w:r>
      <w:r w:rsidRPr="001840C2">
        <w:rPr>
          <w:szCs w:val="24"/>
        </w:rPr>
        <w:t>.</w:t>
      </w:r>
      <w:r>
        <w:rPr>
          <w:szCs w:val="24"/>
        </w:rPr>
        <w:t xml:space="preserve"> </w:t>
      </w:r>
      <w:commentRangeStart w:id="409"/>
      <w:r>
        <w:rPr>
          <w:szCs w:val="24"/>
        </w:rPr>
        <w:t>To test whether our dataset has a significant number of CSWs for each microwire we shuffled the trial order and recomputed the CSW detection pipeline. We repeated this step 1,000 times to generate a distribution of how many CSW to expect under the null hypothesis.</w:t>
      </w:r>
      <w:commentRangeEnd w:id="409"/>
      <w:r>
        <w:rPr>
          <w:rStyle w:val="CommentReference"/>
        </w:rPr>
        <w:commentReference w:id="409"/>
      </w:r>
    </w:p>
    <w:p w14:paraId="23E00C2F" w14:textId="77777777" w:rsidR="001E1470" w:rsidRDefault="001E1470" w:rsidP="001E1470">
      <w:pPr>
        <w:pStyle w:val="SMText"/>
        <w:spacing w:line="360" w:lineRule="auto"/>
        <w:ind w:firstLine="0"/>
        <w:rPr>
          <w:szCs w:val="24"/>
        </w:rPr>
      </w:pPr>
    </w:p>
    <w:p w14:paraId="6540244A" w14:textId="77777777" w:rsidR="001E1470" w:rsidRDefault="001E1470" w:rsidP="001E1470">
      <w:pPr>
        <w:pStyle w:val="SMSubheading"/>
        <w:spacing w:line="360" w:lineRule="auto"/>
      </w:pPr>
      <w:r>
        <w:t>Correlation between HFP and spiking activity</w:t>
      </w:r>
    </w:p>
    <w:p w14:paraId="68BD1414" w14:textId="0731E3A9" w:rsidR="001E1470" w:rsidRPr="003613B9" w:rsidRDefault="001E1470" w:rsidP="001E1470">
      <w:pPr>
        <w:pStyle w:val="SMText"/>
        <w:spacing w:line="360" w:lineRule="auto"/>
        <w:rPr>
          <w:szCs w:val="24"/>
          <w:lang w:val="en-DE"/>
        </w:rPr>
      </w:pPr>
      <w:r w:rsidRPr="0069253D">
        <w:rPr>
          <w:szCs w:val="24"/>
        </w:rPr>
        <w:t xml:space="preserve">After pre-processing the LFP </w:t>
      </w:r>
      <w:r>
        <w:rPr>
          <w:szCs w:val="24"/>
        </w:rPr>
        <w:t xml:space="preserve">of the microwire on which a neuron was recorded </w:t>
      </w:r>
      <w:r w:rsidRPr="0069253D">
        <w:rPr>
          <w:szCs w:val="24"/>
        </w:rPr>
        <w:t xml:space="preserve">(see #LFP pre-processing) we segmented the data into later remembered episodes. During memory encoding the </w:t>
      </w:r>
      <w:r w:rsidRPr="00C00397">
        <w:rPr>
          <w:szCs w:val="24"/>
        </w:rPr>
        <w:t>time of interest started at the onset of the associate image(s) and ended when the patient gave their response. In contrast, during memory retrieval, the time of interest started at the cue onset and ended when the patient gave their response. We added 100ms on each side to account for edge artefacts. Then, we performed a wavelet analysis between 40 Hz and 200 Hz in steps of 5 Hz and a width of 7 cycles, and</w:t>
      </w:r>
      <w:r w:rsidRPr="0069253D">
        <w:rPr>
          <w:szCs w:val="24"/>
        </w:rPr>
        <w:t xml:space="preserve"> averaged the power across frequencies. We then normalized the HFP across time, using a z-transformation, and concatenated this standardized power values across all episode</w:t>
      </w:r>
      <w:r>
        <w:rPr>
          <w:szCs w:val="24"/>
        </w:rPr>
        <w:t>s</w:t>
      </w:r>
      <w:r w:rsidRPr="003814C5">
        <w:rPr>
          <w:szCs w:val="24"/>
        </w:rPr>
        <w:t xml:space="preserve">. </w:t>
      </w:r>
      <w:r w:rsidRPr="0069253D">
        <w:rPr>
          <w:szCs w:val="24"/>
        </w:rPr>
        <w:t>To compute the instantaneous firing rate of the corresponding neuron, we convolved the firing times with a Gaussian kernel (kernel parameters: mu = 0, standard deviation = 50ms, length = 300ms, normalized peak to 1). We then z-scored this instantaneous firing rate and concatenated all episodes. Subsequently, we performed a linear correlation between the concatenated standardized HFP and the concatenated standardized instantaneous firing activity, separately for encoding and retrieval.</w:t>
      </w:r>
      <w:r>
        <w:rPr>
          <w:szCs w:val="24"/>
        </w:rPr>
        <w:t xml:space="preserve"> </w:t>
      </w:r>
      <w:r w:rsidRPr="00DC33B5">
        <w:rPr>
          <w:szCs w:val="24"/>
        </w:rPr>
        <w:t xml:space="preserve">To assess the statistical significance of </w:t>
      </w:r>
      <w:r>
        <w:rPr>
          <w:szCs w:val="24"/>
        </w:rPr>
        <w:t xml:space="preserve">the correlation </w:t>
      </w:r>
      <w:r w:rsidRPr="00DC33B5">
        <w:rPr>
          <w:szCs w:val="24"/>
        </w:rPr>
        <w:t xml:space="preserve">we shuffled the data circularly and recomputed the correlation with this shuffled data. We repeated this step N = 10,000 times and compared </w:t>
      </w:r>
      <w:r>
        <w:rPr>
          <w:szCs w:val="24"/>
        </w:rPr>
        <w:t xml:space="preserve">the </w:t>
      </w:r>
      <w:r w:rsidRPr="00DC33B5">
        <w:rPr>
          <w:szCs w:val="24"/>
        </w:rPr>
        <w:t xml:space="preserve">empirical correlation </w:t>
      </w:r>
      <w:r>
        <w:rPr>
          <w:szCs w:val="24"/>
        </w:rPr>
        <w:t xml:space="preserve">coefficient </w:t>
      </w:r>
      <w:r w:rsidRPr="00DC33B5">
        <w:rPr>
          <w:szCs w:val="24"/>
        </w:rPr>
        <w:t>with the resulting null distribution of shuffled correlation</w:t>
      </w:r>
      <w:r>
        <w:rPr>
          <w:szCs w:val="24"/>
        </w:rPr>
        <w:t xml:space="preserve"> coefficients</w:t>
      </w:r>
      <w:r w:rsidRPr="00DC33B5">
        <w:rPr>
          <w:szCs w:val="24"/>
        </w:rPr>
        <w:t>.</w:t>
      </w:r>
      <w:r>
        <w:rPr>
          <w:szCs w:val="24"/>
        </w:rPr>
        <w:t xml:space="preserve"> </w:t>
      </w:r>
      <w:r w:rsidRPr="00A42FB8">
        <w:rPr>
          <w:szCs w:val="24"/>
        </w:rPr>
        <w:t>We performed this analysis twice: once for neural activity during reinstated episodes and once for all other episodes</w:t>
      </w:r>
      <w:r w:rsidR="003613B9">
        <w:rPr>
          <w:szCs w:val="24"/>
          <w:lang w:val="en-DE"/>
        </w:rPr>
        <w:t>.</w:t>
      </w:r>
    </w:p>
    <w:p w14:paraId="38B8445E" w14:textId="77777777" w:rsidR="001E1470" w:rsidRDefault="001E1470" w:rsidP="001E1470">
      <w:pPr>
        <w:rPr>
          <w:b/>
          <w:bCs/>
          <w:kern w:val="32"/>
          <w:szCs w:val="24"/>
        </w:rPr>
      </w:pPr>
      <w:r>
        <w:br w:type="page"/>
      </w:r>
    </w:p>
    <w:p w14:paraId="1023A2B8" w14:textId="77777777" w:rsidR="001E1470" w:rsidRDefault="001E1470" w:rsidP="001E1470">
      <w:pPr>
        <w:pStyle w:val="SMHeading"/>
        <w:spacing w:before="0" w:after="0" w:line="360" w:lineRule="auto"/>
      </w:pPr>
      <w:r>
        <w:lastRenderedPageBreak/>
        <w:t>Results</w:t>
      </w:r>
    </w:p>
    <w:p w14:paraId="422614C8" w14:textId="5852EF1E" w:rsidR="001E1470" w:rsidRDefault="001E1470" w:rsidP="001E1470">
      <w:r w:rsidRPr="001D1612">
        <w:t xml:space="preserve">We conducted two different experiments in which patients implanted with stereotactic Behnke-Fried depth electrodes completed a memory association task (see xx) In </w:t>
      </w:r>
      <w:r w:rsidR="00E72CE9">
        <w:t>Experiment 1</w:t>
      </w:r>
      <w:r w:rsidRPr="001D1612">
        <w:t xml:space="preserve"> we recorded from 1011 microwires </w:t>
      </w:r>
      <w:r>
        <w:t xml:space="preserve">and </w:t>
      </w:r>
      <w:r w:rsidRPr="000B1D81">
        <w:t xml:space="preserve">585 neurons </w:t>
      </w:r>
      <w:r w:rsidRPr="001D1612">
        <w:t xml:space="preserve">in the hippocampus (16 participants, 7 female; average age = 36.13 years, from 26-53 years) and in </w:t>
      </w:r>
      <w:r w:rsidR="00E72CE9">
        <w:t>Experiment 2</w:t>
      </w:r>
      <w:r w:rsidRPr="001D1612">
        <w:t xml:space="preserve"> we recorded from 3</w:t>
      </w:r>
      <w:r>
        <w:t xml:space="preserve">44 </w:t>
      </w:r>
      <w:r w:rsidRPr="001D1612">
        <w:t>microwires</w:t>
      </w:r>
      <w:r>
        <w:t xml:space="preserve"> and 216 neurons</w:t>
      </w:r>
      <w:r w:rsidRPr="001D1612">
        <w:t xml:space="preserve"> in the hippocampus (14 participants, 7 female; average age = 33.86 years, from 19-58 years).</w:t>
      </w:r>
      <w:r>
        <w:t xml:space="preserve"> </w:t>
      </w:r>
      <w:r w:rsidRPr="001D1612">
        <w:t xml:space="preserve">During the encoding phase of </w:t>
      </w:r>
      <w:r w:rsidR="00E72CE9">
        <w:t>Experiment 1</w:t>
      </w:r>
      <w:r w:rsidRPr="001D1612">
        <w:t xml:space="preserve"> patients were instructed to mentally form a vivid story containing an animal cue and two associated images (two faces, two places, or one of each). </w:t>
      </w:r>
      <w:r w:rsidR="00E72CE9">
        <w:t>Experiment 2</w:t>
      </w:r>
      <w:r w:rsidRPr="001D1612">
        <w:t xml:space="preserve"> only had one associate image and either cue or associate could be a face, a place or an animal.</w:t>
      </w:r>
      <w:r>
        <w:t xml:space="preserve"> </w:t>
      </w:r>
      <w:r w:rsidRPr="001D1612">
        <w:t xml:space="preserve">After the encoding phase a short distractor task commenced during which patients had to determine whether a series of 15 numbers were odd or even. During the retrieval phase, the cue image was presented and the patient </w:t>
      </w:r>
      <w:r>
        <w:t xml:space="preserve">was </w:t>
      </w:r>
      <w:r w:rsidRPr="001D1612">
        <w:t>asked to retrieve the associated image(s). Each episode was learned and retrieved once and the experiment was completed at the participants' own speed.</w:t>
      </w:r>
    </w:p>
    <w:p w14:paraId="49F80F60" w14:textId="77777777" w:rsidR="001E1470" w:rsidRPr="001D1612" w:rsidRDefault="001E1470" w:rsidP="001E1470"/>
    <w:p w14:paraId="4C72C418" w14:textId="77777777" w:rsidR="001E1470" w:rsidRPr="0039462A" w:rsidRDefault="001E1470" w:rsidP="001E1470">
      <w:pPr>
        <w:pStyle w:val="SMSubheading"/>
        <w:spacing w:line="360" w:lineRule="auto"/>
      </w:pPr>
      <w:r>
        <w:t>Reinstatement of high frequency power</w:t>
      </w:r>
    </w:p>
    <w:p w14:paraId="69D9ADF9" w14:textId="059D2D4A" w:rsidR="001E1470" w:rsidRDefault="001E1470" w:rsidP="001E1470">
      <w:r>
        <w:t xml:space="preserve">To investigate high frequency power reinstatement, </w:t>
      </w:r>
      <w:r w:rsidRPr="0039462A">
        <w:t xml:space="preserve">we calculated the average power within a range of 40 </w:t>
      </w:r>
      <w:r>
        <w:t>H</w:t>
      </w:r>
      <w:r w:rsidRPr="0039462A">
        <w:t>z to 200 Hz in steps of 5 Hz</w:t>
      </w:r>
      <w:r>
        <w:t xml:space="preserve"> f</w:t>
      </w:r>
      <w:r w:rsidRPr="0039462A">
        <w:t>or every microwire. During encoding we considered neural activity from the time point the associated image was presented until the patient gave their response. During retrieval the time of interest stretched from the cue onset to the response. We z-scored the power values independently for encoding and retrieval and subsequently excluded episodes that were later forgotten. We defined the element-wise product of the standardized encoding and retrieval power values as a measure of episode-specific reinstatement.</w:t>
      </w:r>
      <w:r>
        <w:t xml:space="preserve"> </w:t>
      </w:r>
      <w:r w:rsidRPr="0039462A">
        <w:t>Using a trial-shuffle procedure we re-computed these reinstatement values 1,000 times. If any empirical reinstatement value exceeded the 99th percentile of these permuted values and if the standardized power at encoding and retrieval during that episode exceeded a value of at least 1.645 we considered this microwire an Episode Specific Microwire (</w:t>
      </w:r>
      <w:commentRangeStart w:id="410"/>
      <w:commentRangeStart w:id="411"/>
      <w:commentRangeStart w:id="412"/>
      <w:r w:rsidRPr="0039462A">
        <w:t>ESW</w:t>
      </w:r>
      <w:commentRangeEnd w:id="410"/>
      <w:r>
        <w:rPr>
          <w:rStyle w:val="CommentReference"/>
        </w:rPr>
        <w:commentReference w:id="410"/>
      </w:r>
      <w:commentRangeEnd w:id="411"/>
      <w:r>
        <w:rPr>
          <w:rStyle w:val="CommentReference"/>
        </w:rPr>
        <w:commentReference w:id="411"/>
      </w:r>
      <w:commentRangeEnd w:id="412"/>
      <w:r>
        <w:rPr>
          <w:rStyle w:val="CommentReference"/>
        </w:rPr>
        <w:commentReference w:id="412"/>
      </w:r>
      <w:r w:rsidRPr="0039462A">
        <w:t>).</w:t>
      </w:r>
      <w:r>
        <w:t xml:space="preserve"> T</w:t>
      </w:r>
      <w:r w:rsidRPr="0039462A">
        <w:t xml:space="preserve">o estimate how many ESW we can expect by chance we then randomly drew one of the previously calculated permutations </w:t>
      </w:r>
      <w:r>
        <w:t>for each</w:t>
      </w:r>
      <w:r w:rsidRPr="0039462A">
        <w:t xml:space="preserve"> microwire and applied the same thresholding technique to these shuffled reinstatement values. This allowed us to create a distribution of ESW under the null hypothesis against which we could </w:t>
      </w:r>
      <w:r>
        <w:t>compare the</w:t>
      </w:r>
      <w:r w:rsidRPr="0039462A">
        <w:t xml:space="preserve"> number of </w:t>
      </w:r>
      <w:r>
        <w:t xml:space="preserve">empirically identified </w:t>
      </w:r>
      <w:r w:rsidRPr="0039462A">
        <w:t>ESW.</w:t>
      </w:r>
      <w:r w:rsidRPr="00164F31">
        <w:t xml:space="preserve"> </w:t>
      </w:r>
      <w:r>
        <w:t xml:space="preserve">Using this approach, we found a significant number of ESW in </w:t>
      </w:r>
      <w:r w:rsidR="00E72CE9">
        <w:t>Experiment 1</w:t>
      </w:r>
      <w:r>
        <w:t xml:space="preserve"> (</w:t>
      </w:r>
      <w:r w:rsidRPr="00FE3F8E">
        <w:rPr>
          <w:i/>
          <w:iCs/>
        </w:rPr>
        <w:t>n</w:t>
      </w:r>
      <w:r>
        <w:t xml:space="preserve"> = 144 out of 1010 microwires, </w:t>
      </w:r>
      <w:r w:rsidRPr="00164F31">
        <w:rPr>
          <w:i/>
          <w:iCs/>
        </w:rPr>
        <w:t>p</w:t>
      </w:r>
      <w:r>
        <w:t xml:space="preserve"> = 0.0310; permutation test; see Figure xx for an example).</w:t>
      </w:r>
      <w:r w:rsidRPr="002A73A2">
        <w:t xml:space="preserve"> </w:t>
      </w:r>
      <w:r>
        <w:t xml:space="preserve">However, there was no significant number of ESW </w:t>
      </w:r>
      <w:commentRangeStart w:id="413"/>
      <w:r>
        <w:t>when limiting the analyses to later forgotten episodes (</w:t>
      </w:r>
      <w:r w:rsidRPr="00DF3D6E">
        <w:rPr>
          <w:i/>
          <w:iCs/>
        </w:rPr>
        <w:t>p</w:t>
      </w:r>
      <w:r>
        <w:t xml:space="preserve"> = 0.305; permutation test). </w:t>
      </w:r>
      <w:commentRangeEnd w:id="413"/>
      <w:r>
        <w:rPr>
          <w:rStyle w:val="CommentReference"/>
        </w:rPr>
        <w:commentReference w:id="413"/>
      </w:r>
      <w:r w:rsidRPr="00FD322D">
        <w:t xml:space="preserve">We subsequently contrasted the power spectra of reinstated episodes with non-reinstated episodes from 3 Hz to 200 Hz using 50 log-spaced frequency points. A cluster-based permutation test revealed that during </w:t>
      </w:r>
      <w:r w:rsidRPr="00FD322D">
        <w:lastRenderedPageBreak/>
        <w:t>reinstated trials, the power was significantly increased from 9.9 Hz to 200 Hz (</w:t>
      </w:r>
      <w:r w:rsidRPr="00FD322D">
        <w:rPr>
          <w:i/>
          <w:iCs/>
        </w:rPr>
        <w:t>p</w:t>
      </w:r>
      <w:r w:rsidRPr="00FD322D">
        <w:t xml:space="preserve"> &lt; 0.001) at encoding and from 15.3 Hz to 200 Hz (</w:t>
      </w:r>
      <w:r w:rsidRPr="00FD322D">
        <w:rPr>
          <w:i/>
          <w:iCs/>
        </w:rPr>
        <w:t>p</w:t>
      </w:r>
      <w:r w:rsidRPr="00FD322D">
        <w:t xml:space="preserve"> &lt; 0.001) at retrieval</w:t>
      </w:r>
      <w:r>
        <w:t xml:space="preserve"> (see Figure 1)</w:t>
      </w:r>
      <w:r w:rsidRPr="00FD322D">
        <w:t>.</w:t>
      </w:r>
      <w:r>
        <w:t xml:space="preserve"> </w:t>
      </w:r>
    </w:p>
    <w:p w14:paraId="5EF420D1" w14:textId="77777777" w:rsidR="001E1470" w:rsidRDefault="001E1470" w:rsidP="001E1470"/>
    <w:p w14:paraId="569BD953" w14:textId="77777777" w:rsidR="001E1470" w:rsidRDefault="001E1470" w:rsidP="001E1470">
      <w:pPr>
        <w:pStyle w:val="SMSubheading"/>
        <w:spacing w:line="360" w:lineRule="auto"/>
      </w:pPr>
      <w:r>
        <w:t>HFP reinstatement is not content dependent</w:t>
      </w:r>
    </w:p>
    <w:p w14:paraId="33ED3878" w14:textId="65E8A42F" w:rsidR="001E1470" w:rsidRPr="00B92D83" w:rsidRDefault="001E1470" w:rsidP="001E1470">
      <w:r w:rsidRPr="00FD322D">
        <w:t xml:space="preserve">The second experiment included a visual tuning task, during which the same images that were used in the preceding memory task were presented repeatedly without an episodic memory component. </w:t>
      </w:r>
      <w:r>
        <w:t xml:space="preserve"> This approach has been traditionally used to detect neurons responding to specific concepts or categories </w:t>
      </w:r>
      <w:r w:rsidR="00D323C4">
        <w:fldChar w:fldCharType="begin"/>
      </w:r>
      <w:r w:rsidR="002C7FAD">
        <w:instrText xml:space="preserve"> ADDIN EN.CITE &lt;EndNote&gt;&lt;Cite&gt;&lt;Author&gt;Quian Quiroga&lt;/Author&gt;&lt;Year&gt;2005&lt;/Year&gt;&lt;RecNum&gt;29&lt;/RecNum&gt;&lt;DisplayText&gt;(Mormann, Kornblith, Quian Quiroga, et al., 2008; 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Cite&gt;&lt;Author&gt;Mormann&lt;/Author&gt;&lt;Year&gt;2008&lt;/Year&gt;&lt;RecNum&gt;14&lt;/RecNum&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Simon&lt;/author&gt;&lt;author&gt;Quian Quiroga, Rodrigo&lt;/author&gt;&lt;author&gt;Kraskov,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sidR="00D323C4">
        <w:fldChar w:fldCharType="separate"/>
      </w:r>
      <w:r w:rsidR="002C7FAD">
        <w:rPr>
          <w:noProof/>
        </w:rPr>
        <w:t>(Mormann, Kornblith, Quian Quiroga, et al., 2008; Quian Quiroga et al., 2005)</w:t>
      </w:r>
      <w:r w:rsidR="00D323C4">
        <w:fldChar w:fldCharType="end"/>
      </w:r>
      <w:r>
        <w:t xml:space="preserve"> and allowed us to exclude all episodes that contained an image which reliably evoked a HFP increase during a visual tuning task. We defined Concept Specific Microwires (CSW) as any microwire with a significant increase of HFP in any of 19 overlapping 100ms time bins following the image presentation across all six repetitions in comparison to a 500ms pre-stimulus baseline period using a Mann-Whitney U test (see Methods). </w:t>
      </w:r>
      <w:r w:rsidRPr="00DF3D6E">
        <w:t xml:space="preserve">We carried out the analysis twice, once with the </w:t>
      </w:r>
      <w:r>
        <w:t>typically used</w:t>
      </w:r>
      <w:r w:rsidRPr="00DF3D6E">
        <w:t xml:space="preserve"> cut-off threshold of </w:t>
      </w:r>
      <w:r w:rsidRPr="00C2249D">
        <w:rPr>
          <w:i/>
          <w:iCs/>
        </w:rPr>
        <w:t>p</w:t>
      </w:r>
      <w:r w:rsidRPr="00DF3D6E">
        <w:t xml:space="preserve"> = 0.0005 and again with a more liberal cut-off threshold of </w:t>
      </w:r>
      <w:r w:rsidRPr="00C2249D">
        <w:rPr>
          <w:i/>
          <w:iCs/>
        </w:rPr>
        <w:t>p</w:t>
      </w:r>
      <w:r w:rsidRPr="00DF3D6E">
        <w:t xml:space="preserve"> = 0.05. Note that no corrections were made for testing multiple images for tunings, thus making a threshold of </w:t>
      </w:r>
      <w:r w:rsidRPr="00C2249D">
        <w:rPr>
          <w:i/>
          <w:iCs/>
        </w:rPr>
        <w:t>p</w:t>
      </w:r>
      <w:r w:rsidRPr="00DF3D6E">
        <w:t xml:space="preserve"> = 0.05 very liberal.</w:t>
      </w:r>
      <w:r>
        <w:t xml:space="preserve"> </w:t>
      </w:r>
      <w:r w:rsidRPr="00DF3D6E">
        <w:t xml:space="preserve">No </w:t>
      </w:r>
      <w:r>
        <w:t>CSW</w:t>
      </w:r>
      <w:r w:rsidRPr="00DF3D6E">
        <w:t xml:space="preserve">s were detected at </w:t>
      </w:r>
      <w:r w:rsidRPr="00C2249D">
        <w:rPr>
          <w:i/>
          <w:iCs/>
        </w:rPr>
        <w:t>p</w:t>
      </w:r>
      <w:r w:rsidRPr="00DF3D6E">
        <w:t xml:space="preserve"> = 0.0005; however, when the threshold was lowered to </w:t>
      </w:r>
      <w:r w:rsidRPr="00C2249D">
        <w:rPr>
          <w:i/>
          <w:iCs/>
        </w:rPr>
        <w:t>p</w:t>
      </w:r>
      <w:r w:rsidRPr="00DF3D6E">
        <w:t xml:space="preserve"> = 0.05, we found a significant number of </w:t>
      </w:r>
      <w:r>
        <w:t>CSW</w:t>
      </w:r>
      <w:r w:rsidRPr="00DF3D6E">
        <w:t>s (</w:t>
      </w:r>
      <w:r>
        <w:t xml:space="preserve">86 out of 344 microwires, </w:t>
      </w:r>
      <w:r w:rsidRPr="00C2249D">
        <w:rPr>
          <w:i/>
          <w:iCs/>
        </w:rPr>
        <w:t>p</w:t>
      </w:r>
      <w:r w:rsidRPr="00DF3D6E">
        <w:t xml:space="preserve"> = 0.005, permutation test).</w:t>
      </w:r>
      <w:r>
        <w:t xml:space="preserve"> </w:t>
      </w:r>
      <w:r w:rsidRPr="00DF3D6E">
        <w:t xml:space="preserve">Because no </w:t>
      </w:r>
      <w:r>
        <w:t>CSW</w:t>
      </w:r>
      <w:r w:rsidRPr="00DF3D6E">
        <w:t xml:space="preserve">s were detected at a cut-off of </w:t>
      </w:r>
      <w:r w:rsidRPr="00C2249D">
        <w:rPr>
          <w:i/>
          <w:iCs/>
        </w:rPr>
        <w:t>p</w:t>
      </w:r>
      <w:r w:rsidRPr="00DF3D6E">
        <w:t xml:space="preserve"> = 0.0005, no episodes were excluded in the ESW analysis. In </w:t>
      </w:r>
      <w:r w:rsidR="00E72CE9">
        <w:t>Experiment 2</w:t>
      </w:r>
      <w:r w:rsidRPr="00DF3D6E">
        <w:t xml:space="preserve"> we replicated our prior results and found a significant number of ESWs (</w:t>
      </w:r>
      <w:r w:rsidRPr="00326871">
        <w:rPr>
          <w:i/>
          <w:iCs/>
        </w:rPr>
        <w:t>n</w:t>
      </w:r>
      <w:r>
        <w:t xml:space="preserve"> = 52 out of 344 microwires, </w:t>
      </w:r>
      <w:r w:rsidRPr="00326871">
        <w:rPr>
          <w:i/>
          <w:iCs/>
        </w:rPr>
        <w:t>p</w:t>
      </w:r>
      <w:r>
        <w:t xml:space="preserve"> = 0.003</w:t>
      </w:r>
      <w:r w:rsidRPr="00DF3D6E">
        <w:t xml:space="preserve">). We then repeated the ESW analysis, this time excluding episodes with significant </w:t>
      </w:r>
      <w:r>
        <w:t>CSW</w:t>
      </w:r>
      <w:r w:rsidRPr="00DF3D6E">
        <w:t xml:space="preserve"> activity at a threshold of </w:t>
      </w:r>
      <w:r w:rsidRPr="00C2249D">
        <w:rPr>
          <w:i/>
          <w:iCs/>
        </w:rPr>
        <w:t>p</w:t>
      </w:r>
      <w:r w:rsidRPr="00DF3D6E">
        <w:t xml:space="preserve"> = 0.05. Despite this threshold change, we identified a significant number of ESWs (</w:t>
      </w:r>
      <w:commentRangeStart w:id="414"/>
      <w:r w:rsidRPr="00C2249D">
        <w:rPr>
          <w:i/>
          <w:iCs/>
        </w:rPr>
        <w:t>n</w:t>
      </w:r>
      <w:r w:rsidRPr="00DF3D6E">
        <w:t xml:space="preserve"> = 50 out of 3</w:t>
      </w:r>
      <w:r>
        <w:t>44</w:t>
      </w:r>
      <w:r w:rsidRPr="00DF3D6E">
        <w:t xml:space="preserve"> microwire</w:t>
      </w:r>
      <w:r>
        <w:t>s</w:t>
      </w:r>
      <w:r w:rsidRPr="00DF3D6E">
        <w:t xml:space="preserve">, </w:t>
      </w:r>
      <w:r w:rsidRPr="00C2249D">
        <w:rPr>
          <w:i/>
          <w:iCs/>
        </w:rPr>
        <w:t>p</w:t>
      </w:r>
      <w:r w:rsidRPr="00DF3D6E">
        <w:t xml:space="preserve"> = 0.001</w:t>
      </w:r>
      <w:commentRangeEnd w:id="414"/>
      <w:r>
        <w:rPr>
          <w:rStyle w:val="CommentReference"/>
        </w:rPr>
        <w:commentReference w:id="414"/>
      </w:r>
      <w:r w:rsidRPr="00DF3D6E">
        <w:t>).</w:t>
      </w:r>
      <w:r>
        <w:t xml:space="preserve"> </w:t>
      </w:r>
      <w:commentRangeStart w:id="415"/>
      <w:r>
        <w:t>Of note, although the more liberal CSW threshold led to the identification of fewer ESWs the resultant p-value is lower. This is because the reduced threshold is also applied when determining the number of permuted ESWs (i.e., ESWs expected by under the null hypothesis).</w:t>
      </w:r>
      <w:commentRangeEnd w:id="415"/>
      <w:r>
        <w:rPr>
          <w:rStyle w:val="CommentReference"/>
        </w:rPr>
        <w:commentReference w:id="415"/>
      </w:r>
    </w:p>
    <w:p w14:paraId="2E9C1BFA" w14:textId="77777777" w:rsidR="001E1470" w:rsidRDefault="001E1470" w:rsidP="001E1470">
      <w:r w:rsidRPr="00D521DD">
        <w:t xml:space="preserve">In summary, we discovered a </w:t>
      </w:r>
      <w:commentRangeStart w:id="416"/>
      <w:r w:rsidRPr="00D521DD">
        <w:t>memory code</w:t>
      </w:r>
      <w:commentRangeEnd w:id="416"/>
      <w:r>
        <w:rPr>
          <w:rStyle w:val="CommentReference"/>
        </w:rPr>
        <w:commentReference w:id="416"/>
      </w:r>
      <w:r w:rsidRPr="00D521DD">
        <w:t xml:space="preserve"> </w:t>
      </w:r>
      <w:r>
        <w:t xml:space="preserve">in the form </w:t>
      </w:r>
      <w:r w:rsidRPr="00D521DD">
        <w:t xml:space="preserve">of </w:t>
      </w:r>
      <w:r>
        <w:t xml:space="preserve">a </w:t>
      </w:r>
      <w:r w:rsidRPr="00D521DD">
        <w:t>HF</w:t>
      </w:r>
      <w:r>
        <w:t>P</w:t>
      </w:r>
      <w:r w:rsidRPr="00D521DD">
        <w:t xml:space="preserve"> reinstatement</w:t>
      </w:r>
      <w:r>
        <w:t xml:space="preserve"> </w:t>
      </w:r>
      <w:r w:rsidRPr="00D521DD">
        <w:t>between encoding and retrieval of individual episodes across two independent experiments</w:t>
      </w:r>
      <w:r>
        <w:t xml:space="preserve">. </w:t>
      </w:r>
      <w:r w:rsidRPr="00D521DD">
        <w:t xml:space="preserve">Although we were unable to detect any </w:t>
      </w:r>
      <w:r>
        <w:t>CSW</w:t>
      </w:r>
      <w:r w:rsidRPr="00D521DD">
        <w:t xml:space="preserve"> activity using the traditionally used threshold, </w:t>
      </w:r>
      <w:commentRangeStart w:id="417"/>
      <w:r w:rsidRPr="00D521DD">
        <w:t xml:space="preserve">we detected a significant number of </w:t>
      </w:r>
      <w:r>
        <w:t>CSWs</w:t>
      </w:r>
      <w:r w:rsidRPr="00D521DD">
        <w:t xml:space="preserve"> with a more liberal threshold.</w:t>
      </w:r>
      <w:commentRangeEnd w:id="417"/>
      <w:r>
        <w:t xml:space="preserve"> </w:t>
      </w:r>
      <w:r>
        <w:rPr>
          <w:rStyle w:val="CommentReference"/>
        </w:rPr>
        <w:commentReference w:id="417"/>
      </w:r>
      <w:r>
        <w:t>Importantly, o</w:t>
      </w:r>
      <w:r w:rsidRPr="00D521DD">
        <w:t xml:space="preserve">ur findings could not be accounted for by a content-specific code (i.e., </w:t>
      </w:r>
      <w:r>
        <w:t>CSWs</w:t>
      </w:r>
      <w:r w:rsidRPr="00D521DD">
        <w:t>).</w:t>
      </w:r>
    </w:p>
    <w:p w14:paraId="35EA0B21" w14:textId="77777777" w:rsidR="001E1470" w:rsidRDefault="001E1470" w:rsidP="001E1470"/>
    <w:p w14:paraId="6EB9CB80" w14:textId="77777777" w:rsidR="001E1470" w:rsidRPr="001D1612" w:rsidRDefault="001E1470" w:rsidP="001E1470">
      <w:pPr>
        <w:pStyle w:val="SMSubheading"/>
        <w:spacing w:line="360" w:lineRule="auto"/>
      </w:pPr>
      <w:r>
        <w:t>HFP correlates with ESN and single neuron firing</w:t>
      </w:r>
    </w:p>
    <w:p w14:paraId="68C0D785" w14:textId="3127E7C9" w:rsidR="001E1470" w:rsidRDefault="001E1470" w:rsidP="001E1470">
      <w:r w:rsidRPr="00B92D83">
        <w:t>Next</w:t>
      </w:r>
      <w:r>
        <w:t>,</w:t>
      </w:r>
      <w:r w:rsidRPr="00B92D83">
        <w:t xml:space="preserve"> we examined the correlation between HFP and single neuron firing in our sample. We first determined the instantaneous firing rate of each ESN during reinstated episodes.</w:t>
      </w:r>
      <w:r>
        <w:t xml:space="preserve"> </w:t>
      </w:r>
      <w:r w:rsidRPr="00B92D83">
        <w:t xml:space="preserve">In a separate analysis we calculated the instantaneous firing rate during non-reinstated </w:t>
      </w:r>
      <w:r w:rsidRPr="00B92D83">
        <w:lastRenderedPageBreak/>
        <w:t>episodes. We segmented the LFP data into later remembered episodes and performed a wavelet analysis from 40-200 Hz. For each episode we averaged the power in that frequency range. We then z</w:t>
      </w:r>
      <w:r>
        <w:t>-</w:t>
      </w:r>
      <w:r w:rsidRPr="00B92D83">
        <w:t>scored the instantaneous firing rate and the HFP estimate across time. Finally</w:t>
      </w:r>
      <w:r>
        <w:t>,</w:t>
      </w:r>
      <w:r w:rsidRPr="00B92D83">
        <w:t xml:space="preserve"> we concatenated each episode separately for encoding and retrieval. We performed a linear correlation between the standardized HFP and the standardized instantaneous firing rate and assessed the statistical significance by comparing it with the correlation values that we obtained through circular shuffling. </w:t>
      </w:r>
      <w:r w:rsidRPr="00061745">
        <w:t xml:space="preserve">In </w:t>
      </w:r>
      <w:r w:rsidR="00E72CE9">
        <w:t>Experiment 1</w:t>
      </w:r>
      <w:r w:rsidRPr="00061745">
        <w:t xml:space="preserve">, HFP and ESN firing during reinstated episodes correlated with </w:t>
      </w:r>
      <w:r w:rsidR="00061745" w:rsidRPr="00061745">
        <w:rPr>
          <w:i/>
          <w:iCs/>
        </w:rPr>
        <w:t>r =</w:t>
      </w:r>
      <w:r w:rsidRPr="00061745">
        <w:t xml:space="preserve"> 0.</w:t>
      </w:r>
      <w:r w:rsidR="00061745">
        <w:rPr>
          <w:lang w:val="en-DE"/>
        </w:rPr>
        <w:t>132</w:t>
      </w:r>
      <w:r w:rsidRPr="00061745">
        <w:t xml:space="preserve"> during encoding (</w:t>
      </w:r>
      <w:r w:rsidR="00061745" w:rsidRPr="00061745">
        <w:rPr>
          <w:i/>
          <w:iCs/>
        </w:rPr>
        <w:t>r² =</w:t>
      </w:r>
      <w:r w:rsidRPr="00061745">
        <w:t xml:space="preserve"> </w:t>
      </w:r>
      <w:r w:rsidR="00061745">
        <w:rPr>
          <w:lang w:val="en-DE"/>
        </w:rPr>
        <w:t>0.017</w:t>
      </w:r>
      <w:r w:rsidRPr="00061745">
        <w:t xml:space="preserve">, </w:t>
      </w:r>
      <w:r w:rsidRPr="00061745">
        <w:rPr>
          <w:i/>
          <w:iCs/>
        </w:rPr>
        <w:t>p</w:t>
      </w:r>
      <w:r w:rsidRPr="00061745">
        <w:t xml:space="preserve"> </w:t>
      </w:r>
      <w:r w:rsidR="00061745">
        <w:rPr>
          <w:lang w:val="en-DE"/>
        </w:rPr>
        <w:t>&lt;</w:t>
      </w:r>
      <w:r w:rsidRPr="00061745">
        <w:t xml:space="preserve"> 0.</w:t>
      </w:r>
      <w:r w:rsidR="00061745">
        <w:rPr>
          <w:lang w:val="en-DE"/>
        </w:rPr>
        <w:t>001</w:t>
      </w:r>
      <w:r w:rsidRPr="00061745">
        <w:t xml:space="preserve">; permutation test) and </w:t>
      </w:r>
      <w:r w:rsidR="00061745" w:rsidRPr="00061745">
        <w:rPr>
          <w:i/>
          <w:iCs/>
        </w:rPr>
        <w:t>r =</w:t>
      </w:r>
      <w:r w:rsidRPr="00061745">
        <w:t xml:space="preserve"> 0.</w:t>
      </w:r>
      <w:r w:rsidR="00061745">
        <w:rPr>
          <w:lang w:val="en-DE"/>
        </w:rPr>
        <w:t>1195</w:t>
      </w:r>
      <w:r w:rsidRPr="00061745">
        <w:t xml:space="preserve"> during retrieval (</w:t>
      </w:r>
      <w:r w:rsidR="00061745" w:rsidRPr="00061745">
        <w:rPr>
          <w:i/>
          <w:iCs/>
        </w:rPr>
        <w:t>r² =</w:t>
      </w:r>
      <w:r w:rsidRPr="00061745">
        <w:t xml:space="preserve"> 0.</w:t>
      </w:r>
      <w:r w:rsidR="00061745">
        <w:rPr>
          <w:lang w:val="en-DE"/>
        </w:rPr>
        <w:t>0143</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permutation test). Firing during non-reinstated episodes significantly correlated with HFP during encoding (</w:t>
      </w:r>
      <w:r w:rsidR="00061745" w:rsidRPr="00061745">
        <w:rPr>
          <w:i/>
          <w:iCs/>
        </w:rPr>
        <w:t>r =</w:t>
      </w:r>
      <w:r w:rsidRPr="00061745">
        <w:t xml:space="preserve"> 0.</w:t>
      </w:r>
      <w:r w:rsidR="00061745">
        <w:rPr>
          <w:lang w:val="en-DE"/>
        </w:rPr>
        <w:t>1101</w:t>
      </w:r>
      <w:r w:rsidRPr="00061745">
        <w:t xml:space="preserve">, </w:t>
      </w:r>
      <w:r w:rsidR="00061745" w:rsidRPr="00061745">
        <w:rPr>
          <w:i/>
          <w:iCs/>
        </w:rPr>
        <w:t>r² =</w:t>
      </w:r>
      <w:r w:rsidRPr="00061745">
        <w:t xml:space="preserve"> 0.</w:t>
      </w:r>
      <w:r w:rsidR="00061745">
        <w:rPr>
          <w:lang w:val="en-DE"/>
        </w:rPr>
        <w:t>0121</w:t>
      </w:r>
      <w:r w:rsidR="00061745"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permutation test) and during retrieval (</w:t>
      </w:r>
      <w:r w:rsidR="00061745" w:rsidRPr="00061745">
        <w:rPr>
          <w:i/>
          <w:iCs/>
        </w:rPr>
        <w:t>r =</w:t>
      </w:r>
      <w:r w:rsidRPr="00061745">
        <w:t xml:space="preserve"> 0.</w:t>
      </w:r>
      <w:r w:rsidR="00061745">
        <w:rPr>
          <w:lang w:val="en-DE"/>
        </w:rPr>
        <w:t>0833</w:t>
      </w:r>
      <w:r w:rsidRPr="00061745">
        <w:t xml:space="preserve">, </w:t>
      </w:r>
      <w:r w:rsidR="00061745" w:rsidRPr="00061745">
        <w:rPr>
          <w:i/>
          <w:iCs/>
        </w:rPr>
        <w:t>r² =</w:t>
      </w:r>
      <w:r w:rsidRPr="00061745">
        <w:t xml:space="preserve"> 0.</w:t>
      </w:r>
      <w:r w:rsidR="00061745">
        <w:rPr>
          <w:lang w:val="en-DE"/>
        </w:rPr>
        <w:t>0069</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xml:space="preserve">; permutation test). A similar relationship was found in </w:t>
      </w:r>
      <w:r w:rsidR="00E72CE9">
        <w:t>Experiment 2</w:t>
      </w:r>
      <w:r w:rsidRPr="00061745">
        <w:t xml:space="preserve">, where HFP and firing during reinstated episodes correlated with </w:t>
      </w:r>
      <w:r w:rsidR="00061745" w:rsidRPr="00061745">
        <w:rPr>
          <w:i/>
          <w:iCs/>
        </w:rPr>
        <w:t>r =</w:t>
      </w:r>
      <w:r w:rsidRPr="00061745">
        <w:t xml:space="preserve"> 0.140 at encoding (</w:t>
      </w:r>
      <w:r w:rsidR="00061745" w:rsidRPr="00061745">
        <w:rPr>
          <w:i/>
          <w:iCs/>
        </w:rPr>
        <w:t>r² =</w:t>
      </w:r>
      <w:r w:rsidRPr="00061745">
        <w:t xml:space="preserve"> 0.</w:t>
      </w:r>
      <w:r w:rsidR="00061745">
        <w:rPr>
          <w:lang w:val="en-DE"/>
        </w:rPr>
        <w:t>0197</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xml:space="preserve">; permutation test) and </w:t>
      </w:r>
      <w:r w:rsidR="00061745" w:rsidRPr="00061745">
        <w:rPr>
          <w:i/>
          <w:iCs/>
        </w:rPr>
        <w:t>r =</w:t>
      </w:r>
      <w:r w:rsidRPr="00061745">
        <w:t xml:space="preserve"> 0.135 during retrieval (</w:t>
      </w:r>
      <w:r w:rsidR="00061745" w:rsidRPr="00061745">
        <w:rPr>
          <w:i/>
          <w:iCs/>
        </w:rPr>
        <w:t>r² =</w:t>
      </w:r>
      <w:r w:rsidRPr="00061745">
        <w:t xml:space="preserve"> 0.</w:t>
      </w:r>
      <w:r w:rsidR="00061745">
        <w:rPr>
          <w:lang w:val="en-DE"/>
        </w:rPr>
        <w:t>0181</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xml:space="preserve">; permutation test). Firing during non-reinstated episodes correlated with HFP with </w:t>
      </w:r>
      <w:r w:rsidR="00061745" w:rsidRPr="00061745">
        <w:rPr>
          <w:i/>
          <w:iCs/>
        </w:rPr>
        <w:t>r =</w:t>
      </w:r>
      <w:r w:rsidRPr="00061745">
        <w:t xml:space="preserve"> 0.</w:t>
      </w:r>
      <w:r w:rsidR="00061745">
        <w:rPr>
          <w:lang w:val="en-DE"/>
        </w:rPr>
        <w:t>0722</w:t>
      </w:r>
      <w:r w:rsidRPr="00061745">
        <w:t xml:space="preserve"> during encoding (</w:t>
      </w:r>
      <w:r w:rsidR="00061745" w:rsidRPr="00061745">
        <w:rPr>
          <w:i/>
          <w:iCs/>
        </w:rPr>
        <w:t>r² =</w:t>
      </w:r>
      <w:r w:rsidRPr="00061745">
        <w:t xml:space="preserve"> 0.</w:t>
      </w:r>
      <w:r w:rsidR="00061745">
        <w:rPr>
          <w:lang w:val="en-DE"/>
        </w:rPr>
        <w:t>0052</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xml:space="preserve">; permutation test) and </w:t>
      </w:r>
      <w:r w:rsidR="00061745" w:rsidRPr="00061745">
        <w:rPr>
          <w:i/>
          <w:iCs/>
        </w:rPr>
        <w:t>r =</w:t>
      </w:r>
      <w:r w:rsidRPr="00061745">
        <w:t xml:space="preserve"> 0.</w:t>
      </w:r>
      <w:r w:rsidR="00061745">
        <w:rPr>
          <w:lang w:val="en-DE"/>
        </w:rPr>
        <w:t>0625</w:t>
      </w:r>
      <w:r w:rsidRPr="00061745">
        <w:t xml:space="preserve"> during retrieval (</w:t>
      </w:r>
      <w:r w:rsidR="00061745" w:rsidRPr="00061745">
        <w:rPr>
          <w:i/>
          <w:iCs/>
        </w:rPr>
        <w:t>r² =</w:t>
      </w:r>
      <w:r w:rsidRPr="00061745">
        <w:t xml:space="preserve"> 0.</w:t>
      </w:r>
      <w:r w:rsidR="00061745">
        <w:rPr>
          <w:lang w:val="en-DE"/>
        </w:rPr>
        <w:t>0039</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permutation test).</w:t>
      </w:r>
    </w:p>
    <w:p w14:paraId="49190A6B" w14:textId="77777777" w:rsidR="001E1470" w:rsidRDefault="001E1470" w:rsidP="001E1470"/>
    <w:p w14:paraId="60B1836F" w14:textId="77777777" w:rsidR="001E1470" w:rsidRDefault="001E1470" w:rsidP="001E1470">
      <w:r>
        <w:br w:type="page"/>
      </w:r>
    </w:p>
    <w:p w14:paraId="150C2DFE" w14:textId="1E00F66F" w:rsidR="001E1470" w:rsidRPr="00D03184" w:rsidRDefault="002B27B4" w:rsidP="001E1470">
      <w:pPr>
        <w:rPr>
          <w:b/>
          <w:bCs/>
        </w:rPr>
      </w:pPr>
      <w:r>
        <w:rPr>
          <w:noProof/>
        </w:rPr>
        <w:lastRenderedPageBreak/>
        <w:drawing>
          <wp:inline distT="0" distB="0" distL="0" distR="0" wp14:anchorId="614E8BE8" wp14:editId="72A172C9">
            <wp:extent cx="5899365" cy="3000375"/>
            <wp:effectExtent l="0" t="0" r="635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244" t="5217" r="9479" b="10001"/>
                    <a:stretch/>
                  </pic:blipFill>
                  <pic:spPr bwMode="auto">
                    <a:xfrm>
                      <a:off x="0" y="0"/>
                      <a:ext cx="5969371" cy="3035979"/>
                    </a:xfrm>
                    <a:prstGeom prst="rect">
                      <a:avLst/>
                    </a:prstGeom>
                    <a:noFill/>
                    <a:ln>
                      <a:noFill/>
                    </a:ln>
                    <a:extLst>
                      <a:ext uri="{53640926-AAD7-44D8-BBD7-CCE9431645EC}">
                        <a14:shadowObscured xmlns:a14="http://schemas.microsoft.com/office/drawing/2010/main"/>
                      </a:ext>
                    </a:extLst>
                  </pic:spPr>
                </pic:pic>
              </a:graphicData>
            </a:graphic>
          </wp:inline>
        </w:drawing>
      </w:r>
      <w:r w:rsidR="001E1470" w:rsidRPr="00D03184">
        <w:rPr>
          <w:b/>
          <w:bCs/>
        </w:rPr>
        <w:t>Figure XX. Example ESW.</w:t>
      </w:r>
    </w:p>
    <w:p w14:paraId="0F4D15A2" w14:textId="77777777" w:rsidR="001E1470" w:rsidRDefault="001E1470" w:rsidP="001E1470">
      <w:r>
        <w:t xml:space="preserve">(A) </w:t>
      </w:r>
      <w:r w:rsidRPr="00D03184">
        <w:t>The bar plots show the z-scored HFP on the y-axis for 23 episodes on the x-axis colour coded for encoding (blue) and retrieval (orange). The transparent bar encompassing the standardized HFP represent their element wise product, which is used as a measurement for episodic memory reinstatement. The dotted line represents the threshold which is calculated based on a permutation test.</w:t>
      </w:r>
    </w:p>
    <w:p w14:paraId="1B43AFB6" w14:textId="77777777" w:rsidR="001E1470" w:rsidRDefault="001E1470" w:rsidP="001E1470">
      <w:r>
        <w:t>(B) The time resolved HFP (y-axis) during memory encoding with the time in seconds (x-axis) starting from the associate image onset for reinstated episodes (purple) and non-reinstated episodes (green). The shaded area represents the SEM.</w:t>
      </w:r>
    </w:p>
    <w:p w14:paraId="0EB89404" w14:textId="77777777" w:rsidR="001E1470" w:rsidRPr="00D03184" w:rsidRDefault="001E1470" w:rsidP="001E1470">
      <w:r>
        <w:t>(C) Same as (B), but during retrieval and starting at the cue onset.</w:t>
      </w:r>
    </w:p>
    <w:p w14:paraId="5A130816" w14:textId="77777777" w:rsidR="001E1470" w:rsidRDefault="001E1470" w:rsidP="001E1470"/>
    <w:p w14:paraId="272A1B65" w14:textId="77777777" w:rsidR="001E1470" w:rsidRDefault="001E1470" w:rsidP="001E1470">
      <w:r>
        <w:br w:type="page"/>
      </w:r>
    </w:p>
    <w:p w14:paraId="1569BEA5" w14:textId="77777777" w:rsidR="001E1470" w:rsidRDefault="001E1470" w:rsidP="001E1470">
      <w:r>
        <w:rPr>
          <w:noProof/>
        </w:rPr>
        <w:lastRenderedPageBreak/>
        <w:drawing>
          <wp:inline distT="0" distB="0" distL="0" distR="0" wp14:anchorId="2394DDDC" wp14:editId="211007E2">
            <wp:extent cx="5579110" cy="27508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110" cy="2750820"/>
                    </a:xfrm>
                    <a:prstGeom prst="rect">
                      <a:avLst/>
                    </a:prstGeom>
                    <a:noFill/>
                    <a:ln>
                      <a:noFill/>
                    </a:ln>
                  </pic:spPr>
                </pic:pic>
              </a:graphicData>
            </a:graphic>
          </wp:inline>
        </w:drawing>
      </w:r>
    </w:p>
    <w:p w14:paraId="14C38853" w14:textId="77777777" w:rsidR="001E1470" w:rsidRDefault="001E1470" w:rsidP="001E1470">
      <w:r w:rsidRPr="002E6AF2">
        <w:rPr>
          <w:b/>
          <w:bCs/>
        </w:rPr>
        <w:t xml:space="preserve">Figure XX. </w:t>
      </w:r>
      <w:r>
        <w:rPr>
          <w:b/>
          <w:bCs/>
        </w:rPr>
        <w:t>Number of reinstated episodes and number of ESW expected under the null hypothesis</w:t>
      </w:r>
      <w:r w:rsidRPr="002E6AF2">
        <w:rPr>
          <w:b/>
          <w:bCs/>
        </w:rPr>
        <w:t>.</w:t>
      </w:r>
      <w:r>
        <w:t xml:space="preserve"> </w:t>
      </w:r>
    </w:p>
    <w:p w14:paraId="2C519D76" w14:textId="066FF3E3" w:rsidR="001E1470" w:rsidRDefault="001E1470" w:rsidP="001E1470">
      <w:r>
        <w:t xml:space="preserve">(A) Pie chart showing the number of episodes each neuron reinstated during </w:t>
      </w:r>
      <w:r w:rsidR="00E72CE9">
        <w:t>Experiment 1</w:t>
      </w:r>
      <w:r>
        <w:t xml:space="preserve"> (</w:t>
      </w:r>
      <w:r w:rsidRPr="00A07876">
        <w:t>zero episodes: 598 microwire</w:t>
      </w:r>
      <w:r>
        <w:t>s</w:t>
      </w:r>
      <w:r w:rsidRPr="00A07876">
        <w:t>; one episode: 345 ESW</w:t>
      </w:r>
      <w:r>
        <w:t>s</w:t>
      </w:r>
      <w:r w:rsidRPr="00A07876">
        <w:t>; two episodes: 60 ESW</w:t>
      </w:r>
      <w:r>
        <w:t>s</w:t>
      </w:r>
      <w:r w:rsidRPr="00A07876">
        <w:t>; three episodes: 7 ESW</w:t>
      </w:r>
      <w:r>
        <w:t>s</w:t>
      </w:r>
      <w:r w:rsidRPr="00A07876">
        <w:t>; four episodes: 1 ESW</w:t>
      </w:r>
      <w:r>
        <w:t>s</w:t>
      </w:r>
      <w:r w:rsidRPr="00A07876">
        <w:t>)</w:t>
      </w:r>
      <w:r>
        <w:t xml:space="preserve">. </w:t>
      </w:r>
    </w:p>
    <w:p w14:paraId="52129261" w14:textId="3F17DC03" w:rsidR="001E1470" w:rsidRDefault="001E1470" w:rsidP="001E1470">
      <w:r>
        <w:t xml:space="preserve">(B) Same as (A), but for </w:t>
      </w:r>
      <w:r w:rsidR="00E72CE9">
        <w:t>Experiment 2</w:t>
      </w:r>
      <w:r>
        <w:t xml:space="preserve"> (</w:t>
      </w:r>
      <w:r w:rsidRPr="00A07876">
        <w:t>zero episodes: 224 microwire</w:t>
      </w:r>
      <w:r>
        <w:t>s</w:t>
      </w:r>
      <w:r w:rsidRPr="00A07876">
        <w:t>; one episode: 97 ESW</w:t>
      </w:r>
      <w:r>
        <w:t>s</w:t>
      </w:r>
      <w:r w:rsidRPr="00A07876">
        <w:t>; two episodes: 15 ESW</w:t>
      </w:r>
      <w:r>
        <w:t>s</w:t>
      </w:r>
      <w:r w:rsidRPr="00A07876">
        <w:t>; three episodes: 3 ESW</w:t>
      </w:r>
      <w:r>
        <w:t>s</w:t>
      </w:r>
      <w:r w:rsidRPr="00A07876">
        <w:t>)</w:t>
      </w:r>
      <w:r>
        <w:t xml:space="preserve">. </w:t>
      </w:r>
    </w:p>
    <w:p w14:paraId="724951B5" w14:textId="6BC5938A" w:rsidR="002B27B4" w:rsidRDefault="001E1470" w:rsidP="001E1470">
      <w:r>
        <w:t xml:space="preserve">(C) Distribution of the number of ESWs expected by chance and the number of empirically found ESW (red line) in </w:t>
      </w:r>
      <w:r w:rsidR="00E72CE9">
        <w:t>Experiment 1</w:t>
      </w:r>
      <w:r>
        <w:t xml:space="preserve">. </w:t>
      </w:r>
    </w:p>
    <w:p w14:paraId="2D867D43" w14:textId="321623E9" w:rsidR="001E1470" w:rsidRDefault="001E1470" w:rsidP="001E1470">
      <w:r>
        <w:t xml:space="preserve">(D) Same as (C) but for </w:t>
      </w:r>
      <w:r w:rsidR="00E72CE9">
        <w:t>Experiment 2</w:t>
      </w:r>
      <w:r>
        <w:t>.</w:t>
      </w:r>
    </w:p>
    <w:p w14:paraId="1B804E01" w14:textId="77777777" w:rsidR="001E1470" w:rsidRDefault="001E1470" w:rsidP="001E1470">
      <w:r>
        <w:br w:type="page"/>
      </w:r>
    </w:p>
    <w:p w14:paraId="243D4DF6" w14:textId="77777777" w:rsidR="001E1470" w:rsidRDefault="001E1470" w:rsidP="001E1470">
      <w:pPr>
        <w:pStyle w:val="SMHeading"/>
        <w:spacing w:before="0" w:after="0" w:line="360" w:lineRule="auto"/>
      </w:pPr>
      <w:r>
        <w:rPr>
          <w:noProof/>
        </w:rPr>
        <w:lastRenderedPageBreak/>
        <w:drawing>
          <wp:inline distT="0" distB="0" distL="0" distR="0" wp14:anchorId="7F0B1D19" wp14:editId="68684A88">
            <wp:extent cx="5866410" cy="3358328"/>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113" t="2158" r="8311" b="1293"/>
                    <a:stretch/>
                  </pic:blipFill>
                  <pic:spPr bwMode="auto">
                    <a:xfrm>
                      <a:off x="0" y="0"/>
                      <a:ext cx="5909482" cy="3382985"/>
                    </a:xfrm>
                    <a:prstGeom prst="rect">
                      <a:avLst/>
                    </a:prstGeom>
                    <a:noFill/>
                    <a:ln>
                      <a:noFill/>
                    </a:ln>
                    <a:extLst>
                      <a:ext uri="{53640926-AAD7-44D8-BBD7-CCE9431645EC}">
                        <a14:shadowObscured xmlns:a14="http://schemas.microsoft.com/office/drawing/2010/main"/>
                      </a:ext>
                    </a:extLst>
                  </pic:spPr>
                </pic:pic>
              </a:graphicData>
            </a:graphic>
          </wp:inline>
        </w:drawing>
      </w:r>
    </w:p>
    <w:p w14:paraId="793F27F7" w14:textId="7B034F0F" w:rsidR="002B27B4" w:rsidRDefault="001E1470" w:rsidP="001E1470">
      <w:r w:rsidRPr="00A21D44">
        <w:rPr>
          <w:b/>
          <w:bCs/>
        </w:rPr>
        <w:t>Figure X</w:t>
      </w:r>
      <w:r>
        <w:rPr>
          <w:b/>
          <w:bCs/>
        </w:rPr>
        <w:t>X</w:t>
      </w:r>
      <w:r w:rsidRPr="00A21D44">
        <w:rPr>
          <w:b/>
          <w:bCs/>
        </w:rPr>
        <w:t>.  Power spectra for reinstated episodes (purple) and non-reinstated episodes (green) during (A) encoding and (B) retrieval.</w:t>
      </w:r>
      <w:r w:rsidRPr="00A21D44">
        <w:t xml:space="preserve"> The x-axis displays the frequency, ranging from 3 Hz to 200 Hz in 50 logarithmically spaced increments. The y-axis displays the power on a logarithmic scale to enhance </w:t>
      </w:r>
      <w:r w:rsidR="002B27B4">
        <w:rPr>
          <w:lang w:val="en-DE"/>
        </w:rPr>
        <w:t>editor</w:t>
      </w:r>
      <w:r w:rsidRPr="00A21D44">
        <w:t xml:space="preserve">visibility. The shaded regions show the SEM. The grey rectangles specify frequencies at which the power during reinstated episodes significantly exceed the power of non-reinstated episodes </w:t>
      </w:r>
      <w:r w:rsidR="00A879E7">
        <w:fldChar w:fldCharType="begin"/>
      </w:r>
      <w:r w:rsidR="001E5247">
        <w:instrText xml:space="preserve"> ADDIN EN.CITE &lt;EndNote&gt;&lt;Cite&gt;&lt;Author&gt;Maris&lt;/Author&gt;&lt;Year&gt;2007&lt;/Year&gt;&lt;RecNum&gt;33&lt;/RecNum&gt;&lt;Prefix&gt;test&lt;/Prefix&gt;&lt;DisplayText&gt;(testMaris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A879E7">
        <w:fldChar w:fldCharType="separate"/>
      </w:r>
      <w:r w:rsidR="001E5247">
        <w:rPr>
          <w:noProof/>
        </w:rPr>
        <w:t>(testMaris &amp; Oostenveld, 2007)</w:t>
      </w:r>
      <w:r w:rsidR="00A879E7">
        <w:fldChar w:fldCharType="end"/>
      </w:r>
    </w:p>
    <w:p w14:paraId="052C1FBC" w14:textId="77777777" w:rsidR="001E1470" w:rsidRPr="008F43E2" w:rsidRDefault="001E1470" w:rsidP="001E1470">
      <w:r>
        <w:br w:type="page"/>
      </w:r>
    </w:p>
    <w:p w14:paraId="08CA1451" w14:textId="77777777" w:rsidR="001E1470" w:rsidRPr="00580D43" w:rsidRDefault="001E1470" w:rsidP="001E1470">
      <w:pPr>
        <w:pStyle w:val="SMHeading"/>
        <w:spacing w:before="0" w:after="0" w:line="360" w:lineRule="auto"/>
      </w:pPr>
      <w:commentRangeStart w:id="418"/>
      <w:r>
        <w:lastRenderedPageBreak/>
        <w:t>Discussion</w:t>
      </w:r>
      <w:commentRangeEnd w:id="418"/>
      <w:r>
        <w:rPr>
          <w:rStyle w:val="CommentReference"/>
          <w:b w:val="0"/>
          <w:bCs w:val="0"/>
          <w:kern w:val="0"/>
        </w:rPr>
        <w:commentReference w:id="418"/>
      </w:r>
    </w:p>
    <w:p w14:paraId="2A804A72" w14:textId="443FD29F" w:rsidR="001778B0" w:rsidRDefault="001E1470" w:rsidP="001E1470">
      <w:r w:rsidRPr="00561918">
        <w:t>Episodic memories refer to distinctive events that occur</w:t>
      </w:r>
      <w:r>
        <w:t>r</w:t>
      </w:r>
      <w:r w:rsidRPr="00561918">
        <w:t xml:space="preserve">ed at a specific time and space. These memories are composed of multiple components. In Chapter 1 we identified </w:t>
      </w:r>
      <w:r>
        <w:t xml:space="preserve">how the human hippocampus processes these episodic memories. These </w:t>
      </w:r>
      <w:r w:rsidRPr="00561918">
        <w:t xml:space="preserve">neurons </w:t>
      </w:r>
      <w:r>
        <w:t xml:space="preserve">(called Episode Specific Neurons; ESNs) </w:t>
      </w:r>
      <w:r w:rsidRPr="00561918">
        <w:t xml:space="preserve">increase their firing rate during encoding </w:t>
      </w:r>
      <w:r>
        <w:t xml:space="preserve">and retrieval </w:t>
      </w:r>
      <w:r w:rsidRPr="00561918">
        <w:t>of specific episodic memories</w:t>
      </w:r>
      <w:r>
        <w:t xml:space="preserve">. </w:t>
      </w:r>
      <w:r w:rsidRPr="00561918">
        <w:t>In the present chapter we extend</w:t>
      </w:r>
      <w:r>
        <w:t>ed</w:t>
      </w:r>
      <w:r w:rsidRPr="00561918">
        <w:t xml:space="preserve"> these findings from single neurons to the population level by </w:t>
      </w:r>
      <w:r>
        <w:t>investigating</w:t>
      </w:r>
      <w:r w:rsidRPr="00561918">
        <w:t xml:space="preserve"> the local field potential (LFP) as a proxy of multi-unit activity.</w:t>
      </w:r>
      <w:r>
        <w:t xml:space="preserve"> </w:t>
      </w:r>
      <w:r w:rsidRPr="00921659">
        <w:t>We analysed two independent datasets that were collected using microelectrodes located in the human hippocampus while patients performed a memory association task.</w:t>
      </w:r>
      <w:r>
        <w:t xml:space="preserve"> </w:t>
      </w:r>
      <w:r w:rsidRPr="00921659">
        <w:t xml:space="preserve">Power in the high frequency band (40-200 Hz) on a significant number of microwires was reinstated from encoding to retrieval of specific episodes. </w:t>
      </w:r>
      <w:r w:rsidRPr="00561918">
        <w:t>These findings cannot be explained by a content code (i.e., HF</w:t>
      </w:r>
      <w:r>
        <w:t>P</w:t>
      </w:r>
      <w:r w:rsidRPr="00561918">
        <w:t xml:space="preserve"> induced by the presence of particular concepts).</w:t>
      </w:r>
      <w:r>
        <w:t xml:space="preserve"> </w:t>
      </w:r>
      <w:r w:rsidRPr="006405C3">
        <w:t xml:space="preserve">Applying the traditional criterion used to in Concept Neuron detection to detect a content code seems to be too conservative to detect significant increases in the HFP. However, when lowering this threshold, we found a significant number of microwires that show a consistent HFP increase when presenting specific concepts (CSW) despite the relatively small assembly size of Concept Neurons </w:t>
      </w:r>
      <w:r w:rsidR="003613B9">
        <w:fldChar w:fldCharType="begin"/>
      </w:r>
      <w:r w:rsidR="00A035C5">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3613B9">
        <w:fldChar w:fldCharType="separate"/>
      </w:r>
      <w:r w:rsidR="00A035C5">
        <w:rPr>
          <w:noProof/>
        </w:rPr>
        <w:t>(Quian Quiroga, 2012)</w:t>
      </w:r>
      <w:r w:rsidR="003613B9">
        <w:fldChar w:fldCharType="end"/>
      </w:r>
      <w:r w:rsidRPr="006405C3">
        <w:t xml:space="preserve">. </w:t>
      </w:r>
      <w:commentRangeStart w:id="419"/>
      <w:commentRangeStart w:id="420"/>
      <w:r w:rsidRPr="00894CBC">
        <w:t xml:space="preserve">Importantly, the same threshold was also lowered for the group-level permutation test, which we used to determine the number of </w:t>
      </w:r>
      <w:r>
        <w:t>CSW</w:t>
      </w:r>
      <w:r w:rsidRPr="00894CBC">
        <w:t xml:space="preserve"> expected under the null hypothesis</w:t>
      </w:r>
      <w:r>
        <w:t>.</w:t>
      </w:r>
      <w:commentRangeEnd w:id="419"/>
      <w:r>
        <w:rPr>
          <w:rStyle w:val="CommentReference"/>
        </w:rPr>
        <w:commentReference w:id="419"/>
      </w:r>
      <w:commentRangeEnd w:id="420"/>
      <w:r>
        <w:rPr>
          <w:rStyle w:val="CommentReference"/>
        </w:rPr>
        <w:commentReference w:id="420"/>
      </w:r>
      <w:r>
        <w:t xml:space="preserve"> </w:t>
      </w:r>
      <w:r w:rsidRPr="004D6305">
        <w:t xml:space="preserve">Concept Neuron activity might be reflected in the HFP due to the spatial clustering of Concept Neurons within the vicinity of a microwire </w:t>
      </w:r>
      <w:r w:rsidR="00335660">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instrText xml:space="preserve"> ADDIN EN.CITE </w:instrText>
      </w:r>
      <w:r w:rsidR="00335660">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instrText xml:space="preserve"> ADDIN EN.CITE.DATA </w:instrText>
      </w:r>
      <w:r w:rsidR="00335660">
        <w:fldChar w:fldCharType="end"/>
      </w:r>
      <w:r w:rsidR="00335660">
        <w:fldChar w:fldCharType="separate"/>
      </w:r>
      <w:r w:rsidR="00335660">
        <w:rPr>
          <w:noProof/>
        </w:rPr>
        <w:t>(but see De Falco et al., 2016; Redish et al., 2001)</w:t>
      </w:r>
      <w:r w:rsidR="00335660">
        <w:fldChar w:fldCharType="end"/>
      </w:r>
      <w:r w:rsidRPr="004D6305">
        <w:t>.</w:t>
      </w:r>
      <w:r>
        <w:t xml:space="preserve"> </w:t>
      </w:r>
      <w:r w:rsidRPr="004D6305">
        <w:t>Alternatively, multiple Concept Neurons coding the same concept might be active within a short delay, leading to a higher deflection in the LFP.</w:t>
      </w:r>
      <w:r>
        <w:t xml:space="preserve"> </w:t>
      </w:r>
      <w:r w:rsidRPr="00D44625">
        <w:t xml:space="preserve">The development of new electrodes </w:t>
      </w:r>
      <w:r w:rsidR="001778B0">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instrText xml:space="preserve"> ADDIN EN.CITE </w:instrText>
      </w:r>
      <w:r w:rsidR="00D6774D">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instrText xml:space="preserve"> ADDIN EN.CITE.DATA </w:instrText>
      </w:r>
      <w:r w:rsidR="00D6774D">
        <w:fldChar w:fldCharType="end"/>
      </w:r>
      <w:r w:rsidR="001778B0">
        <w:fldChar w:fldCharType="separate"/>
      </w:r>
      <w:r w:rsidR="00D6774D">
        <w:rPr>
          <w:noProof/>
        </w:rPr>
        <w:t>(such as Durand et al., 2022; Dutta et al., 2019; Jun et al., 2017; Paulk et al., 2022)</w:t>
      </w:r>
      <w:r w:rsidR="001778B0">
        <w:fldChar w:fldCharType="end"/>
      </w:r>
      <w:r w:rsidR="001778B0">
        <w:rPr>
          <w:lang w:val="en-DE"/>
        </w:rPr>
        <w:t xml:space="preserve"> </w:t>
      </w:r>
      <w:r w:rsidRPr="00D44625">
        <w:t xml:space="preserve">that enable the recording of </w:t>
      </w:r>
      <w:r>
        <w:t>multiple neurons that code the same concept</w:t>
      </w:r>
      <w:r w:rsidRPr="00D44625">
        <w:t xml:space="preserve"> at more precisely known locations might offer an answer to this question.</w:t>
      </w:r>
      <w:r>
        <w:t xml:space="preserve"> </w:t>
      </w:r>
    </w:p>
    <w:p w14:paraId="61F42255" w14:textId="4656B68E" w:rsidR="001E1470" w:rsidRDefault="001E1470" w:rsidP="001E1470">
      <w:r w:rsidRPr="00CF6107">
        <w:t>Our analyses revealed that the power differences between reinstated and non-reinstated episodes exceeded the frequency range of 40-200 Hz that we used to differentiate the two.</w:t>
      </w:r>
      <w:r>
        <w:t xml:space="preserve"> </w:t>
      </w:r>
      <w:r w:rsidRPr="00CF6107">
        <w:t xml:space="preserve">Reinstated episodes were characterized by an increased power from 10 Hz (during encoding) and 15 Hz (during retrieval), </w:t>
      </w:r>
      <w:commentRangeStart w:id="421"/>
      <w:commentRangeStart w:id="422"/>
      <w:r w:rsidRPr="00CF6107">
        <w:t>implying that the distinction between reinstated and non-reinstated episodes may not be limited to</w:t>
      </w:r>
      <w:r>
        <w:t xml:space="preserve"> 40-200 Hz</w:t>
      </w:r>
      <w:commentRangeEnd w:id="421"/>
      <w:r>
        <w:rPr>
          <w:rStyle w:val="CommentReference"/>
        </w:rPr>
        <w:commentReference w:id="421"/>
      </w:r>
      <w:commentRangeEnd w:id="422"/>
      <w:r>
        <w:rPr>
          <w:rStyle w:val="CommentReference"/>
        </w:rPr>
        <w:commentReference w:id="422"/>
      </w:r>
      <w:r w:rsidRPr="00CF6107">
        <w:t>, but could be attributed to either an offset or a spectral tilt of the 1/f power</w:t>
      </w:r>
      <w:r>
        <w:t xml:space="preserve"> </w:t>
      </w:r>
      <w:r w:rsidRPr="00CF6107">
        <w:t>spectrum. Future studies will need to carefully disentangle the individual contributions of oscillatory changes, a power offset, and a spectral tilt between reinstated and non-reinstated trials.</w:t>
      </w:r>
      <w:r>
        <w:t xml:space="preserve"> </w:t>
      </w:r>
    </w:p>
    <w:p w14:paraId="6DD5FE21" w14:textId="1A400EE0" w:rsidR="001E1470" w:rsidRDefault="001E1470" w:rsidP="001E1470">
      <w:r w:rsidRPr="00BB5C35">
        <w:t>The range of high frequency activity (40-200 Hz) overlaps with the so-called ripple band (80-120 Hz). Excitatory input from CA3 induces ripple activity in the CA1, which is characterized by highly synchronized neural firing</w:t>
      </w:r>
      <w:r w:rsidR="005F0510">
        <w:rPr>
          <w:lang w:val="en-DE"/>
        </w:rPr>
        <w:t xml:space="preserve"> </w:t>
      </w:r>
      <w:r w:rsidR="005F0510">
        <w:rPr>
          <w:lang w:val="en-DE"/>
        </w:rPr>
        <w:fldChar w:fldCharType="begin"/>
      </w:r>
      <w:r w:rsidR="0057302D">
        <w:rPr>
          <w:lang w:val="en-DE"/>
        </w:rPr>
        <w:instrText xml:space="preserve"> ADDIN EN.CITE &lt;EndNote&gt;&lt;Cite&gt;&lt;Author&gt;Buzsáki&lt;/Author&gt;&lt;Year&gt;2015&lt;/Year&gt;&lt;RecNum&gt;154&lt;/RecNum&gt;&lt;DisplayText&gt;(Buzsáki, 2015)&lt;/DisplayText&gt;&lt;record&gt;&lt;rec-number&gt;154&lt;/rec-number&gt;&lt;foreign-keys&gt;&lt;key app="EN" db-id="pvpx5wazhrvsd3e0ff3perwwwvrdppa005a2" timestamp="1674956839"&gt;154&lt;/key&gt;&lt;/foreign-keys&gt;&lt;ref-type name="Journal Article"&gt;17&lt;/ref-type&gt;&lt;contributors&gt;&lt;authors&gt;&lt;author&gt;Buzsáki, G.&lt;/author&gt;&lt;/authors&gt;&lt;/contributors&gt;&lt;auth-address&gt;The Neuroscience Institute, School of Medicine and Center for Neural Science, New York University, New York, New York.&lt;/auth-address&gt;&lt;titles&gt;&lt;title&gt;Hippocampal sharp wave-ripple: A cognitive biomarker for episodic memory and planning&lt;/title&gt;&lt;secondary-title&gt;Hippocampus&lt;/secondary-title&gt;&lt;/titles&gt;&lt;periodical&gt;&lt;full-title&gt;Hippocampus&lt;/full-title&gt;&lt;/periodical&gt;&lt;pages&gt;1073-188&lt;/pages&gt;&lt;volume&gt;25&lt;/volume&gt;&lt;number&gt;10&lt;/number&gt;&lt;keywords&gt;&lt;keyword&gt;Animals&lt;/keyword&gt;&lt;keyword&gt;*Biomarkers&lt;/keyword&gt;&lt;keyword&gt;Brain Waves/*physiology&lt;/keyword&gt;&lt;keyword&gt;Executive Function/*physiology&lt;/keyword&gt;&lt;keyword&gt;Hippocampus/*physiology/physiopathology&lt;/keyword&gt;&lt;keyword&gt;Humans&lt;/keyword&gt;&lt;keyword&gt;*Memory, Episodic&lt;/keyword&gt;&lt;keyword&gt;epilepsy&lt;/keyword&gt;&lt;keyword&gt;imagining&lt;/keyword&gt;&lt;keyword&gt;learning&lt;/keyword&gt;&lt;keyword&gt;memory&lt;/keyword&gt;&lt;keyword&gt;planning&lt;/keyword&gt;&lt;/keywords&gt;&lt;dates&gt;&lt;year&gt;2015&lt;/year&gt;&lt;pub-dates&gt;&lt;date&gt;Oct&lt;/date&gt;&lt;/pub-dates&gt;&lt;/dates&gt;&lt;isbn&gt;1098-1063 (Electronic)&amp;#xD;1050-9631 (Print)&amp;#xD;1050-9631 (Linking)&lt;/isbn&gt;&lt;accession-num&gt;26135716&lt;/accession-num&gt;&lt;urls&gt;&lt;related-urls&gt;&lt;url&gt;https://www.ncbi.nlm.nih.gov/pubmed/26135716&lt;/url&gt;&lt;/related-urls&gt;&lt;/urls&gt;&lt;custom2&gt;PMC4648295&lt;/custom2&gt;&lt;electronic-resource-num&gt;10.1002/hipo.22488&lt;/electronic-resource-num&gt;&lt;remote-database-name&gt;Medline&lt;/remote-database-name&gt;&lt;remote-database-provider&gt;NLM&lt;/remote-database-provider&gt;&lt;/record&gt;&lt;/Cite&gt;&lt;/EndNote&gt;</w:instrText>
      </w:r>
      <w:r w:rsidR="005F0510">
        <w:rPr>
          <w:lang w:val="en-DE"/>
        </w:rPr>
        <w:fldChar w:fldCharType="separate"/>
      </w:r>
      <w:r w:rsidR="0057302D">
        <w:rPr>
          <w:noProof/>
          <w:lang w:val="en-DE"/>
        </w:rPr>
        <w:t>(Buzsáki, 2015)</w:t>
      </w:r>
      <w:r w:rsidR="005F0510">
        <w:rPr>
          <w:lang w:val="en-DE"/>
        </w:rPr>
        <w:fldChar w:fldCharType="end"/>
      </w:r>
      <w:r w:rsidRPr="00BB5C35">
        <w:t xml:space="preserve">. Ripple activity has been linked to memory consolidation and replay of previous experiences </w:t>
      </w:r>
      <w:r w:rsidR="005F0510">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instrText xml:space="preserve"> ADDIN EN.CITE </w:instrText>
      </w:r>
      <w:r w:rsidR="0057302D">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instrText xml:space="preserve"> ADDIN EN.CITE.DATA </w:instrText>
      </w:r>
      <w:r w:rsidR="0057302D">
        <w:fldChar w:fldCharType="end"/>
      </w:r>
      <w:r w:rsidR="005F0510">
        <w:fldChar w:fldCharType="separate"/>
      </w:r>
      <w:r w:rsidR="005F0510">
        <w:rPr>
          <w:noProof/>
        </w:rPr>
        <w:t>(Jadhav et al., 2012; Roux et al., 2017; Vaz et al., 2019)</w:t>
      </w:r>
      <w:r w:rsidR="005F0510">
        <w:fldChar w:fldCharType="end"/>
      </w:r>
      <w:r w:rsidRPr="00BB5C35">
        <w:t xml:space="preserve">. For example, research by Vaz and colleagues </w:t>
      </w:r>
      <w:r w:rsidR="005F0510">
        <w:lastRenderedPageBreak/>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instrText xml:space="preserve"> ADDIN EN.CITE </w:instrText>
      </w:r>
      <w:r w:rsidR="005F0510">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instrText xml:space="preserve"> ADDIN EN.CITE.DATA </w:instrText>
      </w:r>
      <w:r w:rsidR="005F0510">
        <w:fldChar w:fldCharType="end"/>
      </w:r>
      <w:r w:rsidR="005F0510">
        <w:fldChar w:fldCharType="separate"/>
      </w:r>
      <w:r w:rsidR="005F0510">
        <w:rPr>
          <w:noProof/>
        </w:rPr>
        <w:t>(Vaz et al., 2019)</w:t>
      </w:r>
      <w:r w:rsidR="005F0510">
        <w:fldChar w:fldCharType="end"/>
      </w:r>
      <w:r w:rsidRPr="00BB5C35">
        <w:t xml:space="preserve">, has implicated coupled ripple activity to coordinate the information flow between the MTL and the temporal </w:t>
      </w:r>
      <w:r w:rsidR="001E5247">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E45D8A">
        <w:instrText xml:space="preserve"> ADDIN EN.CITE </w:instrText>
      </w:r>
      <w:r w:rsidR="00E45D8A">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E45D8A">
        <w:instrText xml:space="preserve"> ADDIN EN.CITE.DATA </w:instrText>
      </w:r>
      <w:r w:rsidR="00E45D8A">
        <w:fldChar w:fldCharType="end"/>
      </w:r>
      <w:r w:rsidR="001E5247">
        <w:fldChar w:fldCharType="separate"/>
      </w:r>
      <w:r w:rsidR="00E45D8A">
        <w:rPr>
          <w:noProof/>
        </w:rPr>
        <w:t>((also see Ngo et al., 2020)</w:t>
      </w:r>
      <w:r w:rsidR="001E5247">
        <w:fldChar w:fldCharType="end"/>
      </w:r>
      <w:r w:rsidR="001E5247">
        <w:rPr>
          <w:lang w:val="en-DE"/>
        </w:rPr>
        <w:t xml:space="preserve">. </w:t>
      </w:r>
      <w:r w:rsidRPr="00BB5C35">
        <w:t>Considering this, future studies should investigate the exten</w:t>
      </w:r>
      <w:r>
        <w:t>t</w:t>
      </w:r>
      <w:r w:rsidRPr="00BB5C35">
        <w:t xml:space="preserve"> to which the here reported HFP memory reinstatement effect is driven by activity in the ripple range.</w:t>
      </w:r>
      <w:r>
        <w:t xml:space="preserve"> </w:t>
      </w:r>
      <w:r w:rsidR="001778B0" w:rsidRPr="001778B0">
        <w:t xml:space="preserve">Here we reported a significant correlation between neural firing and the HFP on the microwire on which the neurons were recorded. The correlation coefficient was low, explaining roughly </w:t>
      </w:r>
      <w:r w:rsidR="00061745">
        <w:rPr>
          <w:lang w:val="en-DE"/>
        </w:rPr>
        <w:t>0.4</w:t>
      </w:r>
      <w:r w:rsidR="001778B0" w:rsidRPr="001778B0">
        <w:t>-2% of the variance. It is important to note, that we correlated the firing rate of individual neurons with the HFP, which includes the activity from disproportionally more neurons with he</w:t>
      </w:r>
      <w:r w:rsidR="001778B0">
        <w:rPr>
          <w:lang w:val="en-DE"/>
        </w:rPr>
        <w:t>ter</w:t>
      </w:r>
      <w:r w:rsidR="001778B0" w:rsidRPr="001778B0">
        <w:t>oge</w:t>
      </w:r>
      <w:r w:rsidR="001778B0">
        <w:rPr>
          <w:lang w:val="en-DE"/>
        </w:rPr>
        <w:t>ne</w:t>
      </w:r>
      <w:r w:rsidR="001778B0" w:rsidRPr="001778B0">
        <w:t>ous firing rates. We therefore expect a higher correlation when analysing more neurons.</w:t>
      </w:r>
      <w:r w:rsidR="001778B0">
        <w:rPr>
          <w:lang w:val="en-DE"/>
        </w:rPr>
        <w:t xml:space="preserve"> </w:t>
      </w:r>
      <w:r>
        <w:t xml:space="preserve">Moreover, it is conceivable that different microwires from the same bundle may be better suited to pick up transmembrane currents from nearby neurons. </w:t>
      </w:r>
      <w:r w:rsidRPr="00D94229">
        <w:t xml:space="preserve">Additionally, there is substantial variance in the literature which frequency range constitutes the high frequency band </w:t>
      </w:r>
      <w:commentRangeStart w:id="423"/>
      <w:r w:rsidR="00524FF1">
        <w:rPr>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Pr>
          <w:lang w:val="en-DE"/>
        </w:rPr>
        <w:instrText xml:space="preserve"> ADDIN EN.CITE </w:instrText>
      </w:r>
      <w:r w:rsidR="007A4A0F">
        <w:rPr>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Pr>
          <w:lang w:val="en-DE"/>
        </w:rPr>
        <w:instrText xml:space="preserve"> ADDIN EN.CITE.DATA </w:instrText>
      </w:r>
      <w:r w:rsidR="007A4A0F">
        <w:rPr>
          <w:lang w:val="en-DE"/>
        </w:rPr>
      </w:r>
      <w:r w:rsidR="007A4A0F">
        <w:rPr>
          <w:lang w:val="en-DE"/>
        </w:rPr>
        <w:fldChar w:fldCharType="end"/>
      </w:r>
      <w:r w:rsidR="00524FF1">
        <w:rPr>
          <w:lang w:val="en-DE"/>
        </w:rPr>
        <w:fldChar w:fldCharType="separate"/>
      </w:r>
      <w:r w:rsidR="00524FF1">
        <w:rPr>
          <w:lang w:val="en-DE"/>
        </w:rPr>
        <w:fldChar w:fldCharType="end"/>
      </w:r>
      <w:r w:rsidR="007A4A0F" w:rsidRPr="007A4A0F">
        <w:rPr>
          <w:lang w:val="en-DE"/>
        </w:rPr>
        <w:t>(Ray et al., 2008: 60-200 Hz; Whittingstall &amp; Logothetis, 2009: 30-100 Hz; Leszczynski et al., 2020: 70-150 Hz; Nir et al., 2007: 40-130 Hz)</w:t>
      </w:r>
      <w:commentRangeEnd w:id="423"/>
      <w:r w:rsidR="007A4A0F">
        <w:rPr>
          <w:rStyle w:val="CommentReference"/>
          <w:rFonts w:ascii="Times New Roman" w:eastAsia="Times New Roman" w:hAnsi="Times New Roman" w:cs="Times New Roman"/>
          <w:lang w:val="en-US"/>
        </w:rPr>
        <w:commentReference w:id="423"/>
      </w:r>
      <w:r w:rsidR="00524FF1">
        <w:rPr>
          <w:lang w:val="en-DE"/>
        </w:rPr>
        <w:t>.</w:t>
      </w:r>
      <w:r w:rsidR="007A4A0F">
        <w:rPr>
          <w:lang w:val="en-DE"/>
        </w:rPr>
        <w:t xml:space="preserve"> </w:t>
      </w:r>
      <w:r w:rsidRPr="00D94229">
        <w:t xml:space="preserve">Future studies should aim to identify which frequencies are most indicative of single neuron firing taking into considerations differences between neuron types (excitatory or inhibitory cells). Furthermore, </w:t>
      </w:r>
      <w:r w:rsidR="00196A09">
        <w:rPr>
          <w:lang w:val="en-DE"/>
        </w:rPr>
        <w:t xml:space="preserve">a computational model </w:t>
      </w:r>
      <w:r w:rsidRPr="00D94229">
        <w:t xml:space="preserve">suggested that synchronous firing is more influential in increasing HFP compared to </w:t>
      </w:r>
      <w:r w:rsidRPr="00196A09">
        <w:t xml:space="preserve">firing alone </w:t>
      </w:r>
      <w:r w:rsidR="00196A09">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instrText xml:space="preserve"> ADDIN EN.CITE </w:instrText>
      </w:r>
      <w:r w:rsidR="00196A09">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instrText xml:space="preserve"> ADDIN EN.CITE.DATA </w:instrText>
      </w:r>
      <w:r w:rsidR="00196A09">
        <w:fldChar w:fldCharType="end"/>
      </w:r>
      <w:r w:rsidR="00196A09">
        <w:fldChar w:fldCharType="separate"/>
      </w:r>
      <w:r w:rsidR="00196A09">
        <w:rPr>
          <w:noProof/>
        </w:rPr>
        <w:t>(Ray et al., 2008)</w:t>
      </w:r>
      <w:r w:rsidR="00196A09">
        <w:fldChar w:fldCharType="end"/>
      </w:r>
      <w:r w:rsidRPr="00196A09">
        <w:t>. Unfortunately</w:t>
      </w:r>
      <w:r w:rsidRPr="00AA59AA">
        <w:t xml:space="preserve">, due to the limited number of single neurons that can be recorded using </w:t>
      </w:r>
      <w:r>
        <w:t xml:space="preserve">currently available </w:t>
      </w:r>
      <w:r w:rsidRPr="00AA59AA">
        <w:t>microwires</w:t>
      </w:r>
      <w:r>
        <w:t xml:space="preserve"> </w:t>
      </w:r>
      <w:r w:rsidRPr="00AA59AA">
        <w:t xml:space="preserve">we cannot resolve this question. </w:t>
      </w:r>
      <w:r w:rsidRPr="00D94229">
        <w:t>Recording more neurons using newer electrodes may enable us to</w:t>
      </w:r>
      <w:r>
        <w:t xml:space="preserve"> </w:t>
      </w:r>
      <w:r w:rsidRPr="00D94229">
        <w:t>disenta</w:t>
      </w:r>
      <w:r>
        <w:t>n</w:t>
      </w:r>
      <w:r w:rsidRPr="00D94229">
        <w:t>gle the roles of synchrony and firing in relation to HFP</w:t>
      </w:r>
      <w:r>
        <w:t xml:space="preserve"> in the future</w:t>
      </w:r>
      <w:r w:rsidRPr="00D94229">
        <w:t xml:space="preserve">. A larger brain coverage would also allow the investigation of what role the recorded brain area plays in moderating the relationship between neural firing and </w:t>
      </w:r>
      <w:r w:rsidRPr="00335660">
        <w:t xml:space="preserve">HFP </w:t>
      </w:r>
      <w:r w:rsidR="00335660" w:rsidRPr="00335660">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335660">
        <w:instrText xml:space="preserve"> ADDIN EN.CITE </w:instrText>
      </w:r>
      <w:r w:rsidR="00335660" w:rsidRPr="00335660">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335660">
        <w:instrText xml:space="preserve"> ADDIN EN.CITE.DATA </w:instrText>
      </w:r>
      <w:r w:rsidR="00335660" w:rsidRPr="00335660">
        <w:fldChar w:fldCharType="end"/>
      </w:r>
      <w:r w:rsidR="00335660" w:rsidRPr="00335660">
        <w:fldChar w:fldCharType="separate"/>
      </w:r>
      <w:r w:rsidR="00335660" w:rsidRPr="00335660">
        <w:rPr>
          <w:noProof/>
        </w:rPr>
        <w:t>(Leszczyński et al., 2020)</w:t>
      </w:r>
      <w:r w:rsidR="00335660" w:rsidRPr="00335660">
        <w:fldChar w:fldCharType="end"/>
      </w:r>
      <w:r w:rsidRPr="00335660">
        <w:t>.</w:t>
      </w:r>
    </w:p>
    <w:p w14:paraId="45831D5E" w14:textId="5CE3548B" w:rsidR="001E1470" w:rsidRDefault="001E1470" w:rsidP="001E1470">
      <w:pPr>
        <w:ind w:firstLine="720"/>
      </w:pPr>
      <w:r w:rsidRPr="007B117D">
        <w:t xml:space="preserve">To conclude the present chapter, </w:t>
      </w:r>
      <w:r>
        <w:t xml:space="preserve">consistent across </w:t>
      </w:r>
      <w:r w:rsidRPr="007B117D">
        <w:t xml:space="preserve">two independent datasets we identified a significant number of microwires </w:t>
      </w:r>
      <w:r>
        <w:t>which show a</w:t>
      </w:r>
      <w:r w:rsidRPr="007B117D">
        <w:t xml:space="preserve"> HF</w:t>
      </w:r>
      <w:r>
        <w:t>P</w:t>
      </w:r>
      <w:r w:rsidRPr="007B117D">
        <w:t xml:space="preserve"> </w:t>
      </w:r>
      <w:r>
        <w:t xml:space="preserve">reinstatement </w:t>
      </w:r>
      <w:r w:rsidRPr="007B117D">
        <w:t>during encoding and retrieval of specific memories</w:t>
      </w:r>
      <w:r>
        <w:t xml:space="preserve"> (ESW)</w:t>
      </w:r>
      <w:r w:rsidRPr="007B117D">
        <w:t xml:space="preserve">. </w:t>
      </w:r>
      <w:r>
        <w:t xml:space="preserve">This HFP activity showed a low, but significant correlation with neural firing of ESNs and single neurons during encoding and retrieval. </w:t>
      </w:r>
      <w:r w:rsidRPr="007B117D">
        <w:t>Although we did not find reliable HF</w:t>
      </w:r>
      <w:r>
        <w:t>P</w:t>
      </w:r>
      <w:r w:rsidRPr="007B117D">
        <w:t xml:space="preserve"> increases to specific concepts using the traditionally used threshold, we identified a significant number of concept coding microwires using a more liberal threshold</w:t>
      </w:r>
      <w:r>
        <w:t xml:space="preserve"> (CSW)</w:t>
      </w:r>
      <w:r w:rsidRPr="007B117D">
        <w:t>. Importantly, the HF</w:t>
      </w:r>
      <w:r>
        <w:t xml:space="preserve">P </w:t>
      </w:r>
      <w:r w:rsidRPr="007B117D">
        <w:t>reinstatement for specific memories could not be attributed to this content code.</w:t>
      </w:r>
      <w:r>
        <w:t xml:space="preserve"> Taken together the present work extends findings from the level of the single neuron and </w:t>
      </w:r>
      <w:r w:rsidRPr="006D2185">
        <w:t xml:space="preserve">provides </w:t>
      </w:r>
      <w:r>
        <w:t xml:space="preserve">a potential </w:t>
      </w:r>
      <w:r w:rsidRPr="006D2185">
        <w:t xml:space="preserve">link </w:t>
      </w:r>
      <w:r>
        <w:t xml:space="preserve">to surface </w:t>
      </w:r>
      <w:r w:rsidRPr="006D2185">
        <w:t xml:space="preserve">EEG </w:t>
      </w:r>
      <w:r>
        <w:t xml:space="preserve">recordings </w:t>
      </w:r>
      <w:r w:rsidR="005F0510">
        <w:t xml:space="preserve"> </w:t>
      </w:r>
      <w:r w:rsidR="005F0510">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instrText xml:space="preserve"> ADDIN EN.CITE </w:instrText>
      </w:r>
      <w:r w:rsidR="0057302D">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instrText xml:space="preserve"> ADDIN EN.CITE.DATA </w:instrText>
      </w:r>
      <w:r w:rsidR="0057302D">
        <w:fldChar w:fldCharType="end"/>
      </w:r>
      <w:r w:rsidR="005F0510">
        <w:fldChar w:fldCharType="separate"/>
      </w:r>
      <w:r w:rsidR="0057302D">
        <w:rPr>
          <w:noProof/>
        </w:rPr>
        <w:t>(Buzsáki et al., 2012)</w:t>
      </w:r>
      <w:r w:rsidR="005F0510">
        <w:fldChar w:fldCharType="end"/>
      </w:r>
      <w:r w:rsidRPr="006D2185">
        <w:t>.</w:t>
      </w:r>
    </w:p>
    <w:p w14:paraId="199F76B8" w14:textId="770E4D83" w:rsidR="001E1470" w:rsidRDefault="001E1470" w:rsidP="001E1470">
      <w:pPr>
        <w:rPr>
          <w:rFonts w:ascii="Times New Roman" w:eastAsia="Times New Roman" w:hAnsi="Times New Roman" w:cs="Times New Roman"/>
          <w:b/>
          <w:bCs/>
          <w:kern w:val="32"/>
          <w:sz w:val="24"/>
          <w:szCs w:val="24"/>
          <w:lang w:val="en-US"/>
        </w:rPr>
      </w:pPr>
      <w:r>
        <w:rPr>
          <w:rFonts w:ascii="Times New Roman" w:eastAsia="Times New Roman" w:hAnsi="Times New Roman" w:cs="Times New Roman"/>
          <w:b/>
          <w:bCs/>
          <w:kern w:val="32"/>
          <w:sz w:val="24"/>
          <w:szCs w:val="24"/>
          <w:lang w:val="en-US"/>
        </w:rPr>
        <w:br w:type="page"/>
      </w:r>
    </w:p>
    <w:bookmarkEnd w:id="1"/>
    <w:p w14:paraId="0B83E620" w14:textId="77777777" w:rsidR="00622DCC" w:rsidRPr="001E1470" w:rsidRDefault="00622DCC" w:rsidP="00622DCC">
      <w:pPr>
        <w:rPr>
          <w:b/>
          <w:bCs/>
          <w:lang w:val="en-US"/>
        </w:rPr>
      </w:pPr>
      <w:r w:rsidRPr="001E1470">
        <w:rPr>
          <w:b/>
          <w:bCs/>
          <w:lang w:val="en-US"/>
        </w:rPr>
        <w:lastRenderedPageBreak/>
        <w:t>Title:  Absence of memory success induced theta oscillation increase and theta spike-field coupling in the human hippocampus during episodic memory processing</w:t>
      </w:r>
    </w:p>
    <w:p w14:paraId="5E200349" w14:textId="77777777" w:rsidR="00622DCC" w:rsidRPr="001E1470" w:rsidRDefault="00622DCC" w:rsidP="00622DCC">
      <w:pPr>
        <w:rPr>
          <w:lang w:val="en-US"/>
        </w:rPr>
      </w:pPr>
    </w:p>
    <w:p w14:paraId="0D2AE110" w14:textId="77777777" w:rsidR="00622DCC" w:rsidRPr="001E1470" w:rsidRDefault="00622DCC" w:rsidP="00622DCC">
      <w:pPr>
        <w:rPr>
          <w:b/>
          <w:bCs/>
          <w:lang w:val="en-US"/>
        </w:rPr>
      </w:pPr>
      <w:r w:rsidRPr="001E1470">
        <w:rPr>
          <w:b/>
          <w:bCs/>
          <w:lang w:val="en-US"/>
        </w:rPr>
        <w:t>Abstract</w:t>
      </w:r>
    </w:p>
    <w:p w14:paraId="4108D89C" w14:textId="77777777" w:rsidR="00622DCC" w:rsidRPr="001E1470" w:rsidRDefault="00622DCC" w:rsidP="00622DCC">
      <w:pPr>
        <w:rPr>
          <w:lang w:val="en-US"/>
        </w:rPr>
      </w:pPr>
      <w:r w:rsidRPr="001E1470">
        <w:rPr>
          <w:lang w:val="en-US"/>
        </w:rPr>
        <w:t xml:space="preserve">Theta oscillations play a central role in memory processing. Recent findings point towards there being not one dominant theta frequency in the human hippocampus, but rather two: a slow theta (2-5 Hz) and a fast theta (5-9 Hz) oscillation. </w:t>
      </w:r>
    </w:p>
    <w:p w14:paraId="0B6AC28D" w14:textId="77777777" w:rsidR="00622DCC" w:rsidRPr="001E1470" w:rsidRDefault="00622DCC" w:rsidP="00622DCC">
      <w:pPr>
        <w:rPr>
          <w:lang w:val="en-US"/>
        </w:rPr>
      </w:pPr>
      <w:r w:rsidRPr="001E1470">
        <w:rPr>
          <w:lang w:val="en-US"/>
        </w:rPr>
        <w:t xml:space="preserve">Recent work has suggested that successful memory processing is reflected in a narrowband theta increase as well as a ‘tilt’ in the aperiodic power spectrum, where lower frequencies are diminished and higher frequencies increased. Furthermore, according to an influential theory memory encoding and retrieval occurs in opposite theta phases so newly encoded memories do not cause catastrophic interference with older memories. </w:t>
      </w:r>
    </w:p>
    <w:p w14:paraId="19B64197" w14:textId="3FF30C61" w:rsidR="00622DCC" w:rsidRPr="001E1470" w:rsidRDefault="00622DCC" w:rsidP="00622DCC">
      <w:pPr>
        <w:rPr>
          <w:lang w:val="en-US"/>
        </w:rPr>
      </w:pPr>
      <w:r w:rsidRPr="001E1470">
        <w:rPr>
          <w:lang w:val="en-US"/>
        </w:rPr>
        <w:t xml:space="preserve">We investigated these hypotheses in two independent samples of intracranial microwire recordings. Contrary to previously reported findings, our results provide inconclusive evidence regarding narrowband slow and fast theta power and an aperiodic tilt. Our research did not reveal consistent evidence that neurons that increase their firing rate during encoding and retrieval of specific episodes (Episode Specific Neurons; ESNs) or other </w:t>
      </w:r>
      <w:r w:rsidR="00AE1B11">
        <w:rPr>
          <w:lang w:val="en-DE"/>
        </w:rPr>
        <w:t xml:space="preserve">non-tuned </w:t>
      </w:r>
      <w:r w:rsidRPr="001E1470">
        <w:rPr>
          <w:lang w:val="en-US"/>
        </w:rPr>
        <w:t>neurons fire at a distinct theta phase during encoding and retrieval. Likewise</w:t>
      </w:r>
      <w:r w:rsidR="005F0510">
        <w:rPr>
          <w:lang w:val="en-DE"/>
        </w:rPr>
        <w:t>,</w:t>
      </w:r>
      <w:r w:rsidRPr="001E1470">
        <w:rPr>
          <w:lang w:val="en-US"/>
        </w:rPr>
        <w:t xml:space="preserve"> we found no significant theta phase difference between neurons firing at encoding and retrieval.</w:t>
      </w:r>
      <w:r w:rsidRPr="001E1470">
        <w:rPr>
          <w:lang w:val="en-US"/>
        </w:rPr>
        <w:br w:type="page"/>
      </w:r>
    </w:p>
    <w:p w14:paraId="7FFEF154" w14:textId="77777777" w:rsidR="00622DCC" w:rsidRPr="001E1470" w:rsidRDefault="00622DCC" w:rsidP="00622DCC">
      <w:pPr>
        <w:rPr>
          <w:b/>
          <w:bCs/>
          <w:lang w:val="en-US"/>
        </w:rPr>
      </w:pPr>
      <w:r w:rsidRPr="001E1470">
        <w:rPr>
          <w:b/>
          <w:bCs/>
          <w:lang w:val="en-US"/>
        </w:rPr>
        <w:lastRenderedPageBreak/>
        <w:t>Introduction</w:t>
      </w:r>
    </w:p>
    <w:p w14:paraId="727D1B8C" w14:textId="5F0C5C9D" w:rsidR="00622DCC" w:rsidRPr="001E1470" w:rsidRDefault="00622DCC" w:rsidP="00622DCC">
      <w:pPr>
        <w:rPr>
          <w:i/>
          <w:iCs/>
        </w:rPr>
      </w:pPr>
      <w:r w:rsidRPr="001E1470">
        <w:rPr>
          <w:lang w:val="en-US"/>
        </w:rPr>
        <w:t xml:space="preserve">In the preceding chapters, we found evidence of an episode specific neurophysiological marker at both the single-neuron level and in the high frequency power of the microwire local field potential (LFP). Next, we will explore another prominent </w:t>
      </w:r>
      <w:commentRangeStart w:id="424"/>
      <w:r w:rsidRPr="001E1470">
        <w:rPr>
          <w:lang w:val="en-US"/>
        </w:rPr>
        <w:t xml:space="preserve">frequency </w:t>
      </w:r>
      <w:commentRangeEnd w:id="424"/>
      <w:r w:rsidRPr="001E1470">
        <w:rPr>
          <w:lang w:val="en-US"/>
        </w:rPr>
        <w:commentReference w:id="424"/>
      </w:r>
      <w:r w:rsidR="008C576D">
        <w:rPr>
          <w:lang w:val="en-DE"/>
        </w:rPr>
        <w:t xml:space="preserve">range </w:t>
      </w:r>
      <w:r w:rsidRPr="001E1470">
        <w:rPr>
          <w:lang w:val="en-US"/>
        </w:rPr>
        <w:t>in the hippocampus, the theta oscillation, and investigate how it relates to single-neuron spiking.</w:t>
      </w:r>
    </w:p>
    <w:p w14:paraId="4496C9C3" w14:textId="1CD9E738" w:rsidR="00622DCC" w:rsidRPr="001E1470" w:rsidRDefault="00622DCC" w:rsidP="00622DCC">
      <w:pPr>
        <w:rPr>
          <w:lang w:val="en-US"/>
        </w:rPr>
      </w:pPr>
      <w:r w:rsidRPr="001E1470">
        <w:rPr>
          <w:lang w:val="en-US"/>
        </w:rPr>
        <w:t xml:space="preserve">Research in the role of theta oscillations on learning on memory go back to the late 70s </w:t>
      </w:r>
      <w:r w:rsidR="005F0510">
        <w:rPr>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Pr>
          <w:lang w:val="en-US"/>
        </w:rPr>
        <w:instrText xml:space="preserve"> ADDIN EN.CITE </w:instrText>
      </w:r>
      <w:r w:rsidR="005F0510">
        <w:rPr>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Pr>
          <w:lang w:val="en-US"/>
        </w:rPr>
        <w:instrText xml:space="preserve"> ADDIN EN.CITE.DATA </w:instrText>
      </w:r>
      <w:r w:rsidR="005F0510">
        <w:rPr>
          <w:lang w:val="en-US"/>
        </w:rPr>
      </w:r>
      <w:r w:rsidR="005F0510">
        <w:rPr>
          <w:lang w:val="en-US"/>
        </w:rPr>
        <w:fldChar w:fldCharType="end"/>
      </w:r>
      <w:r w:rsidR="005F0510">
        <w:rPr>
          <w:lang w:val="en-US"/>
        </w:rPr>
      </w:r>
      <w:r w:rsidR="005F0510">
        <w:rPr>
          <w:lang w:val="en-US"/>
        </w:rPr>
        <w:fldChar w:fldCharType="separate"/>
      </w:r>
      <w:r w:rsidR="005F0510">
        <w:rPr>
          <w:noProof/>
          <w:lang w:val="en-US"/>
        </w:rPr>
        <w:t>(Berry &amp; Thompson, 1978; Winson, 1978)</w:t>
      </w:r>
      <w:r w:rsidR="005F0510">
        <w:rPr>
          <w:lang w:val="en-US"/>
        </w:rPr>
        <w:fldChar w:fldCharType="end"/>
      </w:r>
      <w:r w:rsidRPr="001E1470">
        <w:rPr>
          <w:lang w:val="en-US"/>
        </w:rPr>
        <w:t xml:space="preserve">. Winson </w:t>
      </w:r>
      <w:r w:rsidR="005F0510">
        <w:rPr>
          <w:lang w:val="en-US"/>
        </w:rPr>
        <w:fldChar w:fldCharType="begin"/>
      </w:r>
      <w:r w:rsidR="005F0510">
        <w:rPr>
          <w:lang w:val="en-US"/>
        </w:rPr>
        <w:instrText xml:space="preserve"> ADDIN EN.CITE &lt;EndNote&gt;&lt;Cite&gt;&lt;Author&gt;Winson&lt;/Author&gt;&lt;Year&gt;1978&lt;/Year&gt;&lt;RecNum&gt;159&lt;/RecNum&gt;&lt;DisplayText&gt;(Winson, 1978)&lt;/DisplayText&gt;&lt;record&gt;&lt;rec-number&gt;159&lt;/rec-number&gt;&lt;foreign-keys&gt;&lt;key app="EN" db-id="pvpx5wazhrvsd3e0ff3perwwwvrdppa005a2" timestamp="1674957242"&gt;159&lt;/key&gt;&lt;/foreign-keys&gt;&lt;ref-type name="Journal Article"&gt;17&lt;/ref-type&gt;&lt;contributors&gt;&lt;authors&gt;&lt;author&gt;Winson, J.&lt;/author&gt;&lt;/authors&gt;&lt;/contributors&gt;&lt;titles&gt;&lt;title&gt;Loss of hippocampal theta rhythm results in spatial memory deficit in the rat&lt;/title&gt;&lt;secondary-title&gt;Science&lt;/secondary-title&gt;&lt;/titles&gt;&lt;periodical&gt;&lt;full-title&gt;science&lt;/full-title&gt;&lt;/periodical&gt;&lt;pages&gt;160-3&lt;/pages&gt;&lt;volume&gt;201&lt;/volume&gt;&lt;number&gt;4351&lt;/number&gt;&lt;keywords&gt;&lt;keyword&gt;Animals&lt;/keyword&gt;&lt;keyword&gt;Brain Mapping&lt;/keyword&gt;&lt;keyword&gt;*Electroencephalography&lt;/keyword&gt;&lt;keyword&gt;Hippocampus/*physiology&lt;/keyword&gt;&lt;keyword&gt;Learning/physiology&lt;/keyword&gt;&lt;keyword&gt;Memory/*physiology&lt;/keyword&gt;&lt;keyword&gt;Rats&lt;/keyword&gt;&lt;keyword&gt;Septal Nuclei/*physiology&lt;/keyword&gt;&lt;keyword&gt;*Spatial Behavior&lt;/keyword&gt;&lt;keyword&gt;*Theta Rhythm&lt;/keyword&gt;&lt;/keywords&gt;&lt;dates&gt;&lt;year&gt;1978&lt;/year&gt;&lt;pub-dates&gt;&lt;date&gt;Jul 14&lt;/date&gt;&lt;/pub-dates&gt;&lt;/dates&gt;&lt;isbn&gt;0036-8075 (Print)&amp;#xD;0036-8075 (Linking)&lt;/isbn&gt;&lt;accession-num&gt;663646&lt;/accession-num&gt;&lt;urls&gt;&lt;related-urls&gt;&lt;url&gt;https://www.ncbi.nlm.nih.gov/pubmed/663646&lt;/url&gt;&lt;/related-urls&gt;&lt;/urls&gt;&lt;electronic-resource-num&gt;10.1126/science.663646&lt;/electronic-resource-num&gt;&lt;remote-database-name&gt;Medline&lt;/remote-database-name&gt;&lt;remote-database-provider&gt;NLM&lt;/remote-database-provider&gt;&lt;/record&gt;&lt;/Cite&gt;&lt;/EndNote&gt;</w:instrText>
      </w:r>
      <w:r w:rsidR="005F0510">
        <w:rPr>
          <w:lang w:val="en-US"/>
        </w:rPr>
        <w:fldChar w:fldCharType="separate"/>
      </w:r>
      <w:r w:rsidR="005F0510">
        <w:rPr>
          <w:noProof/>
          <w:lang w:val="en-US"/>
        </w:rPr>
        <w:t>(Winson, 1978)</w:t>
      </w:r>
      <w:r w:rsidR="005F0510">
        <w:rPr>
          <w:lang w:val="en-US"/>
        </w:rPr>
        <w:fldChar w:fldCharType="end"/>
      </w:r>
      <w:r w:rsidR="005F0510">
        <w:rPr>
          <w:lang w:val="en-DE"/>
        </w:rPr>
        <w:t xml:space="preserve"> </w:t>
      </w:r>
      <w:r w:rsidRPr="001E1470">
        <w:rPr>
          <w:lang w:val="en-US"/>
        </w:rPr>
        <w:t xml:space="preserve">showed that lesioning the medium septum caused a reduced hippocampal theta rhythm along with an </w:t>
      </w:r>
      <w:commentRangeStart w:id="425"/>
      <w:r w:rsidRPr="001E1470">
        <w:rPr>
          <w:lang w:val="en-US"/>
        </w:rPr>
        <w:t>impaired spatial memory</w:t>
      </w:r>
      <w:commentRangeEnd w:id="425"/>
      <w:r w:rsidRPr="001E1470">
        <w:rPr>
          <w:lang w:val="en-US"/>
        </w:rPr>
        <w:commentReference w:id="425"/>
      </w:r>
      <w:r w:rsidRPr="001E1470">
        <w:rPr>
          <w:lang w:val="en-US"/>
        </w:rPr>
        <w:t xml:space="preserve">. In line with this, higher theta power in rabbits was associated with augmented learning </w:t>
      </w:r>
      <w:r w:rsidR="005F0510">
        <w:rPr>
          <w:lang w:val="en-US"/>
        </w:rPr>
        <w:fldChar w:fldCharType="begin"/>
      </w:r>
      <w:r w:rsidR="005F0510">
        <w:rPr>
          <w:lang w:val="en-US"/>
        </w:rPr>
        <w:instrText xml:space="preserve"> ADDIN EN.CITE &lt;EndNote&gt;&lt;Cite&gt;&lt;Author&gt;Berry&lt;/Author&gt;&lt;Year&gt;1978&lt;/Year&gt;&lt;RecNum&gt;161&lt;/RecNum&gt;&lt;DisplayText&gt;(Berry &amp;amp; Thompson, 1978)&lt;/DisplayText&gt;&lt;record&gt;&lt;rec-number&gt;161&lt;/rec-number&gt;&lt;foreign-keys&gt;&lt;key app="EN" db-id="pvpx5wazhrvsd3e0ff3perwwwvrdppa005a2" timestamp="1674957294"&gt;161&lt;/key&gt;&lt;/foreign-keys&gt;&lt;ref-type name="Journal Article"&gt;17&lt;/ref-type&gt;&lt;contributors&gt;&lt;authors&gt;&lt;author&gt;Berry, S. D.&lt;/author&gt;&lt;author&gt;Thompson, R. F.&lt;/author&gt;&lt;/authors&gt;&lt;/contributors&gt;&lt;titles&gt;&lt;title&gt;Prediction of learning rate from the hippocampal electroencephalogram&lt;/title&gt;&lt;secondary-title&gt;Science&lt;/secondary-title&gt;&lt;/titles&gt;&lt;periodical&gt;&lt;full-title&gt;science&lt;/full-title&gt;&lt;/periodical&gt;&lt;pages&gt;1298-300&lt;/pages&gt;&lt;volume&gt;200&lt;/volume&gt;&lt;number&gt;4347&lt;/number&gt;&lt;keywords&gt;&lt;keyword&gt;Animals&lt;/keyword&gt;&lt;keyword&gt;Behavior, Animal/physiology&lt;/keyword&gt;&lt;keyword&gt;Conditioning, Classical/*physiology&lt;/keyword&gt;&lt;keyword&gt;*Electroencephalography&lt;/keyword&gt;&lt;keyword&gt;Hippocampus/*physiology&lt;/keyword&gt;&lt;keyword&gt;Rabbits&lt;/keyword&gt;&lt;/keywords&gt;&lt;dates&gt;&lt;year&gt;1978&lt;/year&gt;&lt;pub-dates&gt;&lt;date&gt;Jun 16&lt;/date&gt;&lt;/pub-dates&gt;&lt;/dates&gt;&lt;isbn&gt;0036-8075 (Print)&amp;#xD;0036-8075 (Linking)&lt;/isbn&gt;&lt;accession-num&gt;663612&lt;/accession-num&gt;&lt;urls&gt;&lt;related-urls&gt;&lt;url&gt;https://www.ncbi.nlm.nih.gov/pubmed/663612&lt;/url&gt;&lt;/related-urls&gt;&lt;/urls&gt;&lt;electronic-resource-num&gt;10.1126/science.663612&lt;/electronic-resource-num&gt;&lt;remote-database-name&gt;Medline&lt;/remote-database-name&gt;&lt;remote-database-provider&gt;NLM&lt;/remote-database-provider&gt;&lt;/record&gt;&lt;/Cite&gt;&lt;/EndNote&gt;</w:instrText>
      </w:r>
      <w:r w:rsidR="005F0510">
        <w:rPr>
          <w:lang w:val="en-US"/>
        </w:rPr>
        <w:fldChar w:fldCharType="separate"/>
      </w:r>
      <w:r w:rsidR="005F0510">
        <w:rPr>
          <w:noProof/>
          <w:lang w:val="en-US"/>
        </w:rPr>
        <w:t>(Berry &amp; Thompson, 1978)</w:t>
      </w:r>
      <w:r w:rsidR="005F0510">
        <w:rPr>
          <w:lang w:val="en-US"/>
        </w:rPr>
        <w:fldChar w:fldCharType="end"/>
      </w:r>
      <w:r w:rsidRPr="001E1470">
        <w:rPr>
          <w:lang w:val="en-US"/>
        </w:rPr>
        <w:t xml:space="preserve">. </w:t>
      </w:r>
    </w:p>
    <w:p w14:paraId="67C71A13" w14:textId="773397C8" w:rsidR="00622DCC" w:rsidRPr="001E1470" w:rsidRDefault="00622DCC" w:rsidP="00622DCC">
      <w:pPr>
        <w:rPr>
          <w:lang w:val="en-US"/>
        </w:rPr>
      </w:pPr>
      <w:r w:rsidRPr="001E1470">
        <w:rPr>
          <w:lang w:val="en-US"/>
        </w:rPr>
        <w:t xml:space="preserve">Since then, evidence regarding the role of theta oscillations in episodic memories has been contradictory. While most studies employing surface EEG report increases in theta power, most iEEG studies report a memory induced theta power decrease </w:t>
      </w:r>
      <w:r w:rsidR="005F0510">
        <w:rPr>
          <w:lang w:val="en-US"/>
        </w:rPr>
        <w:fldChar w:fldCharType="begin"/>
      </w:r>
      <w:r w:rsidR="005F0510">
        <w:rPr>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Pr>
          <w:lang w:val="en-US"/>
        </w:rPr>
        <w:fldChar w:fldCharType="separate"/>
      </w:r>
      <w:r w:rsidR="005F0510">
        <w:rPr>
          <w:noProof/>
          <w:lang w:val="en-US"/>
        </w:rPr>
        <w:t>(Herweg et al., 2020)</w:t>
      </w:r>
      <w:r w:rsidR="005F0510">
        <w:rPr>
          <w:lang w:val="en-US"/>
        </w:rPr>
        <w:fldChar w:fldCharType="end"/>
      </w:r>
      <w:r w:rsidRPr="001E1470">
        <w:rPr>
          <w:lang w:val="en-US"/>
        </w:rPr>
        <w:t xml:space="preserve">. Herweg </w:t>
      </w:r>
      <w:r w:rsidR="005F0510">
        <w:rPr>
          <w:lang w:val="en-DE"/>
        </w:rPr>
        <w:t xml:space="preserve">and colleagues </w:t>
      </w:r>
      <w:r w:rsidR="005F0510">
        <w:rPr>
          <w:lang w:val="en-DE"/>
        </w:rPr>
        <w:fldChar w:fldCharType="begin"/>
      </w:r>
      <w:r w:rsidR="005F0510">
        <w:rPr>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Pr>
          <w:lang w:val="en-DE"/>
        </w:rPr>
        <w:fldChar w:fldCharType="separate"/>
      </w:r>
      <w:r w:rsidR="005F0510">
        <w:rPr>
          <w:noProof/>
          <w:lang w:val="en-DE"/>
        </w:rPr>
        <w:t>(Herweg et al., 2020)</w:t>
      </w:r>
      <w:r w:rsidR="005F0510">
        <w:rPr>
          <w:lang w:val="en-DE"/>
        </w:rPr>
        <w:fldChar w:fldCharType="end"/>
      </w:r>
      <w:r w:rsidRPr="001E1470">
        <w:rPr>
          <w:lang w:val="en-US"/>
        </w:rPr>
        <w:t xml:space="preserve"> suggested that this might be because studies frequently contrast later remembered with later forgotten memories and therefore conflate domain-general cognitive processes, such as attention and perception, with memory-specific processes. Because domain-general cognitive processes are assumed to lead to a spectral tilt (i.e., less low frequency power and more high frequency power), a narrow band theta power increase induced by memory processing might be obscured.  To ameliorate this shortcoming researchers should not contrast successful memory with unsuccessful memory but instead should compare strength of memory (e.g., retrieval confidence, amount of detail in contextual retrieval, retrieved spatial distance to encoded location in a </w:t>
      </w:r>
      <w:r w:rsidRPr="00335660">
        <w:rPr>
          <w:lang w:val="en-US"/>
        </w:rPr>
        <w:t>navigational task</w:t>
      </w:r>
      <w:r w:rsidR="00661745" w:rsidRPr="00335660">
        <w:rPr>
          <w:lang w:val="en-DE"/>
        </w:rPr>
        <w:t>;</w:t>
      </w:r>
      <w:r w:rsidR="00335660">
        <w:rPr>
          <w:lang w:val="en-DE"/>
        </w:rPr>
        <w:t xml:space="preserve"> Herweg et al., 2020)</w:t>
      </w:r>
      <w:r w:rsidR="00661745" w:rsidRPr="00335660">
        <w:rPr>
          <w:lang w:val="en-DE"/>
        </w:rPr>
        <w:t xml:space="preserve"> </w:t>
      </w:r>
      <w:r w:rsidR="00661745" w:rsidRPr="00335660">
        <w:rPr>
          <w:lang w:val="en-DE"/>
        </w:rPr>
        <w:fldChar w:fldCharType="begin"/>
      </w:r>
      <w:r w:rsidR="00335660">
        <w:rPr>
          <w:lang w:val="en-DE"/>
        </w:rPr>
        <w:instrText xml:space="preserve"> ADDIN EN.CITE &lt;EndNote&gt;&lt;Cite ExcludeAuth="1" ExcludeYear="1"&gt;&lt;Author&gt;Herweg&lt;/Author&gt;&lt;Year&gt;2020&lt;/Year&gt;&lt;RecNum&gt;111&lt;/RecNum&gt;&lt;record&gt;&lt;rec-number&gt;111&lt;/rec-number&gt;&lt;foreign-keys&gt;&lt;key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sidRPr="00335660">
        <w:rPr>
          <w:lang w:val="en-DE"/>
        </w:rPr>
        <w:fldChar w:fldCharType="separate"/>
      </w:r>
      <w:r w:rsidR="00661745" w:rsidRPr="00335660">
        <w:rPr>
          <w:lang w:val="en-DE"/>
        </w:rPr>
        <w:fldChar w:fldCharType="end"/>
      </w:r>
      <w:r w:rsidRPr="00335660">
        <w:rPr>
          <w:lang w:val="en-US"/>
        </w:rPr>
        <w:t>.</w:t>
      </w:r>
      <w:r w:rsidRPr="001E1470">
        <w:rPr>
          <w:lang w:val="en-US"/>
        </w:rPr>
        <w:t xml:space="preserve"> </w:t>
      </w:r>
    </w:p>
    <w:p w14:paraId="5C403BBE" w14:textId="487A5D6A" w:rsidR="00622DCC" w:rsidRPr="001E1470" w:rsidRDefault="00622DCC" w:rsidP="00622DCC">
      <w:pPr>
        <w:rPr>
          <w:lang w:val="en-US"/>
        </w:rPr>
      </w:pPr>
      <w:commentRangeStart w:id="426"/>
      <w:commentRangeStart w:id="427"/>
      <w:r w:rsidRPr="001E1470">
        <w:rPr>
          <w:lang w:val="en-US"/>
        </w:rPr>
        <w:t>Another reason how surface EEG might show a theta power increase,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w:t>
      </w:r>
      <w:r w:rsidR="00661745">
        <w:rPr>
          <w:lang w:val="en-DE"/>
        </w:rPr>
        <w:t xml:space="preserve"> </w:t>
      </w:r>
      <w:r w:rsidR="00661745">
        <w:rPr>
          <w:lang w:val="en-DE"/>
        </w:rPr>
        <w:fldChar w:fldCharType="begin"/>
      </w:r>
      <w:r w:rsidR="00661745">
        <w:rPr>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Pr>
          <w:lang w:val="en-DE"/>
        </w:rPr>
        <w:fldChar w:fldCharType="separate"/>
      </w:r>
      <w:r w:rsidR="00661745">
        <w:rPr>
          <w:noProof/>
          <w:lang w:val="en-DE"/>
        </w:rPr>
        <w:t>(Herweg et al., 2020)</w:t>
      </w:r>
      <w:r w:rsidR="00661745">
        <w:rPr>
          <w:lang w:val="en-DE"/>
        </w:rPr>
        <w:fldChar w:fldCharType="end"/>
      </w:r>
      <w:r w:rsidRPr="001E1470">
        <w:rPr>
          <w:lang w:val="en-US"/>
        </w:rPr>
        <w:t xml:space="preserve">. </w:t>
      </w:r>
      <w:commentRangeEnd w:id="426"/>
      <w:r w:rsidRPr="001E1470">
        <w:rPr>
          <w:lang w:val="en-US"/>
        </w:rPr>
        <w:commentReference w:id="426"/>
      </w:r>
      <w:commentRangeEnd w:id="427"/>
      <w:r w:rsidRPr="001E1470">
        <w:rPr>
          <w:lang w:val="en-US"/>
        </w:rPr>
        <w:commentReference w:id="427"/>
      </w:r>
      <w:r w:rsidRPr="001E1470">
        <w:rPr>
          <w:lang w:val="en-US"/>
        </w:rPr>
        <w:t>Taken together these considerations imply theta activity as an integral part of memory processing and suggest that conflicting evidence arises due to different recording methods (EEG/iEEG), memory contrasts (success vs success or vs failure) and frequency ranges (broadband vs narrowband).</w:t>
      </w:r>
    </w:p>
    <w:p w14:paraId="2740D6FE" w14:textId="4C987DB7" w:rsidR="00622DCC" w:rsidRPr="002C170C" w:rsidRDefault="00622DCC" w:rsidP="00622DCC">
      <w:pPr>
        <w:rPr>
          <w:lang w:val="en-DE"/>
        </w:rPr>
      </w:pPr>
      <w:r w:rsidRPr="001E1470">
        <w:rPr>
          <w:lang w:val="en-US"/>
        </w:rPr>
        <w:t xml:space="preserve">An increased narrowband theta activity is in line with the prediction from a computational model and theoretical considerations that theta synchronization in the hippocampus is necessary for memory processing </w:t>
      </w:r>
      <w:r w:rsidR="00661745">
        <w:rPr>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Pr>
          <w:lang w:val="en-US"/>
        </w:rPr>
        <w:instrText xml:space="preserve"> ADDIN EN.CITE </w:instrText>
      </w:r>
      <w:r w:rsidR="002C170C">
        <w:rPr>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Pr>
          <w:lang w:val="en-US"/>
        </w:rPr>
        <w:instrText xml:space="preserve"> ADDIN EN.CITE.DATA </w:instrText>
      </w:r>
      <w:r w:rsidR="002C170C">
        <w:rPr>
          <w:lang w:val="en-US"/>
        </w:rPr>
      </w:r>
      <w:r w:rsidR="002C170C">
        <w:rPr>
          <w:lang w:val="en-US"/>
        </w:rPr>
        <w:fldChar w:fldCharType="end"/>
      </w:r>
      <w:r w:rsidR="00661745">
        <w:rPr>
          <w:lang w:val="en-US"/>
        </w:rPr>
      </w:r>
      <w:r w:rsidR="00661745">
        <w:rPr>
          <w:lang w:val="en-US"/>
        </w:rPr>
        <w:fldChar w:fldCharType="separate"/>
      </w:r>
      <w:r w:rsidR="002C170C">
        <w:rPr>
          <w:noProof/>
          <w:lang w:val="en-US"/>
        </w:rPr>
        <w:t>(Hanslmayr et al., 2016; Parish et al., 2018)</w:t>
      </w:r>
      <w:r w:rsidR="00661745">
        <w:rPr>
          <w:lang w:val="en-US"/>
        </w:rPr>
        <w:fldChar w:fldCharType="end"/>
      </w:r>
      <w:r w:rsidRPr="001E1470">
        <w:rPr>
          <w:lang w:val="en-US"/>
        </w:rPr>
        <w:t xml:space="preserve">. More recent findings in </w:t>
      </w:r>
      <w:r w:rsidRPr="00335660">
        <w:rPr>
          <w:lang w:val="en-US"/>
        </w:rPr>
        <w:t xml:space="preserve">humans demonstrated that </w:t>
      </w:r>
      <w:r w:rsidRPr="00335660">
        <w:t>behavioural</w:t>
      </w:r>
      <w:r w:rsidRPr="00335660">
        <w:rPr>
          <w:lang w:val="en-US"/>
        </w:rPr>
        <w:t xml:space="preserve"> response times in memory tasks are modulated by theta oscillations </w:t>
      </w:r>
      <w:r w:rsidR="002C170C" w:rsidRPr="00335660">
        <w:rPr>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335660">
        <w:rPr>
          <w:lang w:val="en-US"/>
        </w:rPr>
        <w:instrText xml:space="preserve"> ADDIN EN.CITE </w:instrText>
      </w:r>
      <w:r w:rsidR="00335660" w:rsidRPr="00335660">
        <w:rPr>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335660">
        <w:rPr>
          <w:lang w:val="en-US"/>
        </w:rPr>
        <w:instrText xml:space="preserve"> ADDIN EN.CITE.DATA </w:instrText>
      </w:r>
      <w:r w:rsidR="00335660" w:rsidRPr="00335660">
        <w:rPr>
          <w:lang w:val="en-US"/>
        </w:rPr>
      </w:r>
      <w:r w:rsidR="00335660" w:rsidRPr="00335660">
        <w:rPr>
          <w:lang w:val="en-US"/>
        </w:rPr>
        <w:fldChar w:fldCharType="end"/>
      </w:r>
      <w:r w:rsidR="002C170C" w:rsidRPr="00335660">
        <w:rPr>
          <w:lang w:val="en-US"/>
        </w:rPr>
        <w:fldChar w:fldCharType="separate"/>
      </w:r>
      <w:r w:rsidR="00335660" w:rsidRPr="00335660">
        <w:rPr>
          <w:noProof/>
          <w:lang w:val="en-US"/>
        </w:rPr>
        <w:t>(ter Wal et al., 2021)</w:t>
      </w:r>
      <w:r w:rsidR="002C170C" w:rsidRPr="00335660">
        <w:rPr>
          <w:lang w:val="en-US"/>
        </w:rPr>
        <w:fldChar w:fldCharType="end"/>
      </w:r>
      <w:r w:rsidRPr="00335660">
        <w:rPr>
          <w:lang w:val="en-US"/>
        </w:rPr>
        <w:t xml:space="preserve"> and</w:t>
      </w:r>
      <w:r w:rsidRPr="001E1470">
        <w:rPr>
          <w:lang w:val="en-US"/>
        </w:rPr>
        <w:t xml:space="preserve"> that theta binds together the multiple elements within an episode</w:t>
      </w:r>
      <w:r w:rsidR="002C170C">
        <w:rPr>
          <w:lang w:val="en-DE"/>
        </w:rPr>
        <w:t xml:space="preserve"> </w:t>
      </w:r>
      <w:r w:rsidR="002C170C">
        <w:rPr>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Pr>
          <w:lang w:val="en-DE"/>
        </w:rPr>
        <w:instrText xml:space="preserve"> ADDIN EN.CITE </w:instrText>
      </w:r>
      <w:r w:rsidR="002C170C">
        <w:rPr>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Pr>
          <w:lang w:val="en-DE"/>
        </w:rPr>
        <w:instrText xml:space="preserve"> ADDIN EN.CITE.DATA </w:instrText>
      </w:r>
      <w:r w:rsidR="002C170C">
        <w:rPr>
          <w:lang w:val="en-DE"/>
        </w:rPr>
      </w:r>
      <w:r w:rsidR="002C170C">
        <w:rPr>
          <w:lang w:val="en-DE"/>
        </w:rPr>
        <w:fldChar w:fldCharType="end"/>
      </w:r>
      <w:r w:rsidR="002C170C">
        <w:rPr>
          <w:lang w:val="en-DE"/>
        </w:rPr>
      </w:r>
      <w:r w:rsidR="002C170C">
        <w:rPr>
          <w:lang w:val="en-DE"/>
        </w:rPr>
        <w:fldChar w:fldCharType="separate"/>
      </w:r>
      <w:r w:rsidR="002C170C">
        <w:rPr>
          <w:noProof/>
          <w:lang w:val="en-DE"/>
        </w:rPr>
        <w:t>(Clouter et al., 2017; Griffiths et al., 2021; Roux et al., 2022)</w:t>
      </w:r>
      <w:r w:rsidR="002C170C">
        <w:rPr>
          <w:lang w:val="en-DE"/>
        </w:rPr>
        <w:fldChar w:fldCharType="end"/>
      </w:r>
      <w:r w:rsidR="002C170C">
        <w:rPr>
          <w:lang w:val="en-DE"/>
        </w:rPr>
        <w:t>.</w:t>
      </w:r>
    </w:p>
    <w:p w14:paraId="7D84A87C" w14:textId="528042C2" w:rsidR="00622DCC" w:rsidRPr="001E1470" w:rsidRDefault="00622DCC" w:rsidP="00622DCC">
      <w:pPr>
        <w:rPr>
          <w:lang w:val="en-US"/>
        </w:rPr>
      </w:pPr>
      <w:r w:rsidRPr="001E1470">
        <w:rPr>
          <w:lang w:val="en-US"/>
        </w:rPr>
        <w:lastRenderedPageBreak/>
        <w:t xml:space="preserve">A central requirement of the hippocampus is the ability to encode new information without interfering with related previous experiences. Hasselmo and colleagues developed a computational model that solves this conundrum by moving encoding and retrieval processes to opposing phases in the theta rhythm </w:t>
      </w:r>
      <w:commentRangeStart w:id="428"/>
      <w:r w:rsidR="00636A11">
        <w:rPr>
          <w:lang w:val="en-US"/>
        </w:rPr>
        <w:fldChar w:fldCharType="begin"/>
      </w:r>
      <w:r w:rsidR="00636A11">
        <w:rPr>
          <w:lang w:val="en-US"/>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636A11">
        <w:rPr>
          <w:lang w:val="en-US"/>
        </w:rPr>
        <w:fldChar w:fldCharType="separate"/>
      </w:r>
      <w:r w:rsidR="00636A11">
        <w:rPr>
          <w:noProof/>
          <w:lang w:val="en-US"/>
        </w:rPr>
        <w:t>(Hasselmo et al., 2002)</w:t>
      </w:r>
      <w:r w:rsidR="00636A11">
        <w:rPr>
          <w:lang w:val="en-US"/>
        </w:rPr>
        <w:fldChar w:fldCharType="end"/>
      </w:r>
      <w:commentRangeEnd w:id="428"/>
      <w:r w:rsidR="00636A11">
        <w:rPr>
          <w:rStyle w:val="CommentReference"/>
          <w:rFonts w:ascii="Times New Roman" w:eastAsia="Times New Roman" w:hAnsi="Times New Roman" w:cs="Times New Roman"/>
          <w:lang w:val="en-US"/>
        </w:rPr>
        <w:commentReference w:id="428"/>
      </w:r>
      <w:r w:rsidRPr="001E1470">
        <w:rPr>
          <w:lang w:val="en-US"/>
        </w:rPr>
        <w:t xml:space="preserve">. Empirical support for this 180° shift between memory encoding and retrieval has been recently found by Kerrén and collegues </w:t>
      </w:r>
      <w:r w:rsidR="00636A11" w:rsidRPr="00636A11">
        <w:rPr>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Pr>
          <w:lang w:val="en-US"/>
        </w:rPr>
        <w:instrText xml:space="preserve"> ADDIN EN.CITE </w:instrText>
      </w:r>
      <w:r w:rsidR="00636A11">
        <w:rPr>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Pr>
          <w:lang w:val="en-US"/>
        </w:rPr>
        <w:instrText xml:space="preserve"> ADDIN EN.CITE.DATA </w:instrText>
      </w:r>
      <w:r w:rsidR="00636A11">
        <w:rPr>
          <w:lang w:val="en-US"/>
        </w:rPr>
      </w:r>
      <w:r w:rsidR="00636A11">
        <w:rPr>
          <w:lang w:val="en-US"/>
        </w:rPr>
        <w:fldChar w:fldCharType="end"/>
      </w:r>
      <w:r w:rsidR="00636A11" w:rsidRPr="00636A11">
        <w:rPr>
          <w:lang w:val="en-US"/>
        </w:rPr>
      </w:r>
      <w:r w:rsidR="00636A11" w:rsidRPr="00636A11">
        <w:rPr>
          <w:lang w:val="en-US"/>
        </w:rPr>
        <w:fldChar w:fldCharType="separate"/>
      </w:r>
      <w:r w:rsidR="00636A11">
        <w:rPr>
          <w:noProof/>
          <w:lang w:val="en-US"/>
        </w:rPr>
        <w:t>(Kerrén et al., 2018; Kerrén et al., 2022)</w:t>
      </w:r>
      <w:r w:rsidR="00636A11" w:rsidRPr="00636A11">
        <w:rPr>
          <w:lang w:val="en-US"/>
        </w:rPr>
        <w:fldChar w:fldCharType="end"/>
      </w:r>
      <w:r w:rsidRPr="001E1470">
        <w:rPr>
          <w:lang w:val="en-US"/>
        </w:rPr>
        <w:t xml:space="preserve">. </w:t>
      </w:r>
    </w:p>
    <w:p w14:paraId="6540918F" w14:textId="7D7A5D24" w:rsidR="00622DCC" w:rsidRPr="001E1470" w:rsidRDefault="00622DCC" w:rsidP="00622DCC">
      <w:pPr>
        <w:rPr>
          <w:lang w:val="en-US"/>
        </w:rPr>
      </w:pPr>
      <w:r w:rsidRPr="001E1470">
        <w:rPr>
          <w:lang w:val="en-US"/>
        </w:rPr>
        <w:t>The relation between single neuron firing and ongoing theta oscillation contains more information than the neural firing alone</w:t>
      </w:r>
      <w:r w:rsidR="008C3416">
        <w:rPr>
          <w:lang w:val="en-DE"/>
        </w:rPr>
        <w:t xml:space="preserve"> </w:t>
      </w:r>
      <w:r w:rsidR="008C3416">
        <w:rPr>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Pr>
          <w:lang w:val="en-DE"/>
        </w:rPr>
        <w:instrText xml:space="preserve"> ADDIN EN.CITE </w:instrText>
      </w:r>
      <w:r w:rsidR="008C3416">
        <w:rPr>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Pr>
          <w:lang w:val="en-DE"/>
        </w:rPr>
        <w:instrText xml:space="preserve"> ADDIN EN.CITE.DATA </w:instrText>
      </w:r>
      <w:r w:rsidR="008C3416">
        <w:rPr>
          <w:lang w:val="en-DE"/>
        </w:rPr>
      </w:r>
      <w:r w:rsidR="008C3416">
        <w:rPr>
          <w:lang w:val="en-DE"/>
        </w:rPr>
        <w:fldChar w:fldCharType="end"/>
      </w:r>
      <w:r w:rsidR="008C3416">
        <w:rPr>
          <w:lang w:val="en-DE"/>
        </w:rPr>
      </w:r>
      <w:r w:rsidR="008C3416">
        <w:rPr>
          <w:lang w:val="en-DE"/>
        </w:rPr>
        <w:fldChar w:fldCharType="separate"/>
      </w:r>
      <w:r w:rsidR="008C3416">
        <w:rPr>
          <w:noProof/>
          <w:lang w:val="en-DE"/>
        </w:rPr>
        <w:t>(Huxter et al., 2003; Jacobs et al., 2007)</w:t>
      </w:r>
      <w:r w:rsidR="008C3416">
        <w:rPr>
          <w:lang w:val="en-DE"/>
        </w:rPr>
        <w:fldChar w:fldCharType="end"/>
      </w:r>
      <w:r w:rsidRPr="001E1470">
        <w:rPr>
          <w:lang w:val="en-US"/>
        </w:rPr>
        <w:t xml:space="preserve">. Place cells in the hippocampus are neurons that code for specific spatial locations. As rodents move towards a location, a place cell fires at increasingly earlier phases of the ongoing theta oscillation. One can therefore decode the position of the rodent in relation to a place by combining the theta phase and the neural firing </w:t>
      </w:r>
      <w:r w:rsidR="00636A11">
        <w:rPr>
          <w:lang w:val="en-US"/>
        </w:rPr>
        <w:fldChar w:fldCharType="begin"/>
      </w:r>
      <w:r w:rsidR="00636A11">
        <w:rPr>
          <w:lang w:val="en-US"/>
        </w:rPr>
        <w:instrText xml:space="preserve"> ADDIN EN.CITE &lt;EndNote&gt;&lt;Cite&gt;&lt;Author&gt;O&amp;apos;Keefe&lt;/Author&gt;&lt;Year&gt;1993&lt;/Year&gt;&lt;RecNum&gt;173&lt;/RecNum&gt;&lt;DisplayText&gt;(O&amp;apos;Keefe &amp;amp; Recce, 1993)&lt;/DisplayText&gt;&lt;record&gt;&lt;rec-number&gt;173&lt;/rec-number&gt;&lt;foreign-keys&gt;&lt;key app="EN" db-id="pvpx5wazhrvsd3e0ff3perwwwvrdppa005a2" timestamp="1674959318"&gt;173&lt;/key&gt;&lt;/foreign-keys&gt;&lt;ref-type name="Journal Article"&gt;17&lt;/ref-type&gt;&lt;contributors&gt;&lt;authors&gt;&lt;author&gt;O&amp;apos;Keefe, J.&lt;/author&gt;&lt;author&gt;Recce, M. L.&lt;/author&gt;&lt;/authors&gt;&lt;/contributors&gt;&lt;auth-address&gt;Department of Anatomy and Developmental Biology, University College London, U.K.&lt;/auth-address&gt;&lt;titles&gt;&lt;title&gt;Phase relationship between hippocampal place units and the EEG theta rhythm&lt;/title&gt;&lt;secondary-title&gt;Hippocampus&lt;/secondary-title&gt;&lt;/titles&gt;&lt;periodical&gt;&lt;full-title&gt;Hippocampus&lt;/full-title&gt;&lt;/periodical&gt;&lt;pages&gt;317-30&lt;/pages&gt;&lt;volume&gt;3&lt;/volume&gt;&lt;number&gt;3&lt;/number&gt;&lt;keywords&gt;&lt;keyword&gt;Action Potentials&lt;/keyword&gt;&lt;keyword&gt;Animals&lt;/keyword&gt;&lt;keyword&gt;*Electroencephalography&lt;/keyword&gt;&lt;keyword&gt;Hippocampus/cytology/*physiology&lt;/keyword&gt;&lt;keyword&gt;Motor Activity/physiology&lt;/keyword&gt;&lt;keyword&gt;Neurons/*physiology&lt;/keyword&gt;&lt;keyword&gt;Rats&lt;/keyword&gt;&lt;keyword&gt;Rats, Inbred Strains&lt;/keyword&gt;&lt;keyword&gt;*Theta Rhythm&lt;/keyword&gt;&lt;/keywords&gt;&lt;dates&gt;&lt;year&gt;1993&lt;/year&gt;&lt;pub-dates&gt;&lt;date&gt;Jul&lt;/date&gt;&lt;/pub-dates&gt;&lt;/dates&gt;&lt;isbn&gt;1050-9631 (Print)&amp;#xD;1050-9631 (Linking)&lt;/isbn&gt;&lt;accession-num&gt;8353611&lt;/accession-num&gt;&lt;urls&gt;&lt;related-urls&gt;&lt;url&gt;https://www.ncbi.nlm.nih.gov/pubmed/8353611&lt;/url&gt;&lt;/related-urls&gt;&lt;/urls&gt;&lt;electronic-resource-num&gt;10.1002/hipo.450030307&lt;/electronic-resource-num&gt;&lt;remote-database-name&gt;Medline&lt;/remote-database-name&gt;&lt;remote-database-provider&gt;NLM&lt;/remote-database-provider&gt;&lt;/record&gt;&lt;/Cite&gt;&lt;/EndNote&gt;</w:instrText>
      </w:r>
      <w:r w:rsidR="00636A11">
        <w:rPr>
          <w:lang w:val="en-US"/>
        </w:rPr>
        <w:fldChar w:fldCharType="separate"/>
      </w:r>
      <w:r w:rsidR="00636A11">
        <w:rPr>
          <w:noProof/>
          <w:lang w:val="en-US"/>
        </w:rPr>
        <w:t>(O'Keefe &amp; Recce, 1993)</w:t>
      </w:r>
      <w:r w:rsidR="00636A11">
        <w:rPr>
          <w:lang w:val="en-US"/>
        </w:rPr>
        <w:fldChar w:fldCharType="end"/>
      </w:r>
      <w:r w:rsidRPr="001E1470">
        <w:rPr>
          <w:lang w:val="en-US"/>
        </w:rPr>
        <w:t>. In humans</w:t>
      </w:r>
      <w:r w:rsidR="008C3416">
        <w:rPr>
          <w:lang w:val="en-DE"/>
        </w:rPr>
        <w:t>,</w:t>
      </w:r>
      <w:r w:rsidRPr="001E1470">
        <w:rPr>
          <w:lang w:val="en-US"/>
        </w:rPr>
        <w:t xml:space="preserve"> a stronger spike-theta coupling </w:t>
      </w:r>
      <w:r w:rsidR="00636A11">
        <w:rPr>
          <w:lang w:val="en-US"/>
        </w:rPr>
        <w:fldChar w:fldCharType="begin"/>
      </w:r>
      <w:r w:rsidR="00636A11">
        <w:rPr>
          <w:lang w:val="en-US"/>
        </w:rPr>
        <w:instrText xml:space="preserve"> ADDIN EN.CITE &lt;EndNote&gt;&lt;Cite&gt;&lt;Author&gt;Rutishauser&lt;/Author&gt;&lt;Year&gt;2010&lt;/Year&gt;&lt;RecNum&gt;172&lt;/RecNum&gt;&lt;DisplayText&gt;(Rutishauser et al., 2010)&lt;/DisplayText&gt;&lt;record&gt;&lt;rec-number&gt;172&lt;/rec-number&gt;&lt;foreign-keys&gt;&lt;key app="EN" db-id="pvpx5wazhrvsd3e0ff3perwwwvrdppa005a2" timestamp="1674959228"&gt;172&lt;/key&gt;&lt;/foreign-keys&gt;&lt;ref-type name="Journal Article"&gt;17&lt;/ref-type&gt;&lt;contributors&gt;&lt;authors&gt;&lt;author&gt;Rutishauser, U.&lt;/author&gt;&lt;author&gt;Ross, I. B.&lt;/author&gt;&lt;author&gt;Mamelak, A. N.&lt;/author&gt;&lt;author&gt;Schuman, E. M.&lt;/author&gt;&lt;/authors&gt;&lt;/contributors&gt;&lt;auth-address&gt;Computation and Neural Systems and Division of Biology, California Institute of Technology, Pasadena, California 91125, USA.&lt;/auth-address&gt;&lt;titles&gt;&lt;title&gt;Human memory strength is predicted by theta-frequency phase-locking of single neurons&lt;/title&gt;&lt;secondary-title&gt;Nature&lt;/secondary-title&gt;&lt;/titles&gt;&lt;periodical&gt;&lt;full-title&gt;Nature&lt;/full-title&gt;&lt;/periodical&gt;&lt;pages&gt;903-7&lt;/pages&gt;&lt;volume&gt;464&lt;/volume&gt;&lt;number&gt;7290&lt;/number&gt;&lt;edition&gt;20100324&lt;/edition&gt;&lt;keywords&gt;&lt;keyword&gt;Action Potentials/physiology&lt;/keyword&gt;&lt;keyword&gt;Amygdala/cytology/physiology&lt;/keyword&gt;&lt;keyword&gt;Electrodes, Implanted&lt;/keyword&gt;&lt;keyword&gt;Epilepsy&lt;/keyword&gt;&lt;keyword&gt;Hippocampus/cytology/physiology&lt;/keyword&gt;&lt;keyword&gt;Humans&lt;/keyword&gt;&lt;keyword&gt;Memory/*physiology&lt;/keyword&gt;&lt;keyword&gt;Models, Neurological&lt;/keyword&gt;&lt;keyword&gt;Neuronal Plasticity/physiology&lt;/keyword&gt;&lt;keyword&gt;Neurons/*physiology&lt;/keyword&gt;&lt;keyword&gt;*Theta Rhythm&lt;/keyword&gt;&lt;keyword&gt;Time Factors&lt;/keyword&gt;&lt;/keywords&gt;&lt;dates&gt;&lt;year&gt;2010&lt;/year&gt;&lt;pub-dates&gt;&lt;date&gt;Apr 8&lt;/date&gt;&lt;/pub-dates&gt;&lt;/dates&gt;&lt;isbn&gt;1476-4687 (Electronic)&amp;#xD;0028-0836 (Linking)&lt;/isbn&gt;&lt;accession-num&gt;20336071&lt;/accession-num&gt;&lt;urls&gt;&lt;related-urls&gt;&lt;url&gt;https://www.ncbi.nlm.nih.gov/pubmed/20336071&lt;/url&gt;&lt;/related-urls&gt;&lt;/urls&gt;&lt;electronic-resource-num&gt;10.1038/nature08860&lt;/electronic-resource-num&gt;&lt;remote-database-name&gt;Medline&lt;/remote-database-name&gt;&lt;remote-database-provider&gt;NLM&lt;/remote-database-provider&gt;&lt;/record&gt;&lt;/Cite&gt;&lt;/EndNote&gt;</w:instrText>
      </w:r>
      <w:r w:rsidR="00636A11">
        <w:rPr>
          <w:lang w:val="en-US"/>
        </w:rPr>
        <w:fldChar w:fldCharType="separate"/>
      </w:r>
      <w:r w:rsidR="00636A11">
        <w:rPr>
          <w:noProof/>
          <w:lang w:val="en-US"/>
        </w:rPr>
        <w:t>(Rutishauser et al., 2010)</w:t>
      </w:r>
      <w:r w:rsidR="00636A11">
        <w:rPr>
          <w:lang w:val="en-US"/>
        </w:rPr>
        <w:fldChar w:fldCharType="end"/>
      </w:r>
      <w:r w:rsidRPr="001E1470">
        <w:rPr>
          <w:lang w:val="en-US"/>
        </w:rPr>
        <w:t xml:space="preserve"> as well as neurons locking to faster theta oscillations </w:t>
      </w:r>
      <w:r w:rsidR="00636A11">
        <w:rPr>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Pr>
          <w:lang w:val="en-US"/>
        </w:rPr>
        <w:instrText xml:space="preserve"> ADDIN EN.CITE </w:instrText>
      </w:r>
      <w:r w:rsidR="00636A11">
        <w:rPr>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Pr>
          <w:lang w:val="en-US"/>
        </w:rPr>
        <w:instrText xml:space="preserve"> ADDIN EN.CITE.DATA </w:instrText>
      </w:r>
      <w:r w:rsidR="00636A11">
        <w:rPr>
          <w:lang w:val="en-US"/>
        </w:rPr>
      </w:r>
      <w:r w:rsidR="00636A11">
        <w:rPr>
          <w:lang w:val="en-US"/>
        </w:rPr>
        <w:fldChar w:fldCharType="end"/>
      </w:r>
      <w:r w:rsidR="00636A11">
        <w:rPr>
          <w:lang w:val="en-US"/>
        </w:rPr>
      </w:r>
      <w:r w:rsidR="00636A11">
        <w:rPr>
          <w:lang w:val="en-US"/>
        </w:rPr>
        <w:fldChar w:fldCharType="separate"/>
      </w:r>
      <w:r w:rsidR="00636A11">
        <w:rPr>
          <w:noProof/>
          <w:lang w:val="en-US"/>
        </w:rPr>
        <w:t>(Roux et al., 2022)</w:t>
      </w:r>
      <w:r w:rsidR="00636A11">
        <w:rPr>
          <w:lang w:val="en-US"/>
        </w:rPr>
        <w:fldChar w:fldCharType="end"/>
      </w:r>
      <w:r w:rsidRPr="001E1470">
        <w:rPr>
          <w:lang w:val="en-US"/>
        </w:rPr>
        <w:t xml:space="preserve"> predicts successful memory.</w:t>
      </w:r>
    </w:p>
    <w:p w14:paraId="791D062B" w14:textId="0DAEF469" w:rsidR="00622DCC" w:rsidRPr="001E1470" w:rsidRDefault="00622DCC" w:rsidP="00622DCC">
      <w:pPr>
        <w:rPr>
          <w:lang w:val="en-US"/>
        </w:rPr>
      </w:pPr>
      <w:r w:rsidRPr="001E1470">
        <w:rPr>
          <w:lang w:val="en-US"/>
        </w:rPr>
        <w:t xml:space="preserve">Importantly, recent findings suggest that there are two distinct theta rhythms governing the human hippocampus: a slow (2-5 Hz) and a fast (5-9 Hz) oscillation </w:t>
      </w:r>
      <w:r w:rsidR="00C16D18">
        <w:rPr>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Pr>
          <w:lang w:val="en-US"/>
        </w:rPr>
        <w:instrText xml:space="preserve"> ADDIN EN.CITE </w:instrText>
      </w:r>
      <w:r w:rsidR="00C16D18">
        <w:rPr>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Pr>
          <w:lang w:val="en-US"/>
        </w:rPr>
        <w:instrText xml:space="preserve"> ADDIN EN.CITE.DATA </w:instrText>
      </w:r>
      <w:r w:rsidR="00C16D18">
        <w:rPr>
          <w:lang w:val="en-US"/>
        </w:rPr>
      </w:r>
      <w:r w:rsidR="00C16D18">
        <w:rPr>
          <w:lang w:val="en-US"/>
        </w:rPr>
        <w:fldChar w:fldCharType="end"/>
      </w:r>
      <w:r w:rsidR="00C16D18">
        <w:rPr>
          <w:lang w:val="en-US"/>
        </w:rPr>
        <w:fldChar w:fldCharType="separate"/>
      </w:r>
      <w:r w:rsidR="00C16D18">
        <w:rPr>
          <w:noProof/>
          <w:lang w:val="en-US"/>
        </w:rPr>
        <w:t>(Goyal et al., 2020; Kota et al., 2020; Lega et al., 2012)</w:t>
      </w:r>
      <w:r w:rsidR="00C16D18">
        <w:rPr>
          <w:lang w:val="en-US"/>
        </w:rPr>
        <w:fldChar w:fldCharType="end"/>
      </w:r>
      <w:r w:rsidRPr="001E1470">
        <w:rPr>
          <w:lang w:val="en-US"/>
        </w:rPr>
        <w:t>.</w:t>
      </w:r>
    </w:p>
    <w:p w14:paraId="69829D0D" w14:textId="77777777" w:rsidR="00622DCC" w:rsidRPr="001E1470" w:rsidRDefault="00622DCC" w:rsidP="00622DCC">
      <w:pPr>
        <w:rPr>
          <w:lang w:val="en-US"/>
        </w:rPr>
      </w:pPr>
      <w:r w:rsidRPr="001E1470">
        <w:rPr>
          <w:lang w:val="en-US"/>
        </w:rPr>
        <w:t xml:space="preserve">We therefore hypothesized that (i) later remembered episodes show a shift in the aperiodic power spectrum and an accompanying increase in oscillatory </w:t>
      </w:r>
      <w:commentRangeStart w:id="429"/>
      <w:r w:rsidRPr="001E1470">
        <w:rPr>
          <w:lang w:val="en-US"/>
        </w:rPr>
        <w:t xml:space="preserve">fast and slow theta </w:t>
      </w:r>
      <w:commentRangeEnd w:id="429"/>
      <w:r w:rsidRPr="001E1470">
        <w:rPr>
          <w:lang w:val="en-US"/>
        </w:rPr>
        <w:commentReference w:id="429"/>
      </w:r>
      <w:r w:rsidRPr="001E1470">
        <w:rPr>
          <w:lang w:val="en-US"/>
        </w:rPr>
        <w:t>power in comparison to later forgotten episodes. (ii) We also expected this change in aperiodic and periodic activity to manifest when comparing episodes in which ESNs reinstate their firing rate (as described in Chapter 1) and episodes which are not reinstated. (iii) We hypothesized that neurons, particularly ESNs, fire at distinct slow and fast theta phases during the encoding and retrieval of episodic memories, and that there is a substantial phase offset between encoding and retrieval.</w:t>
      </w:r>
    </w:p>
    <w:p w14:paraId="52CFD842" w14:textId="77777777" w:rsidR="00622DCC" w:rsidRPr="001E1470" w:rsidRDefault="00622DCC" w:rsidP="00622DCC">
      <w:pPr>
        <w:rPr>
          <w:i/>
          <w:iCs/>
          <w:lang w:val="en-US"/>
        </w:rPr>
      </w:pPr>
      <w:r w:rsidRPr="001E1470">
        <w:rPr>
          <w:i/>
          <w:iCs/>
          <w:lang w:val="en-US"/>
        </w:rPr>
        <w:br w:type="page"/>
      </w:r>
    </w:p>
    <w:p w14:paraId="0AA84255" w14:textId="77777777" w:rsidR="00622DCC" w:rsidRPr="001E1470" w:rsidRDefault="00622DCC" w:rsidP="00622DCC">
      <w:pPr>
        <w:rPr>
          <w:lang w:val="en-US"/>
        </w:rPr>
      </w:pPr>
      <w:r w:rsidRPr="001E1470">
        <w:rPr>
          <w:lang w:val="en-US"/>
        </w:rPr>
        <w:lastRenderedPageBreak/>
        <w:t>Materials and Methods</w:t>
      </w:r>
    </w:p>
    <w:p w14:paraId="637EB75C" w14:textId="77777777" w:rsidR="00C16D18" w:rsidRPr="001778B0" w:rsidRDefault="00C16D18" w:rsidP="00C16D18">
      <w:pPr>
        <w:pStyle w:val="SMText"/>
        <w:spacing w:line="360" w:lineRule="auto"/>
        <w:ind w:firstLine="0"/>
        <w:rPr>
          <w:szCs w:val="24"/>
        </w:rPr>
      </w:pPr>
      <w:r w:rsidRPr="001778B0">
        <w:rPr>
          <w:szCs w:val="24"/>
          <w:highlight w:val="yellow"/>
        </w:rPr>
        <w:t xml:space="preserve">For a description of the </w:t>
      </w:r>
      <w:r w:rsidRPr="001778B0">
        <w:rPr>
          <w:i/>
          <w:iCs/>
          <w:szCs w:val="24"/>
          <w:highlight w:val="yellow"/>
        </w:rPr>
        <w:t>experimental procedures</w:t>
      </w:r>
      <w:r w:rsidRPr="001778B0">
        <w:rPr>
          <w:szCs w:val="24"/>
          <w:highlight w:val="yellow"/>
        </w:rPr>
        <w:t xml:space="preserve">, the </w:t>
      </w:r>
      <w:r w:rsidRPr="001778B0">
        <w:rPr>
          <w:i/>
          <w:iCs/>
          <w:szCs w:val="24"/>
          <w:highlight w:val="yellow"/>
        </w:rPr>
        <w:t>participants</w:t>
      </w:r>
      <w:r w:rsidRPr="001778B0">
        <w:rPr>
          <w:szCs w:val="24"/>
          <w:highlight w:val="yellow"/>
        </w:rPr>
        <w:t xml:space="preserve">, </w:t>
      </w:r>
      <w:r w:rsidRPr="001778B0">
        <w:rPr>
          <w:i/>
          <w:iCs/>
          <w:szCs w:val="24"/>
          <w:highlight w:val="yellow"/>
        </w:rPr>
        <w:t>behavioural analysis</w:t>
      </w:r>
      <w:r w:rsidRPr="001778B0">
        <w:rPr>
          <w:szCs w:val="24"/>
          <w:highlight w:val="yellow"/>
        </w:rPr>
        <w:t xml:space="preserve">, </w:t>
      </w:r>
      <w:r w:rsidRPr="001778B0">
        <w:rPr>
          <w:i/>
          <w:iCs/>
          <w:szCs w:val="24"/>
          <w:highlight w:val="yellow"/>
        </w:rPr>
        <w:t>recording system and electrodes</w:t>
      </w:r>
      <w:r w:rsidRPr="001778B0">
        <w:rPr>
          <w:szCs w:val="24"/>
          <w:highlight w:val="yellow"/>
        </w:rPr>
        <w:t xml:space="preserve"> and </w:t>
      </w:r>
      <w:r w:rsidRPr="001778B0">
        <w:rPr>
          <w:i/>
          <w:iCs/>
          <w:szCs w:val="24"/>
          <w:highlight w:val="yellow"/>
        </w:rPr>
        <w:t>co-registering of the MRIs</w:t>
      </w:r>
      <w:r w:rsidRPr="001778B0">
        <w:rPr>
          <w:szCs w:val="24"/>
          <w:highlight w:val="yellow"/>
        </w:rPr>
        <w:t>, please see the methods section of Chapter 1 (p. xx - p. xx)</w:t>
      </w:r>
    </w:p>
    <w:p w14:paraId="660F5D33" w14:textId="77777777" w:rsidR="00622DCC" w:rsidRPr="00C16D18" w:rsidRDefault="00622DCC" w:rsidP="00622DCC"/>
    <w:p w14:paraId="7677517B" w14:textId="77777777" w:rsidR="00622DCC" w:rsidRPr="001E1470" w:rsidRDefault="00622DCC" w:rsidP="00622DCC">
      <w:pPr>
        <w:rPr>
          <w:u w:val="single"/>
        </w:rPr>
      </w:pPr>
      <w:r w:rsidRPr="001E1470">
        <w:rPr>
          <w:u w:val="single"/>
        </w:rPr>
        <w:t>Statistical analysis</w:t>
      </w:r>
    </w:p>
    <w:p w14:paraId="5A7DC15C" w14:textId="77777777" w:rsidR="00622DCC" w:rsidRPr="001E1470" w:rsidRDefault="00622DCC" w:rsidP="00622DCC">
      <w:r w:rsidRPr="001E1470">
        <w:t xml:space="preserve">All statistical analyses were conducted using MATLAB R2020a on a computer running Windows 10 Enterprise. The significance threshold for all statistical tests was set at 0.05. </w:t>
      </w:r>
      <w:r w:rsidRPr="001E1470">
        <w:rPr>
          <w:lang w:val="en-US"/>
        </w:rPr>
        <w:t xml:space="preserve">Unless specified otherwise, </w:t>
      </w:r>
      <w:r w:rsidRPr="001E1470">
        <w:t xml:space="preserve">all permutation tests were implemented with </w:t>
      </w:r>
      <w:r w:rsidRPr="001E1470">
        <w:rPr>
          <w:i/>
          <w:iCs/>
        </w:rPr>
        <w:t>N</w:t>
      </w:r>
      <w:r w:rsidRPr="001E1470">
        <w:t xml:space="preserve"> = 1,000 random draws.</w:t>
      </w:r>
    </w:p>
    <w:p w14:paraId="256FD2FF" w14:textId="77777777" w:rsidR="00622DCC" w:rsidRPr="001E1470" w:rsidRDefault="00622DCC" w:rsidP="00622DCC"/>
    <w:p w14:paraId="4DFE3BAE" w14:textId="77777777" w:rsidR="00622DCC" w:rsidRPr="001E1470" w:rsidRDefault="00622DCC" w:rsidP="00622DCC">
      <w:pPr>
        <w:rPr>
          <w:u w:val="single"/>
        </w:rPr>
      </w:pPr>
      <w:r w:rsidRPr="001E1470">
        <w:rPr>
          <w:u w:val="single"/>
        </w:rPr>
        <w:t>Identification of Episode Specific Neurons (ESNs)</w:t>
      </w:r>
    </w:p>
    <w:p w14:paraId="2D446126" w14:textId="77777777" w:rsidR="00622DCC" w:rsidRPr="001E1470" w:rsidRDefault="00622DCC" w:rsidP="00622DCC">
      <w:pPr>
        <w:rPr>
          <w:lang w:val="en-US"/>
        </w:rPr>
      </w:pPr>
      <w:r w:rsidRPr="001E1470">
        <w:rPr>
          <w:lang w:val="en-US"/>
        </w:rPr>
        <w:t>See above.</w:t>
      </w:r>
    </w:p>
    <w:p w14:paraId="334FA79A" w14:textId="77777777" w:rsidR="00622DCC" w:rsidRPr="001E1470" w:rsidRDefault="00622DCC" w:rsidP="00622DCC">
      <w:pPr>
        <w:rPr>
          <w:lang w:val="en-US"/>
        </w:rPr>
      </w:pPr>
    </w:p>
    <w:p w14:paraId="11DD8CA6" w14:textId="77777777" w:rsidR="00622DCC" w:rsidRPr="001E1470" w:rsidRDefault="00622DCC" w:rsidP="00622DCC">
      <w:pPr>
        <w:rPr>
          <w:u w:val="words"/>
          <w:lang w:val="en-US"/>
        </w:rPr>
      </w:pPr>
      <w:r w:rsidRPr="001E1470">
        <w:rPr>
          <w:u w:val="words"/>
          <w:lang w:val="en-US"/>
        </w:rPr>
        <w:t>Periodic and aperiodic theta analysis</w:t>
      </w:r>
    </w:p>
    <w:p w14:paraId="7B697DA4" w14:textId="6C9C2FAE" w:rsidR="00622DCC" w:rsidRPr="001E1470" w:rsidRDefault="00622DCC" w:rsidP="00622DCC">
      <w:pPr>
        <w:rPr>
          <w:lang w:val="en-US"/>
        </w:rPr>
      </w:pPr>
      <w:r w:rsidRPr="001E1470">
        <w:rPr>
          <w:lang w:val="en-US"/>
        </w:rPr>
        <w:t xml:space="preserve">To investigate periodic (i.e., oscillatory) and aperiodic activity (i.e., 1/f activity), we first downsampled the LFP in every microwire to 1000 Hz and bandpassed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response at memory encoding and retrieval. In </w:t>
      </w:r>
      <w:r w:rsidR="00E72CE9">
        <w:rPr>
          <w:lang w:val="en-US"/>
        </w:rPr>
        <w:t>Experiment 1</w:t>
      </w:r>
      <w:r w:rsidRPr="001E1470">
        <w:rPr>
          <w:lang w:val="en-US"/>
        </w:rPr>
        <w:t xml:space="preserve">, an episode was considered correctly remembered if the patient correctly chose two out of two associate images and labelled as forgotten if the patient indicated they do not remember any associates or if they chose no correct associate. </w:t>
      </w:r>
    </w:p>
    <w:p w14:paraId="1905E568" w14:textId="5674E637" w:rsidR="00622DCC" w:rsidRPr="001E1470" w:rsidRDefault="00622DCC" w:rsidP="00622DCC">
      <w:pPr>
        <w:rPr>
          <w:lang w:val="en-US"/>
        </w:rPr>
      </w:pPr>
      <w:r w:rsidRPr="001E1470">
        <w:rPr>
          <w:lang w:val="en-US"/>
        </w:rPr>
        <w:t xml:space="preserve">For each episode, we extracted the periodic and </w:t>
      </w:r>
      <w:r w:rsidRPr="00335660">
        <w:rPr>
          <w:lang w:val="en-US"/>
        </w:rPr>
        <w:t xml:space="preserve">aperiodic part of the signal using the FOOOF implementation </w:t>
      </w:r>
      <w:r w:rsidR="008C3416" w:rsidRPr="00335660">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335660">
        <w:rPr>
          <w:lang w:val="en-US"/>
        </w:rPr>
        <w:instrText xml:space="preserve"> ADDIN EN.CITE </w:instrText>
      </w:r>
      <w:r w:rsidR="008C3416" w:rsidRPr="00335660">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335660">
        <w:rPr>
          <w:lang w:val="en-US"/>
        </w:rPr>
        <w:instrText xml:space="preserve"> ADDIN EN.CITE.DATA </w:instrText>
      </w:r>
      <w:r w:rsidR="008C3416" w:rsidRPr="00335660">
        <w:rPr>
          <w:lang w:val="en-US"/>
        </w:rPr>
      </w:r>
      <w:r w:rsidR="008C3416" w:rsidRPr="00335660">
        <w:rPr>
          <w:lang w:val="en-US"/>
        </w:rPr>
        <w:fldChar w:fldCharType="end"/>
      </w:r>
      <w:r w:rsidR="008C3416" w:rsidRPr="00335660">
        <w:rPr>
          <w:lang w:val="en-US"/>
        </w:rPr>
      </w:r>
      <w:r w:rsidR="008C3416" w:rsidRPr="00335660">
        <w:rPr>
          <w:lang w:val="en-US"/>
        </w:rPr>
        <w:fldChar w:fldCharType="separate"/>
      </w:r>
      <w:r w:rsidR="008C3416" w:rsidRPr="00335660">
        <w:rPr>
          <w:noProof/>
          <w:lang w:val="en-US"/>
        </w:rPr>
        <w:t>(Donoghue et al., 2020)</w:t>
      </w:r>
      <w:r w:rsidR="008C3416" w:rsidRPr="00335660">
        <w:rPr>
          <w:lang w:val="en-US"/>
        </w:rPr>
        <w:fldChar w:fldCharType="end"/>
      </w:r>
      <w:r w:rsidRPr="00335660">
        <w:rPr>
          <w:lang w:val="en-US"/>
        </w:rPr>
        <w:t xml:space="preserve"> in Fieldtrip </w:t>
      </w:r>
      <w:r w:rsidR="00335660" w:rsidRPr="00335660">
        <w:rPr>
          <w:lang w:val="en-DE"/>
        </w:rPr>
        <w:fldChar w:fldCharType="begin"/>
      </w:r>
      <w:r w:rsidR="00335660" w:rsidRPr="00335660">
        <w:rPr>
          <w:lang w:val="en-DE"/>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335660">
        <w:rPr>
          <w:lang w:val="en-DE"/>
        </w:rPr>
        <w:fldChar w:fldCharType="separate"/>
      </w:r>
      <w:r w:rsidR="00335660" w:rsidRPr="00335660">
        <w:rPr>
          <w:noProof/>
          <w:lang w:val="en-DE"/>
        </w:rPr>
        <w:t>(Oostenveld et al., 2011)</w:t>
      </w:r>
      <w:r w:rsidR="00335660" w:rsidRPr="00335660">
        <w:rPr>
          <w:lang w:val="en-DE"/>
        </w:rPr>
        <w:fldChar w:fldCharType="end"/>
      </w:r>
      <w:r w:rsidRPr="00335660">
        <w:rPr>
          <w:lang w:val="en-US"/>
        </w:rPr>
        <w:t xml:space="preserve"> in a frequency range from 1 Hz to 200 Hz. We analysed two contrasts of the</w:t>
      </w:r>
      <w:r w:rsidRPr="001E1470">
        <w:rPr>
          <w:lang w:val="en-US"/>
        </w:rPr>
        <w:t xml:space="preserve"> periodic and aperi</w:t>
      </w:r>
      <w:r w:rsidR="008C3416">
        <w:rPr>
          <w:lang w:val="en-DE"/>
        </w:rPr>
        <w:t>o</w:t>
      </w:r>
      <w:r w:rsidRPr="001E1470">
        <w:rPr>
          <w:lang w:val="en-US"/>
        </w:rPr>
        <w:t xml:space="preserve">dic activity: (i) reinstated episodes against non-reinstated episodes in microwires with ESNs, and (ii) correctly remembered episodes against forgotten episodes (excluding reinstated episodes). </w:t>
      </w:r>
    </w:p>
    <w:p w14:paraId="123E7EC1" w14:textId="77777777" w:rsidR="00622DCC" w:rsidRPr="001E1470" w:rsidRDefault="00622DCC" w:rsidP="00622DCC">
      <w:pPr>
        <w:rPr>
          <w:lang w:val="en-US"/>
        </w:rPr>
      </w:pPr>
      <w:r w:rsidRPr="001E1470">
        <w:rPr>
          <w:lang w:val="en-US"/>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02917FE5" w14:textId="77777777" w:rsidR="00622DCC" w:rsidRPr="001E1470" w:rsidRDefault="00622DCC" w:rsidP="00622DCC">
      <w:pPr>
        <w:rPr>
          <w:lang w:val="en-US"/>
        </w:rPr>
      </w:pPr>
    </w:p>
    <w:p w14:paraId="22E41623" w14:textId="77777777" w:rsidR="00622DCC" w:rsidRPr="001E1470" w:rsidRDefault="00622DCC" w:rsidP="00622DCC">
      <w:pPr>
        <w:rPr>
          <w:u w:val="words"/>
          <w:lang w:val="en-US"/>
        </w:rPr>
      </w:pPr>
      <w:r w:rsidRPr="001E1470">
        <w:rPr>
          <w:u w:val="words"/>
          <w:lang w:val="en-US"/>
        </w:rPr>
        <w:t>Theta components and pre-processing</w:t>
      </w:r>
    </w:p>
    <w:p w14:paraId="2331FB0F" w14:textId="58B0E7A4" w:rsidR="00622DCC" w:rsidRPr="001E1470" w:rsidRDefault="00622DCC" w:rsidP="00622DCC">
      <w:pPr>
        <w:rPr>
          <w:lang w:val="en-US"/>
        </w:rPr>
      </w:pPr>
      <w:r w:rsidRPr="001E1470">
        <w:rPr>
          <w:lang w:val="en-US"/>
        </w:rPr>
        <w:lastRenderedPageBreak/>
        <w:t xml:space="preserve">As a first step, we downsampled the microwire 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eigendecomposition </w:t>
      </w:r>
      <w:r w:rsidR="00422D86">
        <w:rPr>
          <w:lang w:val="en-US"/>
        </w:rPr>
        <w:fldChar w:fldCharType="begin"/>
      </w:r>
      <w:r w:rsidR="00422D86">
        <w:rPr>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Pr>
          <w:lang w:val="en-US"/>
        </w:rPr>
        <w:fldChar w:fldCharType="separate"/>
      </w:r>
      <w:r w:rsidR="00422D86">
        <w:rPr>
          <w:noProof/>
          <w:lang w:val="en-US"/>
        </w:rPr>
        <w:t>(Cohen, 2017)</w:t>
      </w:r>
      <w:r w:rsidR="00422D86">
        <w:rPr>
          <w:lang w:val="en-US"/>
        </w:rPr>
        <w:fldChar w:fldCharType="end"/>
      </w:r>
      <w:r w:rsidRPr="001E1470">
        <w:rPr>
          <w:lang w:val="en-US"/>
        </w:rPr>
        <w:t xml:space="preserve">. </w:t>
      </w:r>
    </w:p>
    <w:p w14:paraId="4F793DB9" w14:textId="77777777" w:rsidR="00622DCC" w:rsidRPr="001E1470" w:rsidRDefault="00622DCC" w:rsidP="00622DCC">
      <w:pPr>
        <w:rPr>
          <w:lang w:val="en-US"/>
        </w:rPr>
      </w:pPr>
      <w:r w:rsidRPr="001E1470">
        <w:rPr>
          <w:lang w:val="en-US"/>
        </w:rPr>
        <w:t>The generalization of the eigendecomposition extends the eigendecomposition to a case with two square matrices. For an eigenvalue decomposition with a singular square matrix, the eigenvector with the highest eigenvalue accounts for the maximal variance in the underlying square matrix and is pairwise orthogonal to the other eigenvectors.</w:t>
      </w:r>
    </w:p>
    <w:p w14:paraId="7941C2C9" w14:textId="30C6574C" w:rsidR="00622DCC" w:rsidRPr="001E1470" w:rsidRDefault="00622DCC" w:rsidP="00622DCC">
      <w:pPr>
        <w:rPr>
          <w:lang w:val="en-US"/>
        </w:rPr>
      </w:pPr>
      <w:r w:rsidRPr="001E1470">
        <w:rPr>
          <w:lang w:val="en-US"/>
        </w:rPr>
        <w:t xml:space="preserve">In contrast, the eigenvector with the highest eigenvalue in a generalized eigendecomposition can be understood as the filter that maximizes the difference between the two input matrices. The eigenvectors in a GED are independent, but not orthogonal. In practice when applied to two covariance matrices where one matrix represents the broadband activity and the other matrix is generated using a narrowband signal the first eigenvector yields a spatial weighting that maximizes the narrowband activity and minimizes the broadband activity. This eigenvector can be applied to the narrowband filtered multichannel data to generate a narrowband component </w:t>
      </w:r>
      <w:r w:rsidR="00422D86">
        <w:rPr>
          <w:lang w:val="en-US"/>
        </w:rPr>
        <w:fldChar w:fldCharType="begin"/>
      </w:r>
      <w:r w:rsidR="00422D86">
        <w:rPr>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Pr>
          <w:lang w:val="en-US"/>
        </w:rPr>
        <w:fldChar w:fldCharType="separate"/>
      </w:r>
      <w:r w:rsidR="00422D86">
        <w:rPr>
          <w:noProof/>
          <w:lang w:val="en-US"/>
        </w:rPr>
        <w:t>(Cohen, 2017)</w:t>
      </w:r>
      <w:r w:rsidR="00422D86">
        <w:rPr>
          <w:lang w:val="en-US"/>
        </w:rPr>
        <w:fldChar w:fldCharType="end"/>
      </w:r>
      <w:r w:rsidRPr="001E1470">
        <w:rPr>
          <w:lang w:val="en-US"/>
        </w:rPr>
        <w:t>.</w:t>
      </w:r>
    </w:p>
    <w:p w14:paraId="6ADA9E64" w14:textId="43C41E67" w:rsidR="00622DCC" w:rsidRPr="001E1470" w:rsidRDefault="00622DCC" w:rsidP="00622DCC">
      <w:pPr>
        <w:rPr>
          <w:lang w:val="en-US"/>
        </w:rPr>
      </w:pPr>
      <w:r w:rsidRPr="001E1470">
        <w:rPr>
          <w:lang w:val="en-US"/>
        </w:rPr>
        <w:t>Based on previo</w:t>
      </w:r>
      <w:r w:rsidRPr="00566136">
        <w:rPr>
          <w:lang w:val="en-US"/>
        </w:rPr>
        <w:t xml:space="preserve">us literature </w:t>
      </w:r>
      <w:r w:rsidR="00566136">
        <w:rPr>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Pr>
          <w:lang w:val="en-US"/>
        </w:rPr>
        <w:instrText xml:space="preserve"> ADDIN EN.CITE </w:instrText>
      </w:r>
      <w:r w:rsidR="00C16D18">
        <w:rPr>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Pr>
          <w:lang w:val="en-US"/>
        </w:rPr>
        <w:instrText xml:space="preserve"> ADDIN EN.CITE.DATA </w:instrText>
      </w:r>
      <w:r w:rsidR="00C16D18">
        <w:rPr>
          <w:lang w:val="en-US"/>
        </w:rPr>
      </w:r>
      <w:r w:rsidR="00C16D18">
        <w:rPr>
          <w:lang w:val="en-US"/>
        </w:rPr>
        <w:fldChar w:fldCharType="end"/>
      </w:r>
      <w:r w:rsidR="00566136">
        <w:rPr>
          <w:lang w:val="en-US"/>
        </w:rPr>
        <w:fldChar w:fldCharType="separate"/>
      </w:r>
      <w:r w:rsidR="00C16D18">
        <w:rPr>
          <w:noProof/>
          <w:lang w:val="en-US"/>
        </w:rPr>
        <w:t>(Goyal et al., 2020; Kota et al., 2020; Lega et al., 2012)</w:t>
      </w:r>
      <w:r w:rsidR="00566136">
        <w:rPr>
          <w:lang w:val="en-US"/>
        </w:rPr>
        <w:fldChar w:fldCharType="end"/>
      </w:r>
      <w:r w:rsidRPr="001E1470">
        <w:rPr>
          <w:lang w:val="en-US"/>
        </w:rPr>
        <w:t xml:space="preserve"> we computed a slower theta component in the frequency range of 2 Hz to 5 Hz and a second, faster component in the range of 5 Hz and 9 Hz. To 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eigendecomposition of these two covariance matrices and used the eigenvector with the highest eigenvalue as a spatial filter for the narrowband filtered signal to generate a narrowband component. We then applied the Hilbert transform to the narrowband component to get the analytic signal.</w:t>
      </w:r>
    </w:p>
    <w:p w14:paraId="5FFB4874" w14:textId="77777777" w:rsidR="00622DCC" w:rsidRPr="001E1470" w:rsidRDefault="00622DCC" w:rsidP="00622DCC">
      <w:pPr>
        <w:rPr>
          <w:lang w:val="en-US"/>
        </w:rPr>
      </w:pPr>
    </w:p>
    <w:p w14:paraId="46177A29" w14:textId="77777777" w:rsidR="00622DCC" w:rsidRPr="001E1470" w:rsidRDefault="00622DCC" w:rsidP="00622DCC">
      <w:pPr>
        <w:rPr>
          <w:u w:val="words"/>
          <w:lang w:val="en-US"/>
        </w:rPr>
      </w:pPr>
      <w:r w:rsidRPr="001E1470">
        <w:rPr>
          <w:u w:val="words"/>
          <w:lang w:val="en-US"/>
        </w:rPr>
        <w:t>Spike-field coupling to slow and fast theta</w:t>
      </w:r>
    </w:p>
    <w:p w14:paraId="0DB63F94" w14:textId="77777777" w:rsidR="00622DCC" w:rsidRPr="001E1470" w:rsidRDefault="00622DCC" w:rsidP="00622DCC">
      <w:pPr>
        <w:rPr>
          <w:lang w:val="en-US"/>
        </w:rPr>
      </w:pPr>
      <w:r w:rsidRPr="001E1470">
        <w:rPr>
          <w:lang w:val="en-US"/>
        </w:rPr>
        <w:t>We considered the spikes of neurons up to two seconds preceding the patient’s response during the encoding and retrieval of later remembered episodes. Each neuron had to contain at least 11 spikes within the time of interest to be included for further analysis. We confined all spike-field analyses to spikes and LFPs that were recorded on the same Behnke-Fried electrode.</w:t>
      </w:r>
    </w:p>
    <w:p w14:paraId="23B1CB96" w14:textId="77777777" w:rsidR="00622DCC" w:rsidRPr="001E1470" w:rsidRDefault="00622DCC" w:rsidP="00622DCC">
      <w:pPr>
        <w:rPr>
          <w:lang w:val="en-US"/>
        </w:rPr>
      </w:pPr>
      <w:r w:rsidRPr="001E1470">
        <w:rPr>
          <w:lang w:val="en-US"/>
        </w:rPr>
        <w:lastRenderedPageBreak/>
        <w:t>We first wanted to estimate phase preference during encoding and retrieval independently. To do this we identified the complex value at the time of each spike. We subsequently normalized each complex value and averaged across spikes. For each neuron with spikes within the time of interest we computed the preferred phase by computing the angle of this average complex number. To estimate phase preference across neurons we performed a Rayleigh test.</w:t>
      </w:r>
    </w:p>
    <w:p w14:paraId="76DC0385" w14:textId="77777777" w:rsidR="00622DCC" w:rsidRPr="001E1470" w:rsidRDefault="00622DCC" w:rsidP="00622DCC">
      <w:pPr>
        <w:rPr>
          <w:lang w:val="en-US"/>
        </w:rPr>
      </w:pPr>
      <w:r w:rsidRPr="001E1470">
        <w:rPr>
          <w:lang w:val="en-US"/>
        </w:rPr>
        <w:t xml:space="preserve">We next investigated whether there was a significant difference in the phase of the narrowband signal between spikes during encoding and retrieval for (i) Episode Specific Neurons in trials that were later reinstated (rESN), (ii) for Episode Specific neurons in trials that were later not reinstated (nESN) and (iii) all other neurons (SU). To this end, we computed the cosine similarity between the complex value of each spike at encoding with 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r w:rsidRPr="001E1470">
        <w:rPr>
          <w:i/>
          <w:iCs/>
          <w:lang w:val="en-US"/>
        </w:rPr>
        <w:t>circ_mtest</w:t>
      </w:r>
      <w:r w:rsidRPr="001E1470">
        <w:rPr>
          <w:lang w:val="en-US"/>
        </w:rPr>
        <w:t xml:space="preserve"> from the Circular Statistics Toolbox v1.21.0.0).</w:t>
      </w:r>
    </w:p>
    <w:p w14:paraId="717FF0D6" w14:textId="3A8C049A" w:rsidR="00622DCC" w:rsidRPr="001E1470" w:rsidRDefault="00622DCC" w:rsidP="00622DCC">
      <w:pPr>
        <w:rPr>
          <w:lang w:val="en-US"/>
        </w:rPr>
      </w:pPr>
      <w:r w:rsidRPr="001E1470">
        <w:rPr>
          <w:lang w:val="en-US"/>
        </w:rPr>
        <w:t>However, if only few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at encoding and retrieval, as evidenced by a Rayleigh test. We proceeded with this analysis only if there were at least 11 eligible neurons.</w:t>
      </w:r>
    </w:p>
    <w:p w14:paraId="544734C2" w14:textId="77777777" w:rsidR="00622DCC" w:rsidRPr="001E1470" w:rsidRDefault="00622DCC" w:rsidP="00622DCC">
      <w:pPr>
        <w:rPr>
          <w:lang w:val="en-US"/>
        </w:rPr>
      </w:pPr>
    </w:p>
    <w:p w14:paraId="4ABFC96C" w14:textId="77777777" w:rsidR="00622DCC" w:rsidRPr="001E1470" w:rsidRDefault="00622DCC" w:rsidP="00566136">
      <w:pPr>
        <w:pStyle w:val="SMHeading"/>
      </w:pPr>
      <w:r w:rsidRPr="001E1470">
        <w:t>Results</w:t>
      </w:r>
    </w:p>
    <w:p w14:paraId="3A9F10FF" w14:textId="47EDE24F" w:rsidR="00622DCC" w:rsidRPr="001E1470" w:rsidRDefault="00622DCC" w:rsidP="00622DCC">
      <w:pPr>
        <w:rPr>
          <w:lang w:val="en-US"/>
        </w:rPr>
      </w:pPr>
      <w:r w:rsidRPr="001E1470">
        <w:rPr>
          <w:lang w:val="en-US"/>
        </w:rPr>
        <w:t>We studied recordings from two different experiments (</w:t>
      </w:r>
      <w:r w:rsidR="00E72CE9">
        <w:rPr>
          <w:lang w:val="en-US"/>
        </w:rPr>
        <w:t>Experiment 1</w:t>
      </w:r>
      <w:r w:rsidRPr="001E1470">
        <w:rPr>
          <w:lang w:val="en-US"/>
        </w:rPr>
        <w:t xml:space="preserve">: 585 neurons and 1011 microwires in the hippocampus, 16 participants, 7 female; average age = 36.13 years, from 26-53 years; </w:t>
      </w:r>
      <w:r w:rsidR="00E72CE9">
        <w:rPr>
          <w:lang w:val="en-US"/>
        </w:rPr>
        <w:t>Experiment 2</w:t>
      </w:r>
      <w:r w:rsidRPr="001E1470">
        <w:rPr>
          <w:lang w:val="en-US"/>
        </w:rPr>
        <w:t xml:space="preserve">: 216 neurons and 339 microwires in the hippocampus, 14 participants, 7 female; average age = 33.86 years, from 19-58 years). Patients were implanted with stereotactic Behnke-Fried depth electrodes while completing a memory association </w:t>
      </w:r>
      <w:r w:rsidRPr="00422D86">
        <w:rPr>
          <w:highlight w:val="yellow"/>
          <w:lang w:val="en-US"/>
        </w:rPr>
        <w:t xml:space="preserve">task (see </w:t>
      </w:r>
      <w:r w:rsidR="00335660">
        <w:rPr>
          <w:highlight w:val="yellow"/>
          <w:lang w:val="en-DE"/>
        </w:rPr>
        <w:t xml:space="preserve">Chapter 1, p. </w:t>
      </w:r>
      <w:commentRangeStart w:id="430"/>
      <w:r w:rsidR="00335660">
        <w:rPr>
          <w:highlight w:val="yellow"/>
          <w:lang w:val="en-DE"/>
        </w:rPr>
        <w:t>-</w:t>
      </w:r>
      <w:commentRangeEnd w:id="430"/>
      <w:r w:rsidR="00417A51">
        <w:rPr>
          <w:rStyle w:val="CommentReference"/>
          <w:rFonts w:ascii="Times New Roman" w:eastAsia="Times New Roman" w:hAnsi="Times New Roman" w:cs="Times New Roman"/>
          <w:lang w:val="en-US"/>
        </w:rPr>
        <w:commentReference w:id="430"/>
      </w:r>
      <w:r w:rsidR="00335660">
        <w:rPr>
          <w:highlight w:val="yellow"/>
          <w:lang w:val="en-DE"/>
        </w:rPr>
        <w:t xml:space="preserve"> </w:t>
      </w:r>
      <w:r w:rsidRPr="00422D86">
        <w:rPr>
          <w:highlight w:val="yellow"/>
          <w:lang w:val="en-US"/>
        </w:rPr>
        <w:t>).</w:t>
      </w:r>
      <w:r w:rsidRPr="001E1470">
        <w:rPr>
          <w:lang w:val="en-US"/>
        </w:rPr>
        <w:t xml:space="preserve"> During the encoding phase of </w:t>
      </w:r>
      <w:r w:rsidR="00E72CE9">
        <w:rPr>
          <w:lang w:val="en-US"/>
        </w:rPr>
        <w:t>Experiment 1</w:t>
      </w:r>
      <w:r w:rsidRPr="001E1470">
        <w:rPr>
          <w:lang w:val="en-US"/>
        </w:rPr>
        <w:t xml:space="preserve"> patients were instructed to mentally create a vivid story consisting of an animal cue and two associate images (two faces, two places, or a face and a place). There was only one associate image in </w:t>
      </w:r>
      <w:r w:rsidR="00E72CE9">
        <w:rPr>
          <w:lang w:val="en-US"/>
        </w:rPr>
        <w:t>Experiment 2</w:t>
      </w:r>
      <w:r w:rsidRPr="001E1470">
        <w:rPr>
          <w:lang w:val="en-US"/>
        </w:rPr>
        <w:t xml:space="preserve"> and cue and associate could be either a face, a place, or an animal. Following a short distractor task where patients had to indicate whether a series of 15 numbers were odd or even </w:t>
      </w:r>
      <w:commentRangeStart w:id="431"/>
      <w:r w:rsidRPr="001E1470">
        <w:rPr>
          <w:lang w:val="en-US"/>
        </w:rPr>
        <w:t>the</w:t>
      </w:r>
      <w:commentRangeEnd w:id="431"/>
      <w:r w:rsidRPr="001E1470">
        <w:rPr>
          <w:lang w:val="en-US"/>
        </w:rPr>
        <w:commentReference w:id="431"/>
      </w:r>
      <w:r w:rsidRPr="001E1470">
        <w:rPr>
          <w:lang w:val="en-US"/>
        </w:rPr>
        <w:t xml:space="preserve"> retrieval phase begun. During the retrieval phase the cue image was presented and the patient had to recall the associate image(s). Each episode was learned and retrieved only once, and the experiment was self-paced.</w:t>
      </w:r>
    </w:p>
    <w:p w14:paraId="035BDB89" w14:textId="77777777" w:rsidR="00622DCC" w:rsidRPr="001E1470" w:rsidRDefault="00622DCC" w:rsidP="00622DCC">
      <w:pPr>
        <w:rPr>
          <w:lang w:val="en-US"/>
        </w:rPr>
      </w:pPr>
    </w:p>
    <w:p w14:paraId="7601C286" w14:textId="77777777" w:rsidR="00622DCC" w:rsidRPr="001E1470" w:rsidRDefault="00622DCC" w:rsidP="00622DCC">
      <w:pPr>
        <w:rPr>
          <w:u w:val="words"/>
          <w:lang w:val="en-US"/>
        </w:rPr>
      </w:pPr>
      <w:commentRangeStart w:id="432"/>
      <w:commentRangeStart w:id="433"/>
      <w:r w:rsidRPr="001E1470">
        <w:rPr>
          <w:u w:val="words"/>
          <w:lang w:val="en-US"/>
        </w:rPr>
        <w:lastRenderedPageBreak/>
        <w:t>Periodic and aperiodic theta activity during correctly remembered and forgotten episodes</w:t>
      </w:r>
      <w:commentRangeEnd w:id="432"/>
      <w:r w:rsidRPr="001E1470">
        <w:rPr>
          <w:u w:val="words"/>
          <w:lang w:val="en-US"/>
        </w:rPr>
        <w:commentReference w:id="432"/>
      </w:r>
      <w:commentRangeEnd w:id="433"/>
      <w:r w:rsidRPr="001E1470">
        <w:rPr>
          <w:u w:val="words"/>
          <w:lang w:val="en-US"/>
        </w:rPr>
        <w:commentReference w:id="433"/>
      </w:r>
    </w:p>
    <w:p w14:paraId="3C9091E1" w14:textId="305E5F81" w:rsidR="00622DCC" w:rsidRPr="001E1470" w:rsidRDefault="00622DCC" w:rsidP="00622DCC">
      <w:pPr>
        <w:rPr>
          <w:lang w:val="en-US"/>
        </w:rPr>
      </w:pPr>
      <w:r w:rsidRPr="001E1470">
        <w:rPr>
          <w:lang w:val="en-US"/>
        </w:rPr>
        <w:t xml:space="preserve">The power spectrum can be separated into periodic and aperiodic components. The periodic components reflect true oscillations, while the aperiodic component is also referred to as 1/f and is assumed to reflect </w:t>
      </w:r>
      <w:r w:rsidRPr="00417A51">
        <w:rPr>
          <w:lang w:val="en-US"/>
        </w:rPr>
        <w:t xml:space="preserve">general excitability </w:t>
      </w:r>
      <w:r w:rsidR="00417A51" w:rsidRPr="00417A51">
        <w:rPr>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417A51">
        <w:rPr>
          <w:lang w:val="en-US"/>
        </w:rPr>
        <w:instrText xml:space="preserve"> ADDIN EN.CITE </w:instrText>
      </w:r>
      <w:r w:rsidR="00417A51" w:rsidRPr="00417A51">
        <w:rPr>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417A51">
        <w:rPr>
          <w:lang w:val="en-US"/>
        </w:rPr>
        <w:instrText xml:space="preserve"> ADDIN EN.CITE.DATA </w:instrText>
      </w:r>
      <w:r w:rsidR="00417A51" w:rsidRPr="00417A51">
        <w:rPr>
          <w:lang w:val="en-US"/>
        </w:rPr>
      </w:r>
      <w:r w:rsidR="00417A51" w:rsidRPr="00417A51">
        <w:rPr>
          <w:lang w:val="en-US"/>
        </w:rPr>
        <w:fldChar w:fldCharType="end"/>
      </w:r>
      <w:r w:rsidR="00417A51" w:rsidRPr="00417A51">
        <w:rPr>
          <w:lang w:val="en-US"/>
        </w:rPr>
        <w:fldChar w:fldCharType="separate"/>
      </w:r>
      <w:r w:rsidR="00417A51" w:rsidRPr="00417A51">
        <w:rPr>
          <w:noProof/>
          <w:lang w:val="en-US"/>
        </w:rPr>
        <w:t>(Gao et al., 2017)</w:t>
      </w:r>
      <w:r w:rsidR="00417A51" w:rsidRPr="00417A51">
        <w:rPr>
          <w:lang w:val="en-US"/>
        </w:rPr>
        <w:fldChar w:fldCharType="end"/>
      </w:r>
      <w:r w:rsidRPr="00417A51">
        <w:rPr>
          <w:lang w:val="en-US"/>
        </w:rPr>
        <w:t>. We</w:t>
      </w:r>
      <w:r w:rsidRPr="001E1470">
        <w:rPr>
          <w:lang w:val="en-US"/>
        </w:rPr>
        <w:t xml:space="preserve"> separated periodic and aperiodic components in the microwire LFP using the FOOOF </w:t>
      </w:r>
      <w:r w:rsidR="00422D86">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Pr>
          <w:lang w:val="en-US"/>
        </w:rPr>
        <w:instrText xml:space="preserve"> ADDIN EN.CITE </w:instrText>
      </w:r>
      <w:r w:rsidR="00422D86">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Pr>
          <w:lang w:val="en-US"/>
        </w:rPr>
        <w:instrText xml:space="preserve"> ADDIN EN.CITE.DATA </w:instrText>
      </w:r>
      <w:r w:rsidR="00422D86">
        <w:rPr>
          <w:lang w:val="en-US"/>
        </w:rPr>
      </w:r>
      <w:r w:rsidR="00422D86">
        <w:rPr>
          <w:lang w:val="en-US"/>
        </w:rPr>
        <w:fldChar w:fldCharType="end"/>
      </w:r>
      <w:r w:rsidR="00422D86">
        <w:rPr>
          <w:lang w:val="en-US"/>
        </w:rPr>
      </w:r>
      <w:r w:rsidR="00422D86">
        <w:rPr>
          <w:lang w:val="en-US"/>
        </w:rPr>
        <w:fldChar w:fldCharType="separate"/>
      </w:r>
      <w:r w:rsidR="00422D86">
        <w:rPr>
          <w:noProof/>
          <w:lang w:val="en-US"/>
        </w:rPr>
        <w:t>(Donoghue et al., 2020)</w:t>
      </w:r>
      <w:r w:rsidR="00422D86">
        <w:rPr>
          <w:lang w:val="en-US"/>
        </w:rPr>
        <w:fldChar w:fldCharType="end"/>
      </w:r>
      <w:r w:rsidRPr="001E1470">
        <w:rPr>
          <w:lang w:val="en-US"/>
        </w:rPr>
        <w:t xml:space="preserve"> implementation available </w:t>
      </w:r>
      <w:r w:rsidRPr="00335660">
        <w:rPr>
          <w:lang w:val="en-US"/>
        </w:rPr>
        <w:t xml:space="preserve">in FieldTrip </w:t>
      </w:r>
      <w:r w:rsidR="00335660" w:rsidRPr="00335660">
        <w:rPr>
          <w:lang w:val="en-US"/>
        </w:rPr>
        <w:fldChar w:fldCharType="begin"/>
      </w:r>
      <w:r w:rsidR="00335660" w:rsidRPr="00335660">
        <w:rPr>
          <w:lang w:val="en-US"/>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335660">
        <w:rPr>
          <w:lang w:val="en-US"/>
        </w:rPr>
        <w:fldChar w:fldCharType="separate"/>
      </w:r>
      <w:r w:rsidR="00335660" w:rsidRPr="00335660">
        <w:rPr>
          <w:noProof/>
          <w:lang w:val="en-US"/>
        </w:rPr>
        <w:t>(Oostenveld et al., 2011)</w:t>
      </w:r>
      <w:r w:rsidR="00335660" w:rsidRPr="00335660">
        <w:rPr>
          <w:lang w:val="en-US"/>
        </w:rPr>
        <w:fldChar w:fldCharType="end"/>
      </w:r>
      <w:r w:rsidRPr="00335660">
        <w:rPr>
          <w:lang w:val="en-US"/>
        </w:rPr>
        <w:t xml:space="preserve"> over</w:t>
      </w:r>
      <w:r w:rsidRPr="001E1470">
        <w:rPr>
          <w:lang w:val="en-US"/>
        </w:rPr>
        <w:t xml:space="preserve"> a range of 1 Hz to 200 Hz and contrasted activity of later remembered with later forgotten episodes during encoding and retrieval. We found no significant differences in the aperiodic offset during encoding in </w:t>
      </w:r>
      <w:r w:rsidR="00E72CE9">
        <w:rPr>
          <w:lang w:val="en-US"/>
        </w:rPr>
        <w:t>Experiment 1</w:t>
      </w:r>
      <w:r w:rsidRPr="001E1470">
        <w:rPr>
          <w:lang w:val="en-US"/>
        </w:rPr>
        <w:t xml:space="preserve"> (all </w:t>
      </w:r>
      <w:r w:rsidRPr="001E1470">
        <w:rPr>
          <w:i/>
          <w:iCs/>
          <w:lang w:val="en-US"/>
        </w:rPr>
        <w:t>p</w:t>
      </w:r>
      <w:r w:rsidRPr="001E1470">
        <w:rPr>
          <w:lang w:val="en-US"/>
        </w:rPr>
        <w:t xml:space="preserve"> &gt; 0.54) or </w:t>
      </w:r>
      <w:r w:rsidR="00E72CE9">
        <w:rPr>
          <w:lang w:val="en-US"/>
        </w:rPr>
        <w:t>Experiment 2</w:t>
      </w:r>
      <w:r w:rsidRPr="001E1470">
        <w:rPr>
          <w:lang w:val="en-US"/>
        </w:rPr>
        <w:t xml:space="preserve"> (all </w:t>
      </w:r>
      <w:r w:rsidRPr="001E1470">
        <w:rPr>
          <w:i/>
          <w:iCs/>
          <w:lang w:val="en-US"/>
        </w:rPr>
        <w:t>p</w:t>
      </w:r>
      <w:r w:rsidRPr="001E1470">
        <w:rPr>
          <w:lang w:val="en-US"/>
        </w:rPr>
        <w:t xml:space="preserve"> &gt; 0.55). However, during retrieval there was a significantly larger offset and steepness in the aperiodic signal for later forgotten episodes in both </w:t>
      </w:r>
      <w:r w:rsidR="00E72CE9">
        <w:rPr>
          <w:lang w:val="en-US"/>
        </w:rPr>
        <w:t>Experiment 1</w:t>
      </w:r>
      <w:r w:rsidRPr="001E1470">
        <w:rPr>
          <w:lang w:val="en-US"/>
        </w:rPr>
        <w:t xml:space="preserve"> (offset: </w:t>
      </w:r>
      <w:r w:rsidRPr="001E1470">
        <w:rPr>
          <w:i/>
          <w:iCs/>
          <w:lang w:val="en-US"/>
        </w:rPr>
        <w:t>t</w:t>
      </w:r>
      <w:r w:rsidRPr="001E1470">
        <w:rPr>
          <w:i/>
          <w:iCs/>
          <w:vertAlign w:val="subscript"/>
          <w:lang w:val="en-US"/>
        </w:rPr>
        <w:t xml:space="preserve">offset </w:t>
      </w:r>
      <w:r w:rsidRPr="001E1470">
        <w:rPr>
          <w:lang w:val="en-US"/>
        </w:rPr>
        <w:t xml:space="preserve">(341) = 3.13, </w:t>
      </w:r>
      <w:r w:rsidRPr="001E1470">
        <w:rPr>
          <w:i/>
          <w:iCs/>
          <w:lang w:val="en-US"/>
        </w:rPr>
        <w:t>mean</w:t>
      </w:r>
      <w:r w:rsidRPr="001E1470">
        <w:rPr>
          <w:i/>
          <w:iCs/>
          <w:vertAlign w:val="subscript"/>
          <w:lang w:val="en-US"/>
        </w:rPr>
        <w:t>remembered</w:t>
      </w:r>
      <w:r w:rsidRPr="001E1470">
        <w:rPr>
          <w:lang w:val="en-US"/>
        </w:rPr>
        <w:t xml:space="preserve"> = 2.23 (</w:t>
      </w:r>
      <w:r w:rsidRPr="001E1470">
        <w:rPr>
          <w:i/>
          <w:iCs/>
          <w:lang w:val="en-US"/>
        </w:rPr>
        <w:t xml:space="preserve">s.e. </w:t>
      </w:r>
      <w:r w:rsidRPr="001E1470">
        <w:rPr>
          <w:lang w:val="en-US"/>
        </w:rPr>
        <w:t xml:space="preserve">= 0.047), </w:t>
      </w:r>
      <w:r w:rsidRPr="001E1470">
        <w:rPr>
          <w:i/>
          <w:iCs/>
          <w:lang w:val="en-US"/>
        </w:rPr>
        <w:t>mean</w:t>
      </w:r>
      <w:r w:rsidRPr="001E1470">
        <w:rPr>
          <w:i/>
          <w:iCs/>
          <w:vertAlign w:val="subscript"/>
          <w:lang w:val="en-US"/>
        </w:rPr>
        <w:t>forgotten</w:t>
      </w:r>
      <w:r w:rsidRPr="001E1470">
        <w:rPr>
          <w:lang w:val="en-US"/>
        </w:rPr>
        <w:t xml:space="preserve"> = 2.25 (</w:t>
      </w:r>
      <w:r w:rsidRPr="001E1470">
        <w:rPr>
          <w:i/>
          <w:iCs/>
          <w:lang w:val="en-US"/>
        </w:rPr>
        <w:t>s.e.</w:t>
      </w:r>
      <w:r w:rsidRPr="001E1470">
        <w:rPr>
          <w:lang w:val="en-US"/>
        </w:rPr>
        <w:t xml:space="preserve"> = 0.050), </w:t>
      </w:r>
      <w:r w:rsidRPr="001E1470">
        <w:rPr>
          <w:i/>
          <w:iCs/>
          <w:lang w:val="en-US"/>
        </w:rPr>
        <w:t>p</w:t>
      </w:r>
      <w:r w:rsidRPr="001E1470">
        <w:rPr>
          <w:i/>
          <w:iCs/>
          <w:vertAlign w:val="subscript"/>
          <w:lang w:val="en-US"/>
        </w:rPr>
        <w:t>offset</w:t>
      </w:r>
      <w:r w:rsidRPr="001E1470">
        <w:rPr>
          <w:lang w:val="en-US"/>
        </w:rPr>
        <w:t xml:space="preserve"> = 0.002; steepness: </w:t>
      </w:r>
      <w:r w:rsidRPr="001E1470">
        <w:rPr>
          <w:i/>
          <w:iCs/>
          <w:lang w:val="en-US"/>
        </w:rPr>
        <w:t>t</w:t>
      </w:r>
      <w:r w:rsidRPr="001E1470">
        <w:rPr>
          <w:i/>
          <w:iCs/>
          <w:vertAlign w:val="subscript"/>
          <w:lang w:val="en-US"/>
        </w:rPr>
        <w:t>tilt</w:t>
      </w:r>
      <w:r w:rsidRPr="001E1470">
        <w:rPr>
          <w:vertAlign w:val="subscript"/>
          <w:lang w:val="en-US"/>
        </w:rPr>
        <w:t xml:space="preserve"> </w:t>
      </w:r>
      <w:r w:rsidRPr="001E1470">
        <w:rPr>
          <w:lang w:val="en-US"/>
        </w:rPr>
        <w:t xml:space="preserve">(341) = 3.36, </w:t>
      </w:r>
      <w:r w:rsidRPr="001E1470">
        <w:rPr>
          <w:i/>
          <w:iCs/>
          <w:lang w:val="en-US"/>
        </w:rPr>
        <w:t>mean</w:t>
      </w:r>
      <w:r w:rsidRPr="001E1470">
        <w:rPr>
          <w:i/>
          <w:iCs/>
          <w:vertAlign w:val="subscript"/>
          <w:lang w:val="en-US"/>
        </w:rPr>
        <w:t>remembered</w:t>
      </w:r>
      <w:r w:rsidRPr="001E1470">
        <w:rPr>
          <w:lang w:val="en-US"/>
        </w:rPr>
        <w:t xml:space="preserve"> = 1.83 (</w:t>
      </w:r>
      <w:r w:rsidRPr="001E1470">
        <w:rPr>
          <w:i/>
          <w:iCs/>
          <w:lang w:val="en-US"/>
        </w:rPr>
        <w:t>s.e.</w:t>
      </w:r>
      <w:r w:rsidRPr="001E1470">
        <w:rPr>
          <w:lang w:val="en-US"/>
        </w:rPr>
        <w:t xml:space="preserve"> = 0.020), </w:t>
      </w:r>
      <w:r w:rsidRPr="001E1470">
        <w:rPr>
          <w:i/>
          <w:iCs/>
          <w:lang w:val="en-US"/>
        </w:rPr>
        <w:t>mean</w:t>
      </w:r>
      <w:r w:rsidRPr="001E1470">
        <w:rPr>
          <w:i/>
          <w:iCs/>
          <w:vertAlign w:val="subscript"/>
          <w:lang w:val="en-US"/>
        </w:rPr>
        <w:t>forgotten</w:t>
      </w:r>
      <w:r w:rsidRPr="001E1470">
        <w:rPr>
          <w:lang w:val="en-US"/>
        </w:rPr>
        <w:t xml:space="preserve"> = 1.84 (</w:t>
      </w:r>
      <w:r w:rsidRPr="001E1470">
        <w:rPr>
          <w:i/>
          <w:iCs/>
          <w:lang w:val="en-US"/>
        </w:rPr>
        <w:t>s.e.</w:t>
      </w:r>
      <w:r w:rsidRPr="001E1470">
        <w:rPr>
          <w:lang w:val="en-US"/>
        </w:rPr>
        <w:t xml:space="preserve"> = 0.021), </w:t>
      </w:r>
      <w:r w:rsidRPr="001E1470">
        <w:rPr>
          <w:i/>
          <w:iCs/>
          <w:lang w:val="en-US"/>
        </w:rPr>
        <w:t>p</w:t>
      </w:r>
      <w:r w:rsidRPr="001E1470">
        <w:rPr>
          <w:i/>
          <w:iCs/>
          <w:vertAlign w:val="subscript"/>
          <w:lang w:val="en-US"/>
        </w:rPr>
        <w:t>tilt</w:t>
      </w:r>
      <w:r w:rsidRPr="001E1470">
        <w:rPr>
          <w:lang w:val="en-US"/>
        </w:rPr>
        <w:t xml:space="preserve"> &lt; 0.001) and </w:t>
      </w:r>
      <w:r w:rsidR="00E72CE9">
        <w:rPr>
          <w:lang w:val="en-US"/>
        </w:rPr>
        <w:t>Experiment 2</w:t>
      </w:r>
      <w:r w:rsidRPr="001E1470">
        <w:rPr>
          <w:lang w:val="en-US"/>
        </w:rPr>
        <w:t xml:space="preserve"> (offset. </w:t>
      </w:r>
      <w:r w:rsidRPr="001E1470">
        <w:rPr>
          <w:i/>
          <w:iCs/>
          <w:lang w:val="en-US"/>
        </w:rPr>
        <w:t>T</w:t>
      </w:r>
      <w:r w:rsidRPr="001E1470">
        <w:rPr>
          <w:i/>
          <w:iCs/>
          <w:vertAlign w:val="subscript"/>
          <w:lang w:val="en-US"/>
        </w:rPr>
        <w:t xml:space="preserve">offset </w:t>
      </w:r>
      <w:r w:rsidRPr="001E1470">
        <w:rPr>
          <w:lang w:val="en-US"/>
        </w:rPr>
        <w:t xml:space="preserve">(114) = 3.00, </w:t>
      </w:r>
      <w:r w:rsidRPr="001E1470">
        <w:rPr>
          <w:i/>
          <w:iCs/>
          <w:lang w:val="en-US"/>
        </w:rPr>
        <w:t>mean</w:t>
      </w:r>
      <w:r w:rsidRPr="001E1470">
        <w:rPr>
          <w:i/>
          <w:iCs/>
          <w:vertAlign w:val="subscript"/>
          <w:lang w:val="en-US"/>
        </w:rPr>
        <w:t>remembered</w:t>
      </w:r>
      <w:r w:rsidRPr="001E1470">
        <w:rPr>
          <w:lang w:val="en-US"/>
        </w:rPr>
        <w:t xml:space="preserve"> = 2.04 (</w:t>
      </w:r>
      <w:r w:rsidRPr="001E1470">
        <w:rPr>
          <w:i/>
          <w:iCs/>
          <w:lang w:val="en-US"/>
        </w:rPr>
        <w:t>s.e.</w:t>
      </w:r>
      <w:r w:rsidRPr="001E1470">
        <w:rPr>
          <w:lang w:val="en-US"/>
        </w:rPr>
        <w:t xml:space="preserve"> = 0.084), </w:t>
      </w:r>
      <w:r w:rsidRPr="001E1470">
        <w:rPr>
          <w:i/>
          <w:iCs/>
          <w:lang w:val="en-US"/>
        </w:rPr>
        <w:t>mean</w:t>
      </w:r>
      <w:r w:rsidRPr="001E1470">
        <w:rPr>
          <w:i/>
          <w:iCs/>
          <w:vertAlign w:val="subscript"/>
          <w:lang w:val="en-US"/>
        </w:rPr>
        <w:t>forgotten</w:t>
      </w:r>
      <w:r w:rsidRPr="001E1470">
        <w:rPr>
          <w:lang w:val="en-US"/>
        </w:rPr>
        <w:t xml:space="preserve"> = 2.08 (</w:t>
      </w:r>
      <w:r w:rsidRPr="001E1470">
        <w:rPr>
          <w:i/>
          <w:iCs/>
          <w:lang w:val="en-US"/>
        </w:rPr>
        <w:t>s.e.</w:t>
      </w:r>
      <w:r w:rsidRPr="001E1470">
        <w:rPr>
          <w:lang w:val="en-US"/>
        </w:rPr>
        <w:t xml:space="preserve"> = 0.088), </w:t>
      </w:r>
      <w:r w:rsidRPr="001E1470">
        <w:rPr>
          <w:i/>
          <w:iCs/>
          <w:lang w:val="en-US"/>
        </w:rPr>
        <w:t>p</w:t>
      </w:r>
      <w:r w:rsidRPr="001E1470">
        <w:rPr>
          <w:i/>
          <w:iCs/>
          <w:vertAlign w:val="subscript"/>
          <w:lang w:val="en-US"/>
        </w:rPr>
        <w:t>offset</w:t>
      </w:r>
      <w:r w:rsidRPr="001E1470">
        <w:rPr>
          <w:lang w:val="en-US"/>
        </w:rPr>
        <w:t xml:space="preserve"> = 0.0034; steepness: </w:t>
      </w:r>
      <w:r w:rsidRPr="001E1470">
        <w:rPr>
          <w:i/>
          <w:iCs/>
          <w:lang w:val="en-US"/>
        </w:rPr>
        <w:t>t</w:t>
      </w:r>
      <w:r w:rsidRPr="001E1470">
        <w:rPr>
          <w:i/>
          <w:iCs/>
          <w:vertAlign w:val="subscript"/>
          <w:lang w:val="en-US"/>
        </w:rPr>
        <w:t>tilt</w:t>
      </w:r>
      <w:r w:rsidRPr="001E1470">
        <w:rPr>
          <w:vertAlign w:val="subscript"/>
          <w:lang w:val="en-US"/>
        </w:rPr>
        <w:t xml:space="preserve"> </w:t>
      </w:r>
      <w:r w:rsidRPr="001E1470">
        <w:rPr>
          <w:lang w:val="en-US"/>
        </w:rPr>
        <w:t xml:space="preserve">(114) = 3.37, </w:t>
      </w:r>
      <w:r w:rsidRPr="001E1470">
        <w:rPr>
          <w:i/>
          <w:iCs/>
          <w:lang w:val="en-US"/>
        </w:rPr>
        <w:t>mean</w:t>
      </w:r>
      <w:r w:rsidRPr="001E1470">
        <w:rPr>
          <w:i/>
          <w:iCs/>
          <w:vertAlign w:val="subscript"/>
          <w:lang w:val="en-US"/>
        </w:rPr>
        <w:t>remembered</w:t>
      </w:r>
      <w:r w:rsidRPr="001E1470">
        <w:rPr>
          <w:lang w:val="en-US"/>
        </w:rPr>
        <w:t xml:space="preserve"> = 1.59 (0.038), </w:t>
      </w:r>
      <w:r w:rsidRPr="001E1470">
        <w:rPr>
          <w:i/>
          <w:iCs/>
          <w:lang w:val="en-US"/>
        </w:rPr>
        <w:t>mean</w:t>
      </w:r>
      <w:r w:rsidRPr="001E1470">
        <w:rPr>
          <w:i/>
          <w:iCs/>
          <w:vertAlign w:val="subscript"/>
          <w:lang w:val="en-US"/>
        </w:rPr>
        <w:t>forgotten</w:t>
      </w:r>
      <w:r w:rsidRPr="001E1470">
        <w:rPr>
          <w:lang w:val="en-US"/>
        </w:rPr>
        <w:t xml:space="preserve"> = 1.61 (</w:t>
      </w:r>
      <w:r w:rsidRPr="001E1470">
        <w:rPr>
          <w:i/>
          <w:iCs/>
          <w:lang w:val="en-US"/>
        </w:rPr>
        <w:t>s.e.</w:t>
      </w:r>
      <w:r w:rsidRPr="001E1470">
        <w:rPr>
          <w:lang w:val="en-US"/>
        </w:rPr>
        <w:t xml:space="preserve"> = 0.039), </w:t>
      </w:r>
      <w:r w:rsidRPr="001E1470">
        <w:rPr>
          <w:i/>
          <w:iCs/>
          <w:lang w:val="en-US"/>
        </w:rPr>
        <w:t>p</w:t>
      </w:r>
      <w:r w:rsidRPr="001E1470">
        <w:rPr>
          <w:i/>
          <w:iCs/>
          <w:vertAlign w:val="subscript"/>
          <w:lang w:val="en-US"/>
        </w:rPr>
        <w:t>tilt</w:t>
      </w:r>
      <w:r w:rsidRPr="001E1470">
        <w:rPr>
          <w:vertAlign w:val="subscript"/>
          <w:lang w:val="en-US"/>
        </w:rPr>
        <w:t xml:space="preserve"> </w:t>
      </w:r>
      <w:r w:rsidRPr="001E1470">
        <w:rPr>
          <w:lang w:val="en-US"/>
        </w:rPr>
        <w:t xml:space="preserve">= 0.001). We next compared the periodic theta activity between remembered and forgotten episodes. In </w:t>
      </w:r>
      <w:r w:rsidR="00E72CE9">
        <w:rPr>
          <w:lang w:val="en-US"/>
        </w:rPr>
        <w:t>Experiment 1</w:t>
      </w:r>
      <w:r w:rsidRPr="001E1470">
        <w:rPr>
          <w:lang w:val="en-US"/>
        </w:rPr>
        <w:t xml:space="preserve">, there was no difference in oscillatory slow or fast theta activity between the types of episodes during either encoding or retrieval (all p &gt; 0.059). However, in </w:t>
      </w:r>
      <w:r w:rsidR="00E72CE9">
        <w:rPr>
          <w:lang w:val="en-US"/>
        </w:rPr>
        <w:t>Experiment 2</w:t>
      </w:r>
      <w:r w:rsidRPr="001E1470">
        <w:rPr>
          <w:lang w:val="en-US"/>
        </w:rPr>
        <w:t xml:space="preserve"> a difference in periodic fast theta activity during encoding emerged (</w:t>
      </w:r>
      <w:r w:rsidRPr="001E1470">
        <w:rPr>
          <w:i/>
          <w:iCs/>
          <w:lang w:val="en-US"/>
        </w:rPr>
        <w:t>t</w:t>
      </w:r>
      <w:r w:rsidRPr="001E1470">
        <w:rPr>
          <w:lang w:val="en-US"/>
        </w:rPr>
        <w:t xml:space="preserve">(114) = 2.6813, </w:t>
      </w:r>
      <w:r w:rsidRPr="001E1470">
        <w:rPr>
          <w:i/>
          <w:iCs/>
          <w:lang w:val="en-US"/>
        </w:rPr>
        <w:t>p</w:t>
      </w:r>
      <w:r w:rsidRPr="001E1470">
        <w:rPr>
          <w:lang w:val="en-US"/>
        </w:rPr>
        <w:t xml:space="preserve"> = 0.0084; all other </w:t>
      </w:r>
      <w:r w:rsidRPr="001E1470">
        <w:rPr>
          <w:i/>
          <w:iCs/>
          <w:lang w:val="en-US"/>
        </w:rPr>
        <w:t>p</w:t>
      </w:r>
      <w:r w:rsidRPr="001E1470">
        <w:rPr>
          <w:lang w:val="en-US"/>
        </w:rPr>
        <w:t xml:space="preserve"> &gt; 0.065) where later forgotten episodes showed an increase in periodic power (</w:t>
      </w:r>
      <w:r w:rsidRPr="001E1470">
        <w:rPr>
          <w:i/>
          <w:iCs/>
          <w:lang w:val="en-US"/>
        </w:rPr>
        <w:t>mean</w:t>
      </w:r>
      <w:r w:rsidRPr="001E1470">
        <w:rPr>
          <w:i/>
          <w:iCs/>
          <w:vertAlign w:val="subscript"/>
          <w:lang w:val="en-US"/>
        </w:rPr>
        <w:t>remembered</w:t>
      </w:r>
      <w:r w:rsidRPr="001E1470">
        <w:rPr>
          <w:lang w:val="en-US"/>
        </w:rPr>
        <w:t xml:space="preserve"> = 14.7522 (</w:t>
      </w:r>
      <w:r w:rsidRPr="001E1470">
        <w:rPr>
          <w:i/>
          <w:iCs/>
          <w:lang w:val="en-US"/>
        </w:rPr>
        <w:t xml:space="preserve">s.e. </w:t>
      </w:r>
      <w:r w:rsidRPr="001E1470">
        <w:rPr>
          <w:lang w:val="en-US"/>
        </w:rPr>
        <w:t xml:space="preserve">= 2.082); </w:t>
      </w:r>
      <w:r w:rsidRPr="001E1470">
        <w:rPr>
          <w:i/>
          <w:iCs/>
          <w:lang w:val="en-US"/>
        </w:rPr>
        <w:t>mean</w:t>
      </w:r>
      <w:r w:rsidRPr="001E1470">
        <w:rPr>
          <w:i/>
          <w:iCs/>
          <w:vertAlign w:val="subscript"/>
          <w:lang w:val="en-US"/>
        </w:rPr>
        <w:t>forgotten</w:t>
      </w:r>
      <w:r w:rsidRPr="001E1470">
        <w:rPr>
          <w:lang w:val="en-US"/>
        </w:rPr>
        <w:t xml:space="preserve"> = 18.4177 (</w:t>
      </w:r>
      <w:r w:rsidRPr="001E1470">
        <w:rPr>
          <w:i/>
          <w:iCs/>
          <w:lang w:val="en-US"/>
        </w:rPr>
        <w:t xml:space="preserve">s.e. </w:t>
      </w:r>
      <w:r w:rsidRPr="001E1470">
        <w:rPr>
          <w:lang w:val="en-US"/>
        </w:rPr>
        <w:t xml:space="preserve">= 2.9803). </w:t>
      </w:r>
    </w:p>
    <w:p w14:paraId="113940AE" w14:textId="77777777" w:rsidR="00622DCC" w:rsidRPr="001E1470" w:rsidRDefault="00622DCC" w:rsidP="00622DCC">
      <w:pPr>
        <w:rPr>
          <w:lang w:val="en-US"/>
        </w:rPr>
      </w:pPr>
      <w:r w:rsidRPr="001E1470">
        <w:rPr>
          <w:lang w:val="en-US"/>
        </w:rPr>
        <w:t xml:space="preserve">We found consistent evidence across experiments and experiment phase (i.e., encoding/retrieval) for periodic fast theta activity in remembered and forgotten episodes (all </w:t>
      </w:r>
      <w:r w:rsidRPr="001E1470">
        <w:rPr>
          <w:i/>
          <w:iCs/>
          <w:lang w:val="en-US"/>
        </w:rPr>
        <w:t>p</w:t>
      </w:r>
      <w:r w:rsidRPr="001E1470">
        <w:rPr>
          <w:lang w:val="en-US"/>
        </w:rPr>
        <w:t xml:space="preserve"> &lt; 0.001; see Table xx). In both experiments, forgotten trials contained significant slow theta activity during retrieval (</w:t>
      </w:r>
      <w:r w:rsidRPr="001E1470">
        <w:rPr>
          <w:i/>
          <w:iCs/>
          <w:lang w:val="en-US"/>
        </w:rPr>
        <w:t>p</w:t>
      </w:r>
      <w:r w:rsidRPr="001E1470">
        <w:rPr>
          <w:lang w:val="en-US"/>
        </w:rPr>
        <w:t xml:space="preserve"> &lt; 0.009) but not encoding (</w:t>
      </w:r>
      <w:r w:rsidRPr="001E1470">
        <w:rPr>
          <w:i/>
          <w:iCs/>
          <w:lang w:val="en-US"/>
        </w:rPr>
        <w:t>p</w:t>
      </w:r>
      <w:r w:rsidRPr="001E1470">
        <w:rPr>
          <w:lang w:val="en-US"/>
        </w:rPr>
        <w:t xml:space="preserve"> &gt; 0.07). </w:t>
      </w:r>
    </w:p>
    <w:p w14:paraId="5C7301D1" w14:textId="4044C1F7" w:rsidR="00622DCC" w:rsidRPr="001E1470" w:rsidRDefault="00622DCC" w:rsidP="00622DCC">
      <w:pPr>
        <w:rPr>
          <w:lang w:val="en-US"/>
        </w:rPr>
      </w:pPr>
      <w:r w:rsidRPr="001E1470">
        <w:rPr>
          <w:lang w:val="en-US"/>
        </w:rPr>
        <w:t xml:space="preserve">Remembered episodes showed slow theta activity inconsistently across experiments. There was significant periodic activity during encoding and retrieval in </w:t>
      </w:r>
      <w:r w:rsidR="00E72CE9">
        <w:rPr>
          <w:lang w:val="en-US"/>
        </w:rPr>
        <w:t>Experiment 2</w:t>
      </w:r>
      <w:r w:rsidRPr="001E1470">
        <w:rPr>
          <w:lang w:val="en-US"/>
        </w:rPr>
        <w:t xml:space="preserve"> (</w:t>
      </w:r>
      <w:r w:rsidRPr="001E1470">
        <w:rPr>
          <w:i/>
          <w:iCs/>
          <w:lang w:val="en-US"/>
        </w:rPr>
        <w:t>p</w:t>
      </w:r>
      <w:r w:rsidRPr="001E1470">
        <w:rPr>
          <w:lang w:val="en-US"/>
        </w:rPr>
        <w:t xml:space="preserve"> &lt; 0.001), but not </w:t>
      </w:r>
      <w:r w:rsidR="00E72CE9">
        <w:rPr>
          <w:lang w:val="en-US"/>
        </w:rPr>
        <w:t>Experiment 1</w:t>
      </w:r>
      <w:r w:rsidRPr="001E1470">
        <w:rPr>
          <w:lang w:val="en-US"/>
        </w:rPr>
        <w:t xml:space="preserve"> (</w:t>
      </w:r>
      <w:r w:rsidRPr="001E1470">
        <w:rPr>
          <w:i/>
          <w:iCs/>
          <w:lang w:val="en-US"/>
        </w:rPr>
        <w:t>p</w:t>
      </w:r>
      <w:r w:rsidRPr="001E1470">
        <w:rPr>
          <w:i/>
          <w:iCs/>
          <w:vertAlign w:val="subscript"/>
          <w:lang w:val="en-US"/>
        </w:rPr>
        <w:t>encoding</w:t>
      </w:r>
      <w:r w:rsidRPr="001E1470">
        <w:rPr>
          <w:lang w:val="en-US"/>
        </w:rPr>
        <w:t xml:space="preserve"> = 0.6 and </w:t>
      </w:r>
      <w:r w:rsidRPr="001E1470">
        <w:rPr>
          <w:i/>
          <w:iCs/>
          <w:lang w:val="en-US"/>
        </w:rPr>
        <w:t>p</w:t>
      </w:r>
      <w:r w:rsidRPr="001E1470">
        <w:rPr>
          <w:i/>
          <w:iCs/>
          <w:vertAlign w:val="subscript"/>
          <w:lang w:val="en-US"/>
        </w:rPr>
        <w:t>retrieval</w:t>
      </w:r>
      <w:r w:rsidRPr="001E1470">
        <w:rPr>
          <w:lang w:val="en-US"/>
        </w:rPr>
        <w:t xml:space="preserve"> = 0.025). </w:t>
      </w:r>
    </w:p>
    <w:p w14:paraId="43198804" w14:textId="77777777" w:rsidR="00622DCC" w:rsidRPr="001E1470" w:rsidRDefault="00622DCC" w:rsidP="00622DCC">
      <w:pPr>
        <w:rPr>
          <w:lang w:val="en-US"/>
        </w:rPr>
      </w:pPr>
      <w:r w:rsidRPr="001E1470">
        <w:rPr>
          <w:lang w:val="en-US"/>
        </w:rPr>
        <w:t>To conclude, we observed an increased aperiodic offset and steepness for forgotten episodes compared to remembered episodes during retrieval, but not during encoding. There was no coherent difference in periodic slow or fast theta power between forgotten and remembered episodes across experiments. We found reliable evidence for fast theta oscillations, whereas slow theta oscillations showed less clear results.</w:t>
      </w:r>
    </w:p>
    <w:p w14:paraId="4583DA2B" w14:textId="77777777" w:rsidR="00622DCC" w:rsidRPr="001E1470" w:rsidRDefault="00622DCC" w:rsidP="00622DCC">
      <w:pPr>
        <w:rPr>
          <w:lang w:val="en-US"/>
        </w:rPr>
      </w:pPr>
    </w:p>
    <w:p w14:paraId="6E557FDB" w14:textId="77777777" w:rsidR="00622DCC" w:rsidRPr="001E1470" w:rsidRDefault="00622DCC" w:rsidP="00622DCC">
      <w:pPr>
        <w:rPr>
          <w:u w:val="words"/>
          <w:lang w:val="en-US"/>
        </w:rPr>
      </w:pPr>
      <w:r w:rsidRPr="001E1470">
        <w:rPr>
          <w:u w:val="words"/>
          <w:lang w:val="en-US"/>
        </w:rPr>
        <w:t>Periodic and aperiodic theta activity during reinstated and non-reinstated episodes</w:t>
      </w:r>
    </w:p>
    <w:p w14:paraId="6116E566" w14:textId="1416AB2C" w:rsidR="00622DCC" w:rsidRPr="001E1470" w:rsidRDefault="00622DCC" w:rsidP="00622DCC">
      <w:pPr>
        <w:rPr>
          <w:lang w:val="en-US"/>
        </w:rPr>
      </w:pPr>
      <w:r w:rsidRPr="001E1470">
        <w:rPr>
          <w:lang w:val="en-US"/>
        </w:rPr>
        <w:t xml:space="preserve">We next contrasted periodic and aperiodic activity of reinstated against non-reinstated episodes on microwires that contained ESNs. We found no significant difference in the </w:t>
      </w:r>
      <w:r w:rsidRPr="001E1470">
        <w:rPr>
          <w:lang w:val="en-US"/>
        </w:rPr>
        <w:lastRenderedPageBreak/>
        <w:t xml:space="preserve">offset or steepness of the aperiodic component during encoding or retrieval in </w:t>
      </w:r>
      <w:commentRangeStart w:id="434"/>
      <w:r w:rsidRPr="001E1470">
        <w:rPr>
          <w:lang w:val="en-US"/>
        </w:rPr>
        <w:t>E</w:t>
      </w:r>
      <w:commentRangeEnd w:id="434"/>
      <w:r w:rsidRPr="001E1470">
        <w:rPr>
          <w:lang w:val="en-US"/>
        </w:rPr>
        <w:commentReference w:id="434"/>
      </w:r>
      <w:r w:rsidRPr="001E1470">
        <w:rPr>
          <w:lang w:val="en-US"/>
        </w:rPr>
        <w:t xml:space="preserve">xperiment 1 (all </w:t>
      </w:r>
      <w:r w:rsidRPr="001E1470">
        <w:rPr>
          <w:i/>
          <w:iCs/>
          <w:lang w:val="en-US"/>
        </w:rPr>
        <w:t>p</w:t>
      </w:r>
      <w:r w:rsidRPr="001E1470">
        <w:rPr>
          <w:lang w:val="en-US"/>
        </w:rPr>
        <w:t xml:space="preserve"> &gt; 0.3) or </w:t>
      </w:r>
      <w:r w:rsidR="00E72CE9">
        <w:rPr>
          <w:lang w:val="en-US"/>
        </w:rPr>
        <w:t>Experiment 2</w:t>
      </w:r>
      <w:r w:rsidRPr="001E1470">
        <w:rPr>
          <w:lang w:val="en-US"/>
        </w:rPr>
        <w:t xml:space="preserve"> (all p &gt; 0.5). </w:t>
      </w:r>
    </w:p>
    <w:p w14:paraId="466B692C" w14:textId="6511A541" w:rsidR="00622DCC" w:rsidRPr="001E1470" w:rsidRDefault="00622DCC" w:rsidP="00622DCC">
      <w:pPr>
        <w:rPr>
          <w:lang w:val="en-US"/>
        </w:rPr>
      </w:pPr>
      <w:r w:rsidRPr="001E1470">
        <w:rPr>
          <w:lang w:val="en-US"/>
        </w:rPr>
        <w:t xml:space="preserve">Next, we contrasted oscillatory activity in the slow and fast theta range between reinstated and non-reinstated episodes but found no significant differences during either encoding or retrieval in experiment 1 (all </w:t>
      </w:r>
      <w:r w:rsidRPr="001E1470">
        <w:rPr>
          <w:i/>
          <w:iCs/>
          <w:lang w:val="en-US"/>
        </w:rPr>
        <w:t>p</w:t>
      </w:r>
      <w:r w:rsidRPr="001E1470">
        <w:rPr>
          <w:lang w:val="en-US"/>
        </w:rPr>
        <w:t xml:space="preserve"> &gt; 0.16) or </w:t>
      </w:r>
      <w:r w:rsidR="00E72CE9">
        <w:rPr>
          <w:lang w:val="en-US"/>
        </w:rPr>
        <w:t>Experiment 2</w:t>
      </w:r>
      <w:r w:rsidRPr="001E1470">
        <w:rPr>
          <w:lang w:val="en-US"/>
        </w:rPr>
        <w:t xml:space="preserve"> (all </w:t>
      </w:r>
      <w:r w:rsidRPr="001E1470">
        <w:rPr>
          <w:i/>
          <w:iCs/>
          <w:lang w:val="en-US"/>
        </w:rPr>
        <w:t>p</w:t>
      </w:r>
      <w:r w:rsidRPr="001E1470">
        <w:rPr>
          <w:lang w:val="en-US"/>
        </w:rPr>
        <w:t xml:space="preserve"> &gt; 0.09). We found evidence for fast theta oscillations in reinstated and non-reinstated episodes during encoding and retrieval across both experiments (p &lt; 0.001; see </w:t>
      </w:r>
      <w:r w:rsidRPr="00422D86">
        <w:rPr>
          <w:highlight w:val="yellow"/>
          <w:lang w:val="en-US"/>
        </w:rPr>
        <w:t>Table xx). There</w:t>
      </w:r>
      <w:r w:rsidRPr="001E1470">
        <w:rPr>
          <w:lang w:val="en-US"/>
        </w:rPr>
        <w:t xml:space="preserve"> was no reliable pattern of slow theta oscillations across experiments when contrasting reinstated and non-reinstated episodes (see </w:t>
      </w:r>
      <w:r w:rsidRPr="00422D86">
        <w:rPr>
          <w:highlight w:val="yellow"/>
          <w:lang w:val="en-US"/>
        </w:rPr>
        <w:t>Table xx).</w:t>
      </w:r>
    </w:p>
    <w:p w14:paraId="21AEA523" w14:textId="77777777" w:rsidR="00622DCC" w:rsidRPr="001E1470" w:rsidRDefault="00622DCC" w:rsidP="00622DCC">
      <w:pPr>
        <w:rPr>
          <w:lang w:val="en-US"/>
        </w:rPr>
      </w:pPr>
      <w:r w:rsidRPr="001E1470">
        <w:rPr>
          <w:lang w:val="en-US"/>
        </w:rPr>
        <w:t>To conclude, despite finding evidence for the existence of theta oscillations,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4401F59F" w14:textId="77777777" w:rsidR="00622DCC" w:rsidRPr="001E1470" w:rsidRDefault="00622DCC" w:rsidP="00622DCC"/>
    <w:p w14:paraId="1A38C0A9" w14:textId="77777777" w:rsidR="00622DCC" w:rsidRPr="001E1470" w:rsidRDefault="00622DCC" w:rsidP="00622DCC">
      <w:pPr>
        <w:rPr>
          <w:u w:val="words"/>
          <w:lang w:val="en-US"/>
        </w:rPr>
      </w:pPr>
      <w:r w:rsidRPr="001E1470">
        <w:rPr>
          <w:u w:val="words"/>
          <w:lang w:val="en-US"/>
        </w:rPr>
        <w:t>Single neuron firing to specific theta phases during memory encoding and retrieval</w:t>
      </w:r>
    </w:p>
    <w:p w14:paraId="0E43DC74" w14:textId="77777777" w:rsidR="00622DCC" w:rsidRPr="001E1470" w:rsidRDefault="00622DCC" w:rsidP="00622DCC">
      <w:r w:rsidRPr="001E1470">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5C6D0570" w14:textId="60C2AF28" w:rsidR="00622DCC" w:rsidRPr="001E1470" w:rsidRDefault="00622DCC" w:rsidP="00622DCC">
      <w:pPr>
        <w:rPr>
          <w:lang w:val="en-US"/>
        </w:rPr>
      </w:pPr>
      <w:r w:rsidRPr="001E1470">
        <w:t>Based on previous literature no single theta frequency dominates the human hippocampus. Instead</w:t>
      </w:r>
      <w:r w:rsidRPr="001E1470">
        <w:rPr>
          <w:lang w:val="en-US"/>
        </w:rPr>
        <w:t>,</w:t>
      </w:r>
      <w:r w:rsidRPr="001E1470">
        <w:t xml:space="preserve"> there is a </w:t>
      </w:r>
      <w:commentRangeStart w:id="435"/>
      <w:r w:rsidRPr="001E1470">
        <w:t xml:space="preserve">slower </w:t>
      </w:r>
      <w:commentRangeEnd w:id="435"/>
      <w:r w:rsidRPr="001E1470">
        <w:rPr>
          <w:lang w:val="en-US"/>
        </w:rPr>
        <w:commentReference w:id="435"/>
      </w:r>
      <w:r w:rsidRPr="001E1470">
        <w:t>theta oscillation (2-5 Hz) and a faster theta oscillation (5-9 Hz)</w:t>
      </w:r>
      <w:r w:rsidRPr="001E1470">
        <w:rPr>
          <w:lang w:val="en-US"/>
        </w:rPr>
        <w:t xml:space="preserve"> </w: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 </w:instrTex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EN.CITE.DATA </w:instrText>
      </w:r>
      <w:r w:rsidR="00566136">
        <w:rPr>
          <w:lang w:val="en-US"/>
        </w:rPr>
      </w:r>
      <w:r w:rsidR="00566136">
        <w:rPr>
          <w:lang w:val="en-US"/>
        </w:rPr>
        <w:fldChar w:fldCharType="end"/>
      </w:r>
      <w:r w:rsidR="00566136">
        <w:rPr>
          <w:lang w:val="en-US"/>
        </w:rPr>
      </w:r>
      <w:r w:rsidR="00566136">
        <w:rPr>
          <w:lang w:val="en-US"/>
        </w:rPr>
        <w:fldChar w:fldCharType="separate"/>
      </w:r>
      <w:r w:rsidR="00566136">
        <w:rPr>
          <w:noProof/>
          <w:lang w:val="en-US"/>
        </w:rPr>
        <w:t>(Goyal et al., 2020; Kota et al., 2020)</w:t>
      </w:r>
      <w:r w:rsidR="00566136">
        <w:rPr>
          <w:lang w:val="en-US"/>
        </w:rPr>
        <w:fldChar w:fldCharType="end"/>
      </w:r>
      <w:r w:rsidRPr="001E1470">
        <w:rPr>
          <w:lang w:val="en-US"/>
        </w:rPr>
        <w:t>.</w:t>
      </w:r>
    </w:p>
    <w:p w14:paraId="5D767579" w14:textId="4ACFEBA5" w:rsidR="00622DCC" w:rsidRPr="001E1470" w:rsidRDefault="00622DCC" w:rsidP="00622DCC">
      <w:r w:rsidRPr="001E1470">
        <w:rPr>
          <w:lang w:val="en-US"/>
        </w:rPr>
        <w:t>We do not know which microwire best represent</w:t>
      </w:r>
      <w:r w:rsidRPr="001E1470">
        <w:t>s</w:t>
      </w:r>
      <w:r w:rsidRPr="001E1470">
        <w:rPr>
          <w:lang w:val="en-US"/>
        </w:rPr>
        <w:t xml:space="preserve"> the dendritic input into a single neuron, so we computed theta components using a weighted average of all microwires within a microwire bundle. This was based on the generalized eigendecomposition of the narrowband theta covariance matrix and the broadband covariance matrix (see Methods). </w:t>
      </w:r>
      <w:r w:rsidRPr="001E1470">
        <w:t>We distinguished three different categories of activity: spikes of ESN that occu</w:t>
      </w:r>
      <w:r w:rsidRPr="001E1470">
        <w:rPr>
          <w:lang w:val="en-US"/>
        </w:rPr>
        <w:t>r</w:t>
      </w:r>
      <w:r w:rsidRPr="001E1470">
        <w:t>red during reinstated trials (rESN), spikes of ESN during non-reinstated trials (nESN), and spikes of single units (SU).</w:t>
      </w:r>
      <w:r w:rsidRPr="001E1470">
        <w:rPr>
          <w:lang w:val="en-US"/>
        </w:rPr>
        <w:t xml:space="preserve"> After excluding neurons with an insufficient number of spikes these analyses were based on n</w:t>
      </w:r>
      <w:r w:rsidRPr="001E1470">
        <w:rPr>
          <w:vertAlign w:val="subscript"/>
          <w:lang w:val="en-US"/>
        </w:rPr>
        <w:t>rESN</w:t>
      </w:r>
      <w:r w:rsidRPr="001E1470">
        <w:rPr>
          <w:lang w:val="en-US"/>
        </w:rPr>
        <w:t xml:space="preserve"> = 36, n</w:t>
      </w:r>
      <w:r w:rsidRPr="001E1470">
        <w:rPr>
          <w:vertAlign w:val="subscript"/>
          <w:lang w:val="en-US"/>
        </w:rPr>
        <w:t>nESN</w:t>
      </w:r>
      <w:r w:rsidRPr="001E1470">
        <w:rPr>
          <w:lang w:val="en-US"/>
        </w:rPr>
        <w:t xml:space="preserve"> = 116, and n</w:t>
      </w:r>
      <w:r w:rsidRPr="001E1470">
        <w:rPr>
          <w:vertAlign w:val="subscript"/>
          <w:lang w:val="en-US"/>
        </w:rPr>
        <w:t>SU</w:t>
      </w:r>
      <w:r w:rsidRPr="001E1470">
        <w:rPr>
          <w:lang w:val="en-US"/>
        </w:rPr>
        <w:t xml:space="preserve"> = 380 neurons in </w:t>
      </w:r>
      <w:r w:rsidR="00E72CE9">
        <w:rPr>
          <w:lang w:val="en-US"/>
        </w:rPr>
        <w:t>Experiment 1</w:t>
      </w:r>
      <w:r w:rsidRPr="001E1470">
        <w:rPr>
          <w:lang w:val="en-US"/>
        </w:rPr>
        <w:t xml:space="preserve"> and n</w:t>
      </w:r>
      <w:r w:rsidRPr="001E1470">
        <w:rPr>
          <w:vertAlign w:val="subscript"/>
          <w:lang w:val="en-US"/>
        </w:rPr>
        <w:t>rESN</w:t>
      </w:r>
      <w:r w:rsidRPr="001E1470">
        <w:rPr>
          <w:lang w:val="en-US"/>
        </w:rPr>
        <w:t xml:space="preserve"> = 13, n</w:t>
      </w:r>
      <w:r w:rsidRPr="001E1470">
        <w:rPr>
          <w:vertAlign w:val="subscript"/>
          <w:lang w:val="en-US"/>
        </w:rPr>
        <w:t>nESN</w:t>
      </w:r>
      <w:r w:rsidRPr="001E1470">
        <w:rPr>
          <w:lang w:val="en-US"/>
        </w:rPr>
        <w:t xml:space="preserve"> = 34, and n</w:t>
      </w:r>
      <w:r w:rsidRPr="001E1470">
        <w:rPr>
          <w:vertAlign w:val="subscript"/>
          <w:lang w:val="en-US"/>
        </w:rPr>
        <w:t>SU</w:t>
      </w:r>
      <w:r w:rsidRPr="001E1470">
        <w:rPr>
          <w:lang w:val="en-US"/>
        </w:rPr>
        <w:t xml:space="preserve"> = 136 neurons in </w:t>
      </w:r>
      <w:r w:rsidR="00E72CE9">
        <w:rPr>
          <w:lang w:val="en-US"/>
        </w:rPr>
        <w:t>Experiment 2</w:t>
      </w:r>
      <w:r w:rsidRPr="001E1470">
        <w:rPr>
          <w:lang w:val="en-US"/>
        </w:rPr>
        <w:t xml:space="preserve">. </w:t>
      </w:r>
      <w:r w:rsidRPr="001E1470">
        <w:t>We first computed the prefer</w:t>
      </w:r>
      <w:r w:rsidRPr="001E1470">
        <w:rPr>
          <w:lang w:val="en-US"/>
        </w:rPr>
        <w:t>r</w:t>
      </w:r>
      <w:r w:rsidRPr="001E1470">
        <w:t xml:space="preserve">ed mean phase during encoding and retrieval for each neuron. To determine a general phase preference, </w:t>
      </w:r>
      <w:commentRangeStart w:id="436"/>
      <w:r w:rsidRPr="001E1470">
        <w:t>we pooled this prefer</w:t>
      </w:r>
      <w:r w:rsidRPr="001E1470">
        <w:rPr>
          <w:lang w:val="en-US"/>
        </w:rPr>
        <w:t>r</w:t>
      </w:r>
      <w:r w:rsidRPr="001E1470">
        <w:t>ed phase value over all neurons within a category of neuron</w:t>
      </w:r>
      <w:r w:rsidRPr="001E1470">
        <w:rPr>
          <w:lang w:val="en-US"/>
        </w:rPr>
        <w:t>s</w:t>
      </w:r>
      <w:r w:rsidRPr="001E1470">
        <w:t xml:space="preserve"> (rESN, nESN, SU) and used </w:t>
      </w:r>
      <w:r w:rsidRPr="001E1470">
        <w:rPr>
          <w:lang w:val="en-US"/>
        </w:rPr>
        <w:t>a</w:t>
      </w:r>
      <w:r w:rsidRPr="001E1470">
        <w:t xml:space="preserve"> Rayleigh test </w:t>
      </w:r>
      <w:r w:rsidRPr="001E1470">
        <w:rPr>
          <w:lang w:val="en-US"/>
        </w:rPr>
        <w:t>to determine</w:t>
      </w:r>
      <w:r w:rsidRPr="001E1470">
        <w:t xml:space="preserve"> statistical significant deviations from a uniform phase distribution</w:t>
      </w:r>
      <w:commentRangeEnd w:id="436"/>
      <w:r w:rsidRPr="001E1470">
        <w:rPr>
          <w:lang w:val="en-US"/>
        </w:rPr>
        <w:commentReference w:id="436"/>
      </w:r>
      <w:r w:rsidRPr="001E1470">
        <w:t xml:space="preserve">. </w:t>
      </w:r>
      <w:r w:rsidRPr="001E1470">
        <w:rPr>
          <w:lang w:val="en-US"/>
        </w:rPr>
        <w:t xml:space="preserve">In </w:t>
      </w:r>
      <w:r w:rsidR="00E72CE9">
        <w:rPr>
          <w:lang w:val="en-US"/>
        </w:rPr>
        <w:t>Experiment 1</w:t>
      </w:r>
      <w:r w:rsidRPr="001E1470">
        <w:rPr>
          <w:lang w:val="en-US"/>
        </w:rPr>
        <w:t>, o</w:t>
      </w:r>
      <w:r w:rsidRPr="001E1470">
        <w:t xml:space="preserve">nly the SU category showed a </w:t>
      </w:r>
      <w:r w:rsidRPr="001E1470">
        <w:rPr>
          <w:lang w:val="en-US"/>
        </w:rPr>
        <w:t xml:space="preserve">phase </w:t>
      </w:r>
      <w:r w:rsidRPr="001E1470">
        <w:t xml:space="preserve">preference for the slow theta component during encoding (θ = 197.5°, </w:t>
      </w:r>
      <w:r w:rsidRPr="001E1470">
        <w:rPr>
          <w:i/>
          <w:iCs/>
        </w:rPr>
        <w:t>p</w:t>
      </w:r>
      <w:r w:rsidRPr="001E1470">
        <w:t xml:space="preserve"> = 0.048) and retrieval (θ = 181.9°, </w:t>
      </w:r>
      <w:r w:rsidRPr="001E1470">
        <w:rPr>
          <w:i/>
          <w:iCs/>
        </w:rPr>
        <w:t>p</w:t>
      </w:r>
      <w:r w:rsidRPr="001E1470">
        <w:t xml:space="preserve"> = 0.004). </w:t>
      </w:r>
      <w:r w:rsidRPr="001E1470">
        <w:rPr>
          <w:lang w:val="en-US"/>
        </w:rPr>
        <w:t>After adjusting for multiple comparisons for two tests (slow and fast theta) SU only showed a slow theta phase preference during retrieval (</w:t>
      </w:r>
      <w:r w:rsidRPr="001E1470">
        <w:rPr>
          <w:i/>
          <w:iCs/>
          <w:lang w:val="en-US"/>
        </w:rPr>
        <w:t>p</w:t>
      </w:r>
      <w:r w:rsidRPr="001E1470">
        <w:rPr>
          <w:i/>
          <w:iCs/>
          <w:vertAlign w:val="subscript"/>
          <w:lang w:val="en-US"/>
        </w:rPr>
        <w:t>encoding adj.</w:t>
      </w:r>
      <w:r w:rsidRPr="001E1470">
        <w:rPr>
          <w:lang w:val="en-US"/>
        </w:rPr>
        <w:t xml:space="preserve"> = 0.096; </w:t>
      </w:r>
      <w:r w:rsidRPr="001E1470">
        <w:rPr>
          <w:i/>
          <w:iCs/>
          <w:lang w:val="en-US"/>
        </w:rPr>
        <w:t>p</w:t>
      </w:r>
      <w:r w:rsidRPr="001E1470">
        <w:rPr>
          <w:i/>
          <w:iCs/>
          <w:vertAlign w:val="subscript"/>
          <w:lang w:val="en-US"/>
        </w:rPr>
        <w:t>retrieval adj.</w:t>
      </w:r>
      <w:r w:rsidRPr="001E1470">
        <w:rPr>
          <w:lang w:val="en-US"/>
        </w:rPr>
        <w:t xml:space="preserve"> = 0.008; Bonferroni corrected). </w:t>
      </w:r>
      <w:commentRangeStart w:id="437"/>
      <w:commentRangeStart w:id="438"/>
      <w:r w:rsidRPr="001E1470">
        <w:lastRenderedPageBreak/>
        <w:t xml:space="preserve">Neither rESN nor nESN showed any slow or fast theta phase preference during encoding or retrieval (all </w:t>
      </w:r>
      <w:r w:rsidRPr="001E1470">
        <w:rPr>
          <w:i/>
          <w:iCs/>
        </w:rPr>
        <w:t>p</w:t>
      </w:r>
      <w:r w:rsidRPr="001E1470">
        <w:t xml:space="preserve"> &gt; 0.28).</w:t>
      </w:r>
      <w:commentRangeEnd w:id="437"/>
      <w:r w:rsidRPr="001E1470">
        <w:rPr>
          <w:lang w:val="en-US"/>
        </w:rPr>
        <w:commentReference w:id="437"/>
      </w:r>
      <w:commentRangeEnd w:id="438"/>
      <w:r w:rsidRPr="001E1470">
        <w:rPr>
          <w:lang w:val="en-US"/>
        </w:rPr>
        <w:commentReference w:id="438"/>
      </w:r>
    </w:p>
    <w:p w14:paraId="2485905B" w14:textId="219D8F16" w:rsidR="00622DCC" w:rsidRPr="001E1470" w:rsidRDefault="00622DCC" w:rsidP="00622DCC">
      <w:pPr>
        <w:rPr>
          <w:lang w:val="en-US"/>
        </w:rPr>
      </w:pPr>
      <w:r w:rsidRPr="001E1470">
        <w:rPr>
          <w:lang w:val="en-US"/>
        </w:rPr>
        <w:t xml:space="preserve">In </w:t>
      </w:r>
      <w:r w:rsidR="00E72CE9">
        <w:rPr>
          <w:lang w:val="en-US"/>
        </w:rPr>
        <w:t>Experiment 2</w:t>
      </w:r>
      <w:r w:rsidRPr="001E1470">
        <w:rPr>
          <w:lang w:val="en-US"/>
        </w:rPr>
        <w:t xml:space="preserve"> the SU category showed a phase preference in the slow theta component </w:t>
      </w:r>
      <w:commentRangeStart w:id="439"/>
      <w:r w:rsidRPr="001E1470">
        <w:rPr>
          <w:lang w:val="en-US"/>
        </w:rPr>
        <w:t xml:space="preserve">during encoding </w:t>
      </w:r>
      <w:commentRangeEnd w:id="439"/>
      <w:r w:rsidRPr="001E1470">
        <w:rPr>
          <w:lang w:val="en-US"/>
        </w:rPr>
        <w:commentReference w:id="439"/>
      </w:r>
      <w:r w:rsidRPr="001E1470">
        <w:rPr>
          <w:lang w:val="en-US"/>
        </w:rPr>
        <w:t>(</w:t>
      </w:r>
      <w:r w:rsidRPr="001E1470">
        <w:t xml:space="preserve">θ </w:t>
      </w:r>
      <w:r w:rsidRPr="001E1470">
        <w:rPr>
          <w:lang w:val="en-US"/>
        </w:rPr>
        <w:t xml:space="preserve">= 287.2°, </w:t>
      </w:r>
      <w:r w:rsidRPr="001E1470">
        <w:rPr>
          <w:i/>
          <w:iCs/>
          <w:lang w:val="en-US"/>
        </w:rPr>
        <w:t>p</w:t>
      </w:r>
      <w:r w:rsidRPr="001E1470">
        <w:rPr>
          <w:lang w:val="en-US"/>
        </w:rPr>
        <w:t xml:space="preserve"> = 0.002) but not during retrieval (</w:t>
      </w:r>
      <w:r w:rsidRPr="001E1470">
        <w:rPr>
          <w:i/>
          <w:iCs/>
          <w:lang w:val="en-US"/>
        </w:rPr>
        <w:t>p</w:t>
      </w:r>
      <w:r w:rsidRPr="001E1470">
        <w:rPr>
          <w:lang w:val="en-US"/>
        </w:rPr>
        <w:t xml:space="preserve"> = 0.633; all other </w:t>
      </w:r>
      <w:r w:rsidRPr="001E1470">
        <w:rPr>
          <w:i/>
          <w:iCs/>
          <w:lang w:val="en-US"/>
        </w:rPr>
        <w:t>p</w:t>
      </w:r>
      <w:r w:rsidRPr="001E1470">
        <w:rPr>
          <w:lang w:val="en-US"/>
        </w:rPr>
        <w:t xml:space="preserve"> &gt; 0.10). There was a statistically significant phase preference of rESN for the slow theta component during retrieval (</w:t>
      </w:r>
      <w:r w:rsidRPr="001E1470">
        <w:t xml:space="preserve">θ </w:t>
      </w:r>
      <w:r w:rsidRPr="001E1470">
        <w:rPr>
          <w:lang w:val="en-US"/>
        </w:rPr>
        <w:t xml:space="preserve">= 201.3°, </w:t>
      </w:r>
      <w:r w:rsidRPr="001E1470">
        <w:rPr>
          <w:i/>
          <w:iCs/>
          <w:lang w:val="en-US"/>
        </w:rPr>
        <w:t>p</w:t>
      </w:r>
      <w:r w:rsidRPr="001E1470">
        <w:rPr>
          <w:lang w:val="en-US"/>
        </w:rPr>
        <w:t xml:space="preserve"> = 0.048), however, after controlling for multiple comparisons (slow and fast theta), the effect was no longer significant (</w:t>
      </w:r>
      <w:r w:rsidRPr="001E1470">
        <w:rPr>
          <w:i/>
          <w:iCs/>
          <w:lang w:val="en-US"/>
        </w:rPr>
        <w:t>p</w:t>
      </w:r>
      <w:r w:rsidRPr="001E1470">
        <w:rPr>
          <w:i/>
          <w:iCs/>
          <w:vertAlign w:val="subscript"/>
          <w:lang w:val="en-US"/>
        </w:rPr>
        <w:t>adj.</w:t>
      </w:r>
      <w:r w:rsidRPr="001E1470">
        <w:rPr>
          <w:lang w:val="en-US"/>
        </w:rPr>
        <w:t xml:space="preserve"> = 0.096). </w:t>
      </w:r>
    </w:p>
    <w:p w14:paraId="32FFAE07" w14:textId="385B73E7" w:rsidR="00622DCC" w:rsidRPr="001E1470" w:rsidRDefault="00622DCC" w:rsidP="00622DCC">
      <w:pPr>
        <w:rPr>
          <w:lang w:val="en-US"/>
        </w:rPr>
      </w:pPr>
      <w:r w:rsidRPr="001E1470">
        <w:rPr>
          <w:lang w:val="en-US"/>
        </w:rPr>
        <w:t>I</w:t>
      </w:r>
      <w:r w:rsidRPr="001E1470">
        <w:t xml:space="preserve">t is possible that despite an absence of phase preference during encoding and </w:t>
      </w:r>
      <w:commentRangeStart w:id="440"/>
      <w:commentRangeEnd w:id="440"/>
      <w:r w:rsidRPr="001E1470">
        <w:rPr>
          <w:lang w:val="en-US"/>
        </w:rPr>
        <w:commentReference w:id="440"/>
      </w:r>
      <w:r w:rsidRPr="001E1470">
        <w:t xml:space="preserve">retrieval, neurons show a reliable offset between </w:t>
      </w:r>
      <w:r w:rsidRPr="001E1470">
        <w:rPr>
          <w:lang w:val="en-US"/>
        </w:rPr>
        <w:t>encoding and retrieval</w:t>
      </w:r>
      <w:r w:rsidRPr="001E1470">
        <w:t xml:space="preserve"> (a representative example of a 10° offset with four neurons: encoding: 0°, 90°, 180°, 270°; retrieval: 10°, 100°, 190°, 280°).</w:t>
      </w:r>
      <w:r w:rsidRPr="001E1470">
        <w:rPr>
          <w:lang w:val="en-US"/>
        </w:rPr>
        <w:t xml:space="preserve"> </w:t>
      </w:r>
      <w:r w:rsidRPr="001E1470">
        <w:t>To determine if there was a significant theta phase difference between neurons firing at encoding and at retrieval</w:t>
      </w:r>
      <w:r w:rsidRPr="001E1470">
        <w:rPr>
          <w:lang w:val="en-US"/>
        </w:rPr>
        <w:t xml:space="preserve">, </w:t>
      </w:r>
      <w:r w:rsidRPr="001E1470">
        <w:t xml:space="preserve">we computed the mean cosine similarity of the complex value for each neuron for all spikes during encoding with all spikes during retrieval. We determined the statistical significance of the encoding-retrieval phase offset separately for each neuron type (rESN, nESN, SU) using a </w:t>
      </w:r>
      <w:r w:rsidRPr="001E1470">
        <w:rPr>
          <w:lang w:val="en-US"/>
        </w:rPr>
        <w:t xml:space="preserve">one-sample test with a mean angle of 0° (i.e., no phase difference between encoding and retrieval). This one-sample test is the circular equivalent of a one-sample t-test with continuous data (we used the function </w:t>
      </w:r>
      <w:r w:rsidRPr="001E1470">
        <w:rPr>
          <w:i/>
          <w:iCs/>
          <w:lang w:val="en-US"/>
        </w:rPr>
        <w:t>circ_mtest</w:t>
      </w:r>
      <w:r w:rsidRPr="001E1470">
        <w:rPr>
          <w:lang w:val="en-US"/>
        </w:rPr>
        <w:t xml:space="preserve"> from </w:t>
      </w:r>
      <w:commentRangeStart w:id="441"/>
      <w:r w:rsidRPr="001E1470">
        <w:rPr>
          <w:lang w:val="en-US"/>
        </w:rPr>
        <w:t>the Circular Statistics Toolbox v1.21.0.0</w:t>
      </w:r>
      <w:commentRangeEnd w:id="441"/>
      <w:r w:rsidRPr="001E1470">
        <w:rPr>
          <w:lang w:val="en-US"/>
        </w:rPr>
        <w:commentReference w:id="441"/>
      </w:r>
      <w:r w:rsidRPr="001E1470">
        <w:rPr>
          <w:lang w:val="en-US"/>
        </w:rPr>
        <w:t>)</w:t>
      </w:r>
      <w:r w:rsidRPr="001E1470">
        <w:t xml:space="preserve">. </w:t>
      </w:r>
      <w:r w:rsidRPr="001E1470">
        <w:rPr>
          <w:lang w:val="en-US"/>
        </w:rPr>
        <w:t xml:space="preserve">In </w:t>
      </w:r>
      <w:r w:rsidR="00E72CE9">
        <w:rPr>
          <w:lang w:val="en-US"/>
        </w:rPr>
        <w:t>Experiment 1</w:t>
      </w:r>
      <w:r w:rsidRPr="001E1470">
        <w:rPr>
          <w:lang w:val="en-US"/>
        </w:rPr>
        <w:t xml:space="preserve"> this approach yielded no significant encoding-retrieval phase differences for any category of neurons (rESN, nESN, SU) or theta components (slow, fast) (all </w:t>
      </w:r>
      <w:r w:rsidRPr="001E1470">
        <w:rPr>
          <w:i/>
          <w:iCs/>
          <w:lang w:val="en-US"/>
        </w:rPr>
        <w:t>p</w:t>
      </w:r>
      <w:r w:rsidRPr="001E1470">
        <w:rPr>
          <w:lang w:val="en-US"/>
        </w:rPr>
        <w:t xml:space="preserve"> &gt; 0.26). Likewise, no encoding-retrieval phase differences were found in </w:t>
      </w:r>
      <w:r w:rsidR="00E72CE9">
        <w:rPr>
          <w:lang w:val="en-US"/>
        </w:rPr>
        <w:t>Experiment 2</w:t>
      </w:r>
      <w:r w:rsidRPr="001E1470">
        <w:rPr>
          <w:lang w:val="en-US"/>
        </w:rPr>
        <w:t xml:space="preserve"> (all </w:t>
      </w:r>
      <w:r w:rsidRPr="001E1470">
        <w:rPr>
          <w:i/>
          <w:iCs/>
          <w:lang w:val="en-US"/>
        </w:rPr>
        <w:t>p</w:t>
      </w:r>
      <w:r w:rsidRPr="001E1470">
        <w:rPr>
          <w:lang w:val="en-US"/>
        </w:rPr>
        <w:t xml:space="preserve"> &gt; 0.4).</w:t>
      </w:r>
    </w:p>
    <w:p w14:paraId="15C41A83" w14:textId="18E5DD38" w:rsidR="00622DCC" w:rsidRPr="001E1470" w:rsidRDefault="00622DCC" w:rsidP="00622DCC">
      <w:pPr>
        <w:rPr>
          <w:lang w:val="en-US"/>
        </w:rPr>
      </w:pPr>
      <w:r w:rsidRPr="001E1470">
        <w:rPr>
          <w:lang w:val="en-US"/>
        </w:rPr>
        <w:t xml:space="preserve">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 Using this approach, we identified a significant phase offset between SU firing at encoding and retrieval in </w:t>
      </w:r>
      <w:r w:rsidR="00E72CE9">
        <w:rPr>
          <w:lang w:val="en-US"/>
        </w:rPr>
        <w:t>Experiment 1</w:t>
      </w:r>
      <w:r w:rsidRPr="001E1470">
        <w:rPr>
          <w:lang w:val="en-US"/>
        </w:rPr>
        <w:t xml:space="preserve"> (θ = 14°, </w:t>
      </w:r>
      <w:r w:rsidRPr="001E1470">
        <w:rPr>
          <w:i/>
          <w:iCs/>
          <w:lang w:val="en-US"/>
        </w:rPr>
        <w:t>p</w:t>
      </w:r>
      <w:r w:rsidRPr="001E1470">
        <w:rPr>
          <w:i/>
          <w:iCs/>
          <w:vertAlign w:val="subscript"/>
          <w:lang w:val="en-US"/>
        </w:rPr>
        <w:t>uncorrected</w:t>
      </w:r>
      <w:r w:rsidRPr="001E1470">
        <w:rPr>
          <w:lang w:val="en-US"/>
        </w:rPr>
        <w:t xml:space="preserve"> = 0.048) that was no longer significant after correcting for multiple comparisons (</w:t>
      </w:r>
      <w:r w:rsidRPr="001E1470">
        <w:rPr>
          <w:i/>
          <w:iCs/>
          <w:lang w:val="en-US"/>
        </w:rPr>
        <w:t>p</w:t>
      </w:r>
      <w:r w:rsidRPr="001E1470">
        <w:rPr>
          <w:i/>
          <w:iCs/>
          <w:vertAlign w:val="subscript"/>
          <w:lang w:val="en-US"/>
        </w:rPr>
        <w:t>corrected</w:t>
      </w:r>
      <w:r w:rsidRPr="001E1470">
        <w:rPr>
          <w:lang w:val="en-US"/>
        </w:rPr>
        <w:t xml:space="preserve"> = 0.096; </w:t>
      </w:r>
      <w:r w:rsidR="00E72CE9">
        <w:rPr>
          <w:lang w:val="en-US"/>
        </w:rPr>
        <w:t>Experiment 1</w:t>
      </w:r>
      <w:r w:rsidRPr="001E1470">
        <w:rPr>
          <w:lang w:val="en-US"/>
        </w:rPr>
        <w:t xml:space="preserve"> all other </w:t>
      </w:r>
      <w:r w:rsidRPr="001E1470">
        <w:rPr>
          <w:i/>
          <w:iCs/>
          <w:lang w:val="en-US"/>
        </w:rPr>
        <w:t>p</w:t>
      </w:r>
      <w:r w:rsidRPr="001E1470">
        <w:rPr>
          <w:lang w:val="en-US"/>
        </w:rPr>
        <w:t xml:space="preserve"> &gt; 0.39; </w:t>
      </w:r>
      <w:r w:rsidR="00E72CE9">
        <w:rPr>
          <w:lang w:val="en-US"/>
        </w:rPr>
        <w:t>Experiment 2</w:t>
      </w:r>
      <w:r w:rsidRPr="001E1470">
        <w:rPr>
          <w:lang w:val="en-US"/>
        </w:rPr>
        <w:t xml:space="preserve"> all </w:t>
      </w:r>
      <w:r w:rsidRPr="001E1470">
        <w:rPr>
          <w:i/>
          <w:iCs/>
          <w:lang w:val="en-US"/>
        </w:rPr>
        <w:t>p</w:t>
      </w:r>
      <w:r w:rsidRPr="001E1470">
        <w:rPr>
          <w:lang w:val="en-US"/>
        </w:rPr>
        <w:t xml:space="preserve"> &gt; 0.435). </w:t>
      </w:r>
    </w:p>
    <w:p w14:paraId="2D3A1941" w14:textId="52247F50" w:rsidR="009167AA" w:rsidRPr="001E1470" w:rsidRDefault="00622DCC" w:rsidP="00622DCC">
      <w:pPr>
        <w:rPr>
          <w:lang w:val="en-US"/>
        </w:rPr>
      </w:pPr>
      <w:r w:rsidRPr="001E1470">
        <w:t xml:space="preserve">To conclude, we found a slow theta phase preference for SU during encoding in </w:t>
      </w:r>
      <w:r w:rsidR="00E72CE9">
        <w:t>Experiment 2</w:t>
      </w:r>
      <w:r w:rsidRPr="001E1470">
        <w:t xml:space="preserve"> and retrieval in </w:t>
      </w:r>
      <w:r w:rsidR="00E72CE9">
        <w:t>Experiment 1</w:t>
      </w:r>
      <w:r w:rsidRPr="001E1470">
        <w:t>. However, no neuron type (rESN, nESN, SU) showed a significant encoding-retrieval theta phase offset, which was also the case when limiting the theta phase offset analysis to neurons that showed a significant phase coupling at encoding and retrieval</w:t>
      </w:r>
      <w:r w:rsidRPr="001E1470">
        <w:rPr>
          <w:lang w:val="en-US"/>
        </w:rPr>
        <w:t>.</w:t>
      </w:r>
      <w:r w:rsidRPr="001E1470">
        <w:rPr>
          <w:lang w:val="en-US"/>
        </w:rPr>
        <w:br w:type="page"/>
      </w:r>
      <w:r w:rsidR="001339B6">
        <w:rPr>
          <w:noProof/>
        </w:rPr>
        <w:lastRenderedPageBreak/>
        <w:drawing>
          <wp:inline distT="0" distB="0" distL="0" distR="0" wp14:anchorId="0A5AA976" wp14:editId="2605F6DE">
            <wp:extent cx="5579110" cy="3270250"/>
            <wp:effectExtent l="0" t="0" r="254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3270250"/>
                    </a:xfrm>
                    <a:prstGeom prst="rect">
                      <a:avLst/>
                    </a:prstGeom>
                    <a:noFill/>
                    <a:ln>
                      <a:noFill/>
                    </a:ln>
                  </pic:spPr>
                </pic:pic>
              </a:graphicData>
            </a:graphic>
          </wp:inline>
        </w:drawing>
      </w:r>
    </w:p>
    <w:p w14:paraId="0800D88E" w14:textId="0346FF3E" w:rsidR="00622DCC" w:rsidRPr="001339B6" w:rsidRDefault="00622DCC" w:rsidP="00622DCC">
      <w:pPr>
        <w:rPr>
          <w:b/>
          <w:bCs/>
          <w:lang w:val="en-DE"/>
        </w:rPr>
      </w:pPr>
      <w:r w:rsidRPr="001E1470">
        <w:rPr>
          <w:b/>
          <w:bCs/>
          <w:lang w:val="en-US"/>
        </w:rPr>
        <w:t xml:space="preserve">Figure XX. Aperiodic and oscillatory fast and slow theta activity during encoding and retrieval of reinstated (purple) and non-reinstated (green) episodes. </w:t>
      </w:r>
      <w:r w:rsidR="001339B6">
        <w:rPr>
          <w:b/>
          <w:bCs/>
          <w:lang w:val="en-DE"/>
        </w:rPr>
        <w:t>Green and purple s</w:t>
      </w:r>
      <w:r w:rsidRPr="001E1470">
        <w:rPr>
          <w:b/>
          <w:bCs/>
          <w:lang w:val="en-US"/>
        </w:rPr>
        <w:t>haded areas represented the SEM.</w:t>
      </w:r>
      <w:r w:rsidR="001339B6">
        <w:rPr>
          <w:b/>
          <w:bCs/>
          <w:lang w:val="en-DE"/>
        </w:rPr>
        <w:t xml:space="preserve"> Red and grey shaded area represent the slow and fast theta </w:t>
      </w:r>
      <w:r w:rsidR="001339B6">
        <w:rPr>
          <w:b/>
          <w:bCs/>
          <w:lang w:val="en-DE"/>
        </w:rPr>
        <w:t xml:space="preserve">frequency range </w:t>
      </w:r>
      <w:r w:rsidR="001339B6">
        <w:rPr>
          <w:b/>
          <w:bCs/>
          <w:lang w:val="en-DE"/>
        </w:rPr>
        <w:t>respectively.</w:t>
      </w:r>
    </w:p>
    <w:p w14:paraId="23808472" w14:textId="77777777" w:rsidR="00622DCC" w:rsidRPr="001E1470" w:rsidRDefault="00622DCC" w:rsidP="00622DCC">
      <w:pPr>
        <w:rPr>
          <w:bCs/>
          <w:lang w:val="en-US"/>
        </w:rPr>
      </w:pPr>
      <w:r w:rsidRPr="001E1470">
        <w:rPr>
          <w:bCs/>
          <w:lang w:val="en-US"/>
        </w:rPr>
        <w:t>(A) Aperiodic power during encoding. Both axes are log-scaled. The x-axis shows frequencies from 1 to 200 Hz. The y-axis depicts the power at the respective frequency.</w:t>
      </w:r>
    </w:p>
    <w:p w14:paraId="1465E07C" w14:textId="77777777" w:rsidR="00622DCC" w:rsidRPr="001E1470" w:rsidRDefault="00622DCC" w:rsidP="00622DCC">
      <w:pPr>
        <w:rPr>
          <w:bCs/>
          <w:lang w:val="en-US"/>
        </w:rPr>
      </w:pPr>
      <w:r w:rsidRPr="001E1470">
        <w:rPr>
          <w:bCs/>
          <w:lang w:val="en-US"/>
        </w:rPr>
        <w:t>(B) Same as (A) but for retrieval</w:t>
      </w:r>
    </w:p>
    <w:p w14:paraId="2361AB12" w14:textId="77777777" w:rsidR="00622DCC" w:rsidRPr="001E1470" w:rsidRDefault="00622DCC" w:rsidP="00622DCC">
      <w:pPr>
        <w:rPr>
          <w:bCs/>
          <w:lang w:val="en-US"/>
        </w:rPr>
      </w:pPr>
      <w:r w:rsidRPr="001E1470">
        <w:rPr>
          <w:bCs/>
          <w:lang w:val="en-US"/>
        </w:rPr>
        <w:t>(C) Oscillatory activity in the slow theta range (2 Hz and 5 Hz) at encoding</w:t>
      </w:r>
    </w:p>
    <w:p w14:paraId="74ECA9F4" w14:textId="77777777" w:rsidR="00622DCC" w:rsidRPr="001E1470" w:rsidRDefault="00622DCC" w:rsidP="00622DCC">
      <w:pPr>
        <w:rPr>
          <w:bCs/>
          <w:lang w:val="en-US"/>
        </w:rPr>
      </w:pPr>
      <w:r w:rsidRPr="001E1470">
        <w:rPr>
          <w:bCs/>
          <w:lang w:val="en-US"/>
        </w:rPr>
        <w:t>(D) Oscillatory activity in the fast theta range (5 Hz and 9 Hz) at encoding</w:t>
      </w:r>
    </w:p>
    <w:p w14:paraId="3640DC5E" w14:textId="77777777" w:rsidR="00622DCC" w:rsidRPr="001E1470" w:rsidRDefault="00622DCC" w:rsidP="00622DCC">
      <w:pPr>
        <w:rPr>
          <w:bCs/>
          <w:lang w:val="en-US"/>
        </w:rPr>
      </w:pPr>
      <w:r w:rsidRPr="001E1470">
        <w:rPr>
          <w:bCs/>
          <w:lang w:val="en-US"/>
        </w:rPr>
        <w:t>(E-F) Same as (C-D) but for retrieval.</w:t>
      </w:r>
    </w:p>
    <w:p w14:paraId="7152DD2F" w14:textId="77777777" w:rsidR="00622DCC" w:rsidRPr="001E1470" w:rsidRDefault="00622DCC" w:rsidP="00622DCC">
      <w:pPr>
        <w:rPr>
          <w:lang w:val="en-US"/>
        </w:rPr>
      </w:pPr>
    </w:p>
    <w:p w14:paraId="12FC4884" w14:textId="4F96CB4C" w:rsidR="00622DCC" w:rsidRPr="001E1470" w:rsidRDefault="00622DCC" w:rsidP="00622DCC">
      <w:pPr>
        <w:rPr>
          <w:lang w:val="en-US"/>
        </w:rPr>
      </w:pPr>
      <w:r w:rsidRPr="001E1470">
        <w:rPr>
          <w:lang w:val="en-US"/>
        </w:rPr>
        <w:br w:type="page"/>
      </w:r>
      <w:r w:rsidR="003842A7">
        <w:rPr>
          <w:noProof/>
          <w:lang w:val="en-US"/>
        </w:rPr>
        <w:lastRenderedPageBreak/>
        <w:drawing>
          <wp:inline distT="0" distB="0" distL="0" distR="0" wp14:anchorId="242FB393" wp14:editId="6701EFA3">
            <wp:extent cx="5572125" cy="3257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2125" cy="3257550"/>
                    </a:xfrm>
                    <a:prstGeom prst="rect">
                      <a:avLst/>
                    </a:prstGeom>
                    <a:noFill/>
                    <a:ln>
                      <a:noFill/>
                    </a:ln>
                  </pic:spPr>
                </pic:pic>
              </a:graphicData>
            </a:graphic>
          </wp:inline>
        </w:drawing>
      </w:r>
    </w:p>
    <w:p w14:paraId="79029C05" w14:textId="77777777" w:rsidR="001339B6" w:rsidRDefault="00622DCC" w:rsidP="00622DCC">
      <w:pPr>
        <w:rPr>
          <w:bCs/>
          <w:lang w:val="en-US"/>
        </w:rPr>
      </w:pPr>
      <w:r w:rsidRPr="001E1470">
        <w:rPr>
          <w:b/>
          <w:bCs/>
          <w:lang w:val="en-US"/>
        </w:rPr>
        <w:t xml:space="preserve">Figure XX. Aperiodic and oscillatory fast and slow theta activity during encoding and retrieval of remembered (purple) and forgotten (green) episodes. </w:t>
      </w:r>
      <w:r w:rsidR="001339B6">
        <w:rPr>
          <w:b/>
          <w:bCs/>
          <w:lang w:val="en-DE"/>
        </w:rPr>
        <w:t>Green and purple s</w:t>
      </w:r>
      <w:r w:rsidR="001339B6" w:rsidRPr="001E1470">
        <w:rPr>
          <w:b/>
          <w:bCs/>
          <w:lang w:val="en-US"/>
        </w:rPr>
        <w:t>haded areas represented the SEM.</w:t>
      </w:r>
      <w:r w:rsidR="001339B6">
        <w:rPr>
          <w:b/>
          <w:bCs/>
          <w:lang w:val="en-DE"/>
        </w:rPr>
        <w:t xml:space="preserve"> Red and grey shaded area represent the slow and fast theta frequency range respectively.</w:t>
      </w:r>
      <w:r w:rsidR="001339B6" w:rsidRPr="001E1470">
        <w:rPr>
          <w:bCs/>
          <w:lang w:val="en-US"/>
        </w:rPr>
        <w:t xml:space="preserve"> </w:t>
      </w:r>
    </w:p>
    <w:p w14:paraId="2AFAF287" w14:textId="36E7E32A" w:rsidR="00622DCC" w:rsidRPr="001E1470" w:rsidRDefault="00622DCC" w:rsidP="00622DCC">
      <w:pPr>
        <w:rPr>
          <w:bCs/>
          <w:lang w:val="en-US"/>
        </w:rPr>
      </w:pPr>
      <w:r w:rsidRPr="001E1470">
        <w:rPr>
          <w:bCs/>
          <w:lang w:val="en-US"/>
        </w:rPr>
        <w:t>(A) Aperiodic power during encoding. Both axes are log-scaled. The x-axis shows frequencies from 1 to 200 Hz. The y-axis depicts the power at the respective frequency.</w:t>
      </w:r>
    </w:p>
    <w:p w14:paraId="7836FD15" w14:textId="77777777" w:rsidR="00622DCC" w:rsidRPr="001E1470" w:rsidRDefault="00622DCC" w:rsidP="00622DCC">
      <w:pPr>
        <w:rPr>
          <w:bCs/>
          <w:lang w:val="en-US"/>
        </w:rPr>
      </w:pPr>
      <w:r w:rsidRPr="001E1470">
        <w:rPr>
          <w:bCs/>
          <w:lang w:val="en-US"/>
        </w:rPr>
        <w:t>(B) Same as (A) but for retrieval</w:t>
      </w:r>
    </w:p>
    <w:p w14:paraId="7097F8E0" w14:textId="77777777" w:rsidR="00622DCC" w:rsidRPr="001E1470" w:rsidRDefault="00622DCC" w:rsidP="00622DCC">
      <w:pPr>
        <w:rPr>
          <w:bCs/>
          <w:lang w:val="en-US"/>
        </w:rPr>
      </w:pPr>
      <w:r w:rsidRPr="001E1470">
        <w:rPr>
          <w:bCs/>
          <w:lang w:val="en-US"/>
        </w:rPr>
        <w:t>(C) Oscillatory activity in the slow theta range (2 Hz and 5 Hz) at encoding</w:t>
      </w:r>
    </w:p>
    <w:p w14:paraId="11339919" w14:textId="77777777" w:rsidR="00622DCC" w:rsidRPr="001E1470" w:rsidRDefault="00622DCC" w:rsidP="00622DCC">
      <w:pPr>
        <w:rPr>
          <w:bCs/>
          <w:lang w:val="en-US"/>
        </w:rPr>
      </w:pPr>
      <w:r w:rsidRPr="001E1470">
        <w:rPr>
          <w:bCs/>
          <w:lang w:val="en-US"/>
        </w:rPr>
        <w:t>(D) Oscillatory activity in the fast theta range (5 Hz and 9 Hz) at encoding</w:t>
      </w:r>
    </w:p>
    <w:p w14:paraId="038500F8" w14:textId="77777777" w:rsidR="00622DCC" w:rsidRPr="001E1470" w:rsidRDefault="00622DCC" w:rsidP="00622DCC">
      <w:pPr>
        <w:rPr>
          <w:bCs/>
          <w:lang w:val="en-US"/>
        </w:rPr>
      </w:pPr>
      <w:r w:rsidRPr="001E1470">
        <w:rPr>
          <w:bCs/>
          <w:lang w:val="en-US"/>
        </w:rPr>
        <w:t>(E-F) Same as (C-D) but for retrieval.</w:t>
      </w:r>
    </w:p>
    <w:p w14:paraId="2082D601" w14:textId="77777777" w:rsidR="00622DCC" w:rsidRPr="001E1470" w:rsidRDefault="00622DCC" w:rsidP="00622DCC">
      <w:pPr>
        <w:rPr>
          <w:lang w:val="en-US"/>
        </w:rPr>
      </w:pPr>
    </w:p>
    <w:p w14:paraId="5658A8C6" w14:textId="77777777" w:rsidR="00622DCC" w:rsidRPr="001E1470" w:rsidRDefault="00622DCC" w:rsidP="00622DCC">
      <w:pPr>
        <w:rPr>
          <w:lang w:val="en-US"/>
        </w:rPr>
      </w:pPr>
    </w:p>
    <w:p w14:paraId="224F878D" w14:textId="77777777" w:rsidR="00622DCC" w:rsidRPr="001E1470" w:rsidRDefault="00622DCC" w:rsidP="00622DCC">
      <w:pPr>
        <w:rPr>
          <w:lang w:val="en-US"/>
        </w:rPr>
      </w:pPr>
    </w:p>
    <w:p w14:paraId="600FFAF8" w14:textId="77777777" w:rsidR="00622DCC" w:rsidRPr="001E1470" w:rsidRDefault="00622DCC" w:rsidP="00622DCC">
      <w:pPr>
        <w:rPr>
          <w:lang w:val="en-US"/>
        </w:rPr>
      </w:pPr>
    </w:p>
    <w:p w14:paraId="601BF89F" w14:textId="77777777" w:rsidR="00622DCC" w:rsidRPr="001E1470" w:rsidRDefault="00622DCC" w:rsidP="00622DCC">
      <w:pPr>
        <w:rPr>
          <w:lang w:val="en-US"/>
        </w:rPr>
      </w:pPr>
    </w:p>
    <w:p w14:paraId="196F1A07" w14:textId="77777777" w:rsidR="00A83007" w:rsidRPr="001E1470" w:rsidRDefault="00622DCC" w:rsidP="00A83007">
      <w:pPr>
        <w:rPr>
          <w:lang w:val="en-US"/>
        </w:rPr>
      </w:pPr>
      <w:r w:rsidRPr="001E1470">
        <w:rPr>
          <w:lang w:val="en-US"/>
        </w:rPr>
        <w:br w:type="page"/>
      </w:r>
      <w:r w:rsidR="00A83007">
        <w:rPr>
          <w:noProof/>
        </w:rPr>
        <w:lastRenderedPageBreak/>
        <w:drawing>
          <wp:inline distT="0" distB="0" distL="0" distR="0" wp14:anchorId="67686995" wp14:editId="2BA779B5">
            <wp:extent cx="2916658" cy="5910815"/>
            <wp:effectExtent l="7938" t="0" r="0" b="6033"/>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2928902" cy="5935628"/>
                    </a:xfrm>
                    <a:prstGeom prst="rect">
                      <a:avLst/>
                    </a:prstGeom>
                    <a:noFill/>
                    <a:ln>
                      <a:noFill/>
                    </a:ln>
                  </pic:spPr>
                </pic:pic>
              </a:graphicData>
            </a:graphic>
          </wp:inline>
        </w:drawing>
      </w:r>
    </w:p>
    <w:p w14:paraId="56463431" w14:textId="77777777" w:rsidR="00A83007" w:rsidRPr="001E1470" w:rsidRDefault="00A83007" w:rsidP="00A83007">
      <w:pPr>
        <w:rPr>
          <w:b/>
          <w:bCs/>
          <w:lang w:val="en-US"/>
        </w:rPr>
      </w:pPr>
      <w:r w:rsidRPr="001E1470">
        <w:rPr>
          <w:b/>
          <w:bCs/>
          <w:lang w:val="en-US"/>
        </w:rPr>
        <w:t>Figure XX. Polar histogram showing the phase offset between encoding and retrieval and the phase distribution during encoding and retrieval in SU.</w:t>
      </w:r>
    </w:p>
    <w:p w14:paraId="5E4D17BC" w14:textId="77777777" w:rsidR="00A83007" w:rsidRPr="001E1470" w:rsidRDefault="00A83007" w:rsidP="00A83007">
      <w:pPr>
        <w:rPr>
          <w:lang w:val="en-US"/>
        </w:rPr>
      </w:pPr>
      <w:r w:rsidRPr="001E1470">
        <w:rPr>
          <w:lang w:val="en-US"/>
        </w:rPr>
        <w:t>(</w:t>
      </w:r>
      <w:r>
        <w:rPr>
          <w:lang w:val="en-DE"/>
        </w:rPr>
        <w:t>A</w:t>
      </w:r>
      <w:r w:rsidRPr="001E1470">
        <w:rPr>
          <w:lang w:val="en-US"/>
        </w:rPr>
        <w:t>) Preferred phase during encoding across all neurons for slow theta (2 Hz – 5 Hz)</w:t>
      </w:r>
    </w:p>
    <w:p w14:paraId="4E9482A1" w14:textId="77777777" w:rsidR="00A83007" w:rsidRPr="001E1470" w:rsidRDefault="00A83007" w:rsidP="00A83007">
      <w:pPr>
        <w:rPr>
          <w:lang w:val="en-US"/>
        </w:rPr>
      </w:pPr>
      <w:r w:rsidRPr="001E1470">
        <w:rPr>
          <w:lang w:val="en-US"/>
        </w:rPr>
        <w:t>(</w:t>
      </w:r>
      <w:r>
        <w:rPr>
          <w:lang w:val="en-DE"/>
        </w:rPr>
        <w:t>B</w:t>
      </w:r>
      <w:r w:rsidRPr="001E1470">
        <w:rPr>
          <w:lang w:val="en-US"/>
        </w:rPr>
        <w:t>) Preferred phase during retrieval across all neurons for slow theta (2 Hz – 5 Hz)</w:t>
      </w:r>
    </w:p>
    <w:p w14:paraId="32643394" w14:textId="77777777" w:rsidR="00A83007" w:rsidRPr="0038203E" w:rsidRDefault="00A83007" w:rsidP="00A83007">
      <w:pPr>
        <w:rPr>
          <w:lang w:val="en-US"/>
        </w:rPr>
      </w:pPr>
      <w:r w:rsidRPr="001E1470">
        <w:rPr>
          <w:lang w:val="en-US"/>
        </w:rPr>
        <w:t>(</w:t>
      </w:r>
      <w:r>
        <w:rPr>
          <w:lang w:val="en-DE"/>
        </w:rPr>
        <w:t>C</w:t>
      </w:r>
      <w:r w:rsidRPr="001E1470">
        <w:rPr>
          <w:lang w:val="en-US"/>
        </w:rPr>
        <w:t>) Phase offset between encoding and retrieval across all neurons for slow theta (2 Hz – 5 Hz)</w:t>
      </w:r>
    </w:p>
    <w:p w14:paraId="491B8D7B" w14:textId="77777777" w:rsidR="00A83007" w:rsidRPr="001E1470" w:rsidRDefault="00A83007" w:rsidP="00A83007">
      <w:pPr>
        <w:rPr>
          <w:lang w:val="en-US"/>
        </w:rPr>
      </w:pPr>
      <w:r w:rsidRPr="001E1470">
        <w:rPr>
          <w:lang w:val="en-US"/>
        </w:rPr>
        <w:t>(</w:t>
      </w:r>
      <w:r>
        <w:rPr>
          <w:lang w:val="en-DE"/>
        </w:rPr>
        <w:t>D</w:t>
      </w:r>
      <w:r w:rsidRPr="001E1470">
        <w:rPr>
          <w:lang w:val="en-US"/>
        </w:rPr>
        <w:t>) Phase offset between encoding and retrieval in neurons that showed a significant theta coupling at encoding and at retrieval for slow theta (2 Hz – 5 Hz)</w:t>
      </w:r>
    </w:p>
    <w:p w14:paraId="410F83EC" w14:textId="6B958F99" w:rsidR="00A83007" w:rsidRDefault="00A83007" w:rsidP="00A83007">
      <w:pPr>
        <w:rPr>
          <w:lang w:val="en-US"/>
        </w:rPr>
      </w:pPr>
      <w:r w:rsidRPr="001E1470">
        <w:rPr>
          <w:lang w:val="en-US"/>
        </w:rPr>
        <w:t>(E-H) Same as (A-D) but for fast theta (5 Hz – 9 Hz)</w:t>
      </w:r>
    </w:p>
    <w:p w14:paraId="63B2C728" w14:textId="5C8F3CFF" w:rsidR="00A83007" w:rsidRDefault="00A83007" w:rsidP="00A83007">
      <w:pPr>
        <w:rPr>
          <w:lang w:val="en-US"/>
        </w:rPr>
      </w:pPr>
    </w:p>
    <w:p w14:paraId="7E23D8F3" w14:textId="4046EC12" w:rsidR="00A83007" w:rsidRDefault="00A83007" w:rsidP="00A83007">
      <w:pPr>
        <w:rPr>
          <w:lang w:val="en-US"/>
        </w:rPr>
      </w:pPr>
    </w:p>
    <w:p w14:paraId="7BDB49E0" w14:textId="26AE0053" w:rsidR="00A83007" w:rsidRDefault="00A83007" w:rsidP="00A83007">
      <w:pPr>
        <w:rPr>
          <w:lang w:val="en-US"/>
        </w:rPr>
      </w:pPr>
    </w:p>
    <w:p w14:paraId="7C4F43FE" w14:textId="77777777" w:rsidR="00A83007" w:rsidRPr="001E1470" w:rsidRDefault="00A83007" w:rsidP="00A83007">
      <w:pPr>
        <w:rPr>
          <w:lang w:val="en-US"/>
        </w:rPr>
      </w:pPr>
    </w:p>
    <w:p w14:paraId="2C1DE79F" w14:textId="42E96C8C" w:rsidR="00A83007" w:rsidRDefault="00A83007">
      <w:pPr>
        <w:spacing w:after="160" w:line="259" w:lineRule="auto"/>
        <w:rPr>
          <w:lang w:val="en-US"/>
        </w:rPr>
      </w:pPr>
      <w:r>
        <w:rPr>
          <w:lang w:val="en-US"/>
        </w:rPr>
        <w:br w:type="page"/>
      </w:r>
    </w:p>
    <w:p w14:paraId="68AE59E7" w14:textId="7EEF6E42" w:rsidR="0038203E" w:rsidRDefault="00622DCC" w:rsidP="00622DCC">
      <w:pPr>
        <w:rPr>
          <w:b/>
          <w:bCs/>
          <w:lang w:val="en-US"/>
        </w:rPr>
      </w:pPr>
      <w:r w:rsidRPr="001E1470">
        <w:rPr>
          <w:b/>
          <w:bCs/>
          <w:lang w:val="en-US"/>
        </w:rPr>
        <w:lastRenderedPageBreak/>
        <w:t xml:space="preserve"> </w:t>
      </w:r>
      <w:r w:rsidR="00A83007">
        <w:rPr>
          <w:noProof/>
        </w:rPr>
        <w:drawing>
          <wp:inline distT="0" distB="0" distL="0" distR="0" wp14:anchorId="56C64DA6" wp14:editId="1173252D">
            <wp:extent cx="2935461" cy="5919734"/>
            <wp:effectExtent l="0" t="6350" r="0" b="0"/>
            <wp:docPr id="19" name="Picture 19" descr="A picture containing text, clock,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 outdoor, building&#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956552" cy="5962266"/>
                    </a:xfrm>
                    <a:prstGeom prst="rect">
                      <a:avLst/>
                    </a:prstGeom>
                    <a:noFill/>
                    <a:ln>
                      <a:noFill/>
                    </a:ln>
                  </pic:spPr>
                </pic:pic>
              </a:graphicData>
            </a:graphic>
          </wp:inline>
        </w:drawing>
      </w:r>
    </w:p>
    <w:p w14:paraId="09B26686" w14:textId="11EAAB46" w:rsidR="00622DCC" w:rsidRPr="001E1470" w:rsidRDefault="00622DCC" w:rsidP="00622DCC">
      <w:pPr>
        <w:rPr>
          <w:b/>
          <w:bCs/>
          <w:lang w:val="en-US"/>
        </w:rPr>
      </w:pPr>
      <w:r w:rsidRPr="001E1470">
        <w:rPr>
          <w:b/>
          <w:bCs/>
          <w:lang w:val="en-US"/>
        </w:rPr>
        <w:t>Figure XX. Polar histogram showing the phase offset between encoding and retrieval and the phase distribution during encoding and retrieval in ESNs during reinstated episodes.</w:t>
      </w:r>
    </w:p>
    <w:p w14:paraId="044EEA87" w14:textId="77777777" w:rsidR="00A83007" w:rsidRPr="001E1470" w:rsidRDefault="00A83007" w:rsidP="00A83007">
      <w:pPr>
        <w:rPr>
          <w:lang w:val="en-US"/>
        </w:rPr>
      </w:pPr>
      <w:r w:rsidRPr="001E1470">
        <w:rPr>
          <w:lang w:val="en-US"/>
        </w:rPr>
        <w:t>(</w:t>
      </w:r>
      <w:r>
        <w:rPr>
          <w:lang w:val="en-DE"/>
        </w:rPr>
        <w:t>A</w:t>
      </w:r>
      <w:r w:rsidRPr="001E1470">
        <w:rPr>
          <w:lang w:val="en-US"/>
        </w:rPr>
        <w:t>) Preferred phase during encoding across all neurons for slow theta (2 Hz – 5 Hz)</w:t>
      </w:r>
    </w:p>
    <w:p w14:paraId="6287F277" w14:textId="77777777" w:rsidR="00A83007" w:rsidRPr="001E1470" w:rsidRDefault="00A83007" w:rsidP="00A83007">
      <w:pPr>
        <w:rPr>
          <w:lang w:val="en-US"/>
        </w:rPr>
      </w:pPr>
      <w:r w:rsidRPr="001E1470">
        <w:rPr>
          <w:lang w:val="en-US"/>
        </w:rPr>
        <w:t>(</w:t>
      </w:r>
      <w:r>
        <w:rPr>
          <w:lang w:val="en-DE"/>
        </w:rPr>
        <w:t>B</w:t>
      </w:r>
      <w:r w:rsidRPr="001E1470">
        <w:rPr>
          <w:lang w:val="en-US"/>
        </w:rPr>
        <w:t>) Preferred phase during retrieval across all neurons for slow theta (2 Hz – 5 Hz)</w:t>
      </w:r>
    </w:p>
    <w:p w14:paraId="146DACA1" w14:textId="77777777" w:rsidR="00A83007" w:rsidRPr="0038203E" w:rsidRDefault="00A83007" w:rsidP="00A83007">
      <w:pPr>
        <w:rPr>
          <w:lang w:val="en-US"/>
        </w:rPr>
      </w:pPr>
      <w:r w:rsidRPr="001E1470">
        <w:rPr>
          <w:lang w:val="en-US"/>
        </w:rPr>
        <w:t>(</w:t>
      </w:r>
      <w:r>
        <w:rPr>
          <w:lang w:val="en-DE"/>
        </w:rPr>
        <w:t>C</w:t>
      </w:r>
      <w:r w:rsidRPr="001E1470">
        <w:rPr>
          <w:lang w:val="en-US"/>
        </w:rPr>
        <w:t>) Phase offset between encoding and retrieval across all neurons for slow theta (2 Hz – 5 Hz)</w:t>
      </w:r>
    </w:p>
    <w:p w14:paraId="4E845775" w14:textId="0C31EBCC" w:rsidR="00A83007" w:rsidRPr="001E1470" w:rsidRDefault="00A83007" w:rsidP="00A83007">
      <w:pPr>
        <w:rPr>
          <w:lang w:val="en-US"/>
        </w:rPr>
      </w:pPr>
      <w:r w:rsidRPr="001E1470">
        <w:rPr>
          <w:lang w:val="en-US"/>
        </w:rPr>
        <w:t>(</w:t>
      </w:r>
      <w:r>
        <w:rPr>
          <w:lang w:val="en-DE"/>
        </w:rPr>
        <w:t>D</w:t>
      </w:r>
      <w:r w:rsidRPr="001E1470">
        <w:rPr>
          <w:lang w:val="en-US"/>
        </w:rPr>
        <w:t>)</w:t>
      </w:r>
      <w:r w:rsidR="00C154D5">
        <w:rPr>
          <w:lang w:val="en-DE"/>
        </w:rPr>
        <w:t xml:space="preserve"> </w:t>
      </w:r>
      <w:r w:rsidR="00C154D5" w:rsidRPr="00C154D5">
        <w:t>Insufficient neurons (&lt; 11) to analyse phase offset between encoding and retrieval in neurons showing significant theta coupling at encoding and at retrieval for slow theta (2 Hz – 5 Hz)</w:t>
      </w:r>
    </w:p>
    <w:p w14:paraId="461BFB78" w14:textId="77777777" w:rsidR="00A83007" w:rsidRPr="001E1470" w:rsidRDefault="00A83007" w:rsidP="00A83007">
      <w:pPr>
        <w:rPr>
          <w:lang w:val="en-US"/>
        </w:rPr>
      </w:pPr>
      <w:r w:rsidRPr="001E1470">
        <w:rPr>
          <w:lang w:val="en-US"/>
        </w:rPr>
        <w:t>(E-H) Same as (A-D) but for fast theta (5 Hz – 9 Hz)</w:t>
      </w:r>
    </w:p>
    <w:p w14:paraId="1E864C1F" w14:textId="77777777" w:rsidR="00622DCC" w:rsidRPr="001E1470" w:rsidRDefault="00622DCC" w:rsidP="00622DCC">
      <w:pPr>
        <w:rPr>
          <w:lang w:val="en-US"/>
        </w:rPr>
      </w:pPr>
    </w:p>
    <w:p w14:paraId="21230287" w14:textId="77777777" w:rsidR="00622DCC" w:rsidRPr="001E1470" w:rsidRDefault="00622DCC" w:rsidP="00622DCC">
      <w:pPr>
        <w:rPr>
          <w:lang w:val="en-US"/>
        </w:rPr>
      </w:pPr>
      <w:r w:rsidRPr="001E1470">
        <w:rPr>
          <w:lang w:val="en-US"/>
        </w:rPr>
        <w:br w:type="page"/>
      </w:r>
    </w:p>
    <w:p w14:paraId="0A5A0484" w14:textId="77777777" w:rsidR="00622DCC" w:rsidRPr="001E1470" w:rsidRDefault="00622DCC" w:rsidP="00622DCC">
      <w:pPr>
        <w:rPr>
          <w:lang w:val="en-US"/>
        </w:rPr>
      </w:pPr>
      <w:r w:rsidRPr="001E1470">
        <w:rPr>
          <w:noProof/>
          <w:lang w:val="en-US"/>
        </w:rPr>
        <w:lastRenderedPageBreak/>
        <w:drawing>
          <wp:inline distT="0" distB="0" distL="0" distR="0" wp14:anchorId="06E8B387" wp14:editId="283BE99B">
            <wp:extent cx="5579110" cy="3087370"/>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3A6BEC5C" w14:textId="77777777" w:rsidR="00622DCC" w:rsidRPr="001E1470" w:rsidRDefault="00622DCC" w:rsidP="00622DCC">
      <w:pPr>
        <w:rPr>
          <w:lang w:val="en-US"/>
        </w:rPr>
      </w:pPr>
      <w:r w:rsidRPr="001E1470">
        <w:rPr>
          <w:b/>
          <w:bCs/>
          <w:lang w:val="en-US"/>
        </w:rPr>
        <w:t>Figure XX. Five second data snippet showing activity in the slow (2-5 Hz; A) and fast (5-9 Hz; B) components.</w:t>
      </w:r>
      <w:r w:rsidRPr="001E1470">
        <w:rPr>
          <w:lang w:val="en-US"/>
        </w:rPr>
        <w:t xml:space="preserve"> Components were generated by taking a weighted average of the narrowband signal of all microwires within a bundle. The weighted average was calculated using a generalized eigendecomposition of the broadband and narrowband covariance matrices.</w:t>
      </w:r>
    </w:p>
    <w:p w14:paraId="595745EF" w14:textId="77777777" w:rsidR="00622DCC" w:rsidRPr="001E1470" w:rsidRDefault="00622DCC" w:rsidP="00622DCC">
      <w:pPr>
        <w:rPr>
          <w:lang w:val="en-US"/>
        </w:rPr>
      </w:pPr>
    </w:p>
    <w:p w14:paraId="0422CABA" w14:textId="77777777" w:rsidR="00622DCC" w:rsidRPr="001E1470" w:rsidRDefault="00622DCC" w:rsidP="00622DCC">
      <w:pPr>
        <w:rPr>
          <w:lang w:val="en-US"/>
        </w:rPr>
      </w:pPr>
    </w:p>
    <w:p w14:paraId="45C8006F" w14:textId="77777777" w:rsidR="00622DCC" w:rsidRPr="001E1470" w:rsidRDefault="00622DCC" w:rsidP="00622DCC">
      <w:pPr>
        <w:rPr>
          <w:lang w:val="en-US"/>
        </w:rPr>
      </w:pPr>
      <w:r w:rsidRPr="001E1470">
        <w:rPr>
          <w:lang w:val="en-US"/>
        </w:rPr>
        <w:br w:type="page"/>
      </w:r>
    </w:p>
    <w:p w14:paraId="3EB3C8C6" w14:textId="616CA940" w:rsidR="00857A14" w:rsidRPr="001E1470" w:rsidRDefault="00857A14" w:rsidP="00857A14">
      <w:pPr>
        <w:rPr>
          <w:b/>
          <w:bCs/>
          <w:lang w:val="en-US"/>
        </w:rPr>
      </w:pPr>
      <w:r w:rsidRPr="001E1470">
        <w:rPr>
          <w:b/>
          <w:bCs/>
          <w:lang w:val="en-US"/>
        </w:rPr>
        <w:lastRenderedPageBreak/>
        <w:t xml:space="preserve">Table xx. Overview of evidence for periodic fast and slow theta activity during encoding and retrieval of (later) remembered and (later) forgotten episodes in </w:t>
      </w:r>
      <w:r w:rsidR="00E72CE9">
        <w:rPr>
          <w:b/>
          <w:bCs/>
          <w:lang w:val="en-US"/>
        </w:rPr>
        <w:t>Experiment 1</w:t>
      </w:r>
      <w:r w:rsidRPr="001E1470">
        <w:rPr>
          <w:b/>
          <w:bCs/>
          <w:lang w:val="en-US"/>
        </w:rPr>
        <w:t xml:space="preserve"> and </w:t>
      </w:r>
      <w:r w:rsidR="00E72CE9">
        <w:rPr>
          <w:b/>
          <w:bCs/>
          <w:lang w:val="en-US"/>
        </w:rPr>
        <w:t>Experiment 2</w:t>
      </w:r>
      <w:r w:rsidRPr="001E1470">
        <w:rPr>
          <w:b/>
          <w:bCs/>
          <w:lang w:val="en-US"/>
        </w:rPr>
        <w:t>.</w:t>
      </w:r>
    </w:p>
    <w:tbl>
      <w:tblPr>
        <w:tblStyle w:val="TableGrid"/>
        <w:tblpPr w:leftFromText="180" w:rightFromText="180" w:vertAnchor="page" w:horzAnchor="page" w:tblpX="2116" w:tblpY="2176"/>
        <w:tblW w:w="9552" w:type="dxa"/>
        <w:tblLook w:val="04A0" w:firstRow="1" w:lastRow="0" w:firstColumn="1" w:lastColumn="0" w:noHBand="0" w:noVBand="1"/>
      </w:tblPr>
      <w:tblGrid>
        <w:gridCol w:w="825"/>
        <w:gridCol w:w="1765"/>
        <w:gridCol w:w="1808"/>
        <w:gridCol w:w="1693"/>
        <w:gridCol w:w="1701"/>
        <w:gridCol w:w="1760"/>
      </w:tblGrid>
      <w:tr w:rsidR="00857A14" w:rsidRPr="00857A14" w14:paraId="4A25CE15" w14:textId="77777777" w:rsidTr="00857A14">
        <w:tc>
          <w:tcPr>
            <w:tcW w:w="825" w:type="dxa"/>
            <w:vMerge w:val="restart"/>
          </w:tcPr>
          <w:p w14:paraId="451B6345" w14:textId="77777777" w:rsidR="00857A14" w:rsidRPr="00857A14" w:rsidRDefault="00857A14" w:rsidP="00857A14">
            <w:pPr>
              <w:rPr>
                <w:rFonts w:asciiTheme="minorHAnsi" w:hAnsiTheme="minorHAnsi" w:cstheme="minorHAnsi"/>
                <w:sz w:val="28"/>
                <w:szCs w:val="28"/>
                <w:lang w:val="en-US"/>
              </w:rPr>
            </w:pPr>
          </w:p>
        </w:tc>
        <w:tc>
          <w:tcPr>
            <w:tcW w:w="1765" w:type="dxa"/>
          </w:tcPr>
          <w:p w14:paraId="46BC2EB9"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Contrast</w:t>
            </w:r>
          </w:p>
        </w:tc>
        <w:tc>
          <w:tcPr>
            <w:tcW w:w="6962" w:type="dxa"/>
            <w:gridSpan w:val="4"/>
          </w:tcPr>
          <w:p w14:paraId="3C59552F"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Remembered vs. forgotten episodes</w:t>
            </w:r>
          </w:p>
        </w:tc>
      </w:tr>
      <w:tr w:rsidR="00857A14" w:rsidRPr="00857A14" w14:paraId="6E1A83C3" w14:textId="77777777" w:rsidTr="00857A14">
        <w:tc>
          <w:tcPr>
            <w:tcW w:w="825" w:type="dxa"/>
            <w:vMerge/>
          </w:tcPr>
          <w:p w14:paraId="275FC596" w14:textId="77777777" w:rsidR="00857A14" w:rsidRPr="00857A14" w:rsidRDefault="00857A14" w:rsidP="00857A14">
            <w:pPr>
              <w:rPr>
                <w:rFonts w:asciiTheme="minorHAnsi" w:hAnsiTheme="minorHAnsi" w:cstheme="minorHAnsi"/>
                <w:sz w:val="28"/>
                <w:szCs w:val="28"/>
                <w:lang w:val="en-US"/>
              </w:rPr>
            </w:pPr>
          </w:p>
        </w:tc>
        <w:tc>
          <w:tcPr>
            <w:tcW w:w="1765" w:type="dxa"/>
          </w:tcPr>
          <w:p w14:paraId="202BC9AF"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Phase</w:t>
            </w:r>
          </w:p>
        </w:tc>
        <w:tc>
          <w:tcPr>
            <w:tcW w:w="1808" w:type="dxa"/>
          </w:tcPr>
          <w:p w14:paraId="4AE50F46" w14:textId="77777777" w:rsid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Encoding</w:t>
            </w:r>
          </w:p>
          <w:p w14:paraId="5087BBF5"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(exp 1)</w:t>
            </w:r>
          </w:p>
        </w:tc>
        <w:tc>
          <w:tcPr>
            <w:tcW w:w="1693" w:type="dxa"/>
          </w:tcPr>
          <w:p w14:paraId="02428372" w14:textId="77777777" w:rsid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Encoding</w:t>
            </w:r>
          </w:p>
          <w:p w14:paraId="4CB94CEF"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(exp 2)</w:t>
            </w:r>
          </w:p>
        </w:tc>
        <w:tc>
          <w:tcPr>
            <w:tcW w:w="1701" w:type="dxa"/>
          </w:tcPr>
          <w:p w14:paraId="7BC94038" w14:textId="77777777" w:rsid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Retrieval</w:t>
            </w:r>
          </w:p>
          <w:p w14:paraId="72B19B8D"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(exp 1)</w:t>
            </w:r>
          </w:p>
        </w:tc>
        <w:tc>
          <w:tcPr>
            <w:tcW w:w="1760" w:type="dxa"/>
          </w:tcPr>
          <w:p w14:paraId="22A97021" w14:textId="77777777" w:rsid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Retrieval</w:t>
            </w:r>
          </w:p>
          <w:p w14:paraId="593F57DC"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 xml:space="preserve"> (exp 2)</w:t>
            </w:r>
          </w:p>
        </w:tc>
      </w:tr>
      <w:tr w:rsidR="00857A14" w:rsidRPr="00857A14" w14:paraId="052684A9" w14:textId="77777777" w:rsidTr="00857A14">
        <w:tc>
          <w:tcPr>
            <w:tcW w:w="825" w:type="dxa"/>
            <w:vMerge w:val="restart"/>
          </w:tcPr>
          <w:p w14:paraId="0A3DBED0"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Slow theta</w:t>
            </w:r>
          </w:p>
        </w:tc>
        <w:tc>
          <w:tcPr>
            <w:tcW w:w="1765" w:type="dxa"/>
          </w:tcPr>
          <w:p w14:paraId="7DCDE57C"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Remembered episodes</w:t>
            </w:r>
          </w:p>
        </w:tc>
        <w:tc>
          <w:tcPr>
            <w:tcW w:w="1808" w:type="dxa"/>
          </w:tcPr>
          <w:p w14:paraId="5EE9C187"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 0.603</w:t>
            </w:r>
          </w:p>
        </w:tc>
        <w:tc>
          <w:tcPr>
            <w:tcW w:w="1693" w:type="dxa"/>
            <w:shd w:val="clear" w:color="auto" w:fill="F7CAAC" w:themeFill="accent2" w:themeFillTint="66"/>
          </w:tcPr>
          <w:p w14:paraId="48B23F12"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792A6602"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t(114) = 6.79</w:t>
            </w:r>
          </w:p>
        </w:tc>
        <w:tc>
          <w:tcPr>
            <w:tcW w:w="1701" w:type="dxa"/>
          </w:tcPr>
          <w:p w14:paraId="6A985E13"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 xml:space="preserve">p = </w:t>
            </w:r>
            <w:r w:rsidRPr="00857A14">
              <w:rPr>
                <w:rFonts w:asciiTheme="minorHAnsi" w:hAnsiTheme="minorHAnsi" w:cstheme="minorHAnsi"/>
                <w:sz w:val="28"/>
                <w:szCs w:val="28"/>
                <w:lang w:val="en-GB"/>
              </w:rPr>
              <w:t>0.025</w:t>
            </w:r>
          </w:p>
        </w:tc>
        <w:tc>
          <w:tcPr>
            <w:tcW w:w="1760" w:type="dxa"/>
            <w:shd w:val="clear" w:color="auto" w:fill="F7CAAC" w:themeFill="accent2" w:themeFillTint="66"/>
          </w:tcPr>
          <w:p w14:paraId="725DE8C6"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17B7E706"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t(114) = 9.13</w:t>
            </w:r>
          </w:p>
        </w:tc>
      </w:tr>
      <w:tr w:rsidR="00857A14" w:rsidRPr="00857A14" w14:paraId="30817B1D" w14:textId="77777777" w:rsidTr="00857A14">
        <w:tc>
          <w:tcPr>
            <w:tcW w:w="825" w:type="dxa"/>
            <w:vMerge/>
          </w:tcPr>
          <w:p w14:paraId="31BBF2B4" w14:textId="77777777" w:rsidR="00857A14" w:rsidRPr="00857A14" w:rsidRDefault="00857A14" w:rsidP="00857A14">
            <w:pPr>
              <w:rPr>
                <w:rFonts w:asciiTheme="minorHAnsi" w:hAnsiTheme="minorHAnsi" w:cstheme="minorHAnsi"/>
                <w:sz w:val="28"/>
                <w:szCs w:val="28"/>
                <w:lang w:val="en-US"/>
              </w:rPr>
            </w:pPr>
          </w:p>
        </w:tc>
        <w:tc>
          <w:tcPr>
            <w:tcW w:w="1765" w:type="dxa"/>
          </w:tcPr>
          <w:p w14:paraId="125ABCC8"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Forgotten episodes</w:t>
            </w:r>
          </w:p>
        </w:tc>
        <w:tc>
          <w:tcPr>
            <w:tcW w:w="1808" w:type="dxa"/>
          </w:tcPr>
          <w:p w14:paraId="3E0912E2"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 xml:space="preserve">p = </w:t>
            </w:r>
            <w:r w:rsidRPr="00857A14">
              <w:rPr>
                <w:rFonts w:asciiTheme="minorHAnsi" w:hAnsiTheme="minorHAnsi" w:cstheme="minorHAnsi"/>
                <w:sz w:val="28"/>
                <w:szCs w:val="28"/>
                <w:lang w:val="en-GB"/>
              </w:rPr>
              <w:t>0.076</w:t>
            </w:r>
          </w:p>
        </w:tc>
        <w:tc>
          <w:tcPr>
            <w:tcW w:w="1693" w:type="dxa"/>
          </w:tcPr>
          <w:p w14:paraId="7D2633DA"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 0.113</w:t>
            </w:r>
          </w:p>
        </w:tc>
        <w:tc>
          <w:tcPr>
            <w:tcW w:w="1701" w:type="dxa"/>
            <w:shd w:val="clear" w:color="auto" w:fill="F7CAAC" w:themeFill="accent2" w:themeFillTint="66"/>
          </w:tcPr>
          <w:p w14:paraId="3DA02489"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 xml:space="preserve">p = </w:t>
            </w:r>
            <w:r w:rsidRPr="00857A14">
              <w:rPr>
                <w:rFonts w:asciiTheme="minorHAnsi" w:hAnsiTheme="minorHAnsi" w:cstheme="minorHAnsi"/>
                <w:sz w:val="28"/>
                <w:szCs w:val="28"/>
                <w:lang w:val="en-GB"/>
              </w:rPr>
              <w:t>0.009</w:t>
            </w:r>
          </w:p>
          <w:p w14:paraId="43A67CCD"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GB"/>
              </w:rPr>
              <w:t>t(341) = 2.61</w:t>
            </w:r>
          </w:p>
        </w:tc>
        <w:tc>
          <w:tcPr>
            <w:tcW w:w="1760" w:type="dxa"/>
            <w:shd w:val="clear" w:color="auto" w:fill="F7CAAC" w:themeFill="accent2" w:themeFillTint="66"/>
          </w:tcPr>
          <w:p w14:paraId="650EA6ED"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7E26C5DC"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t(114) = 5.38</w:t>
            </w:r>
          </w:p>
        </w:tc>
      </w:tr>
      <w:tr w:rsidR="00857A14" w:rsidRPr="00857A14" w14:paraId="44FF572A" w14:textId="77777777" w:rsidTr="00857A14">
        <w:tc>
          <w:tcPr>
            <w:tcW w:w="825" w:type="dxa"/>
            <w:vMerge w:val="restart"/>
          </w:tcPr>
          <w:p w14:paraId="725CDA7A"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Fast theta</w:t>
            </w:r>
          </w:p>
        </w:tc>
        <w:tc>
          <w:tcPr>
            <w:tcW w:w="1765" w:type="dxa"/>
          </w:tcPr>
          <w:p w14:paraId="6F367D71"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Remembered episodes</w:t>
            </w:r>
          </w:p>
        </w:tc>
        <w:tc>
          <w:tcPr>
            <w:tcW w:w="1808" w:type="dxa"/>
            <w:shd w:val="clear" w:color="auto" w:fill="F7CAAC" w:themeFill="accent2" w:themeFillTint="66"/>
          </w:tcPr>
          <w:p w14:paraId="18775376"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34C98FA3"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t(365) = 7.41</w:t>
            </w:r>
          </w:p>
        </w:tc>
        <w:tc>
          <w:tcPr>
            <w:tcW w:w="1693" w:type="dxa"/>
            <w:shd w:val="clear" w:color="auto" w:fill="F7CAAC" w:themeFill="accent2" w:themeFillTint="66"/>
          </w:tcPr>
          <w:p w14:paraId="33983BC7"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723A19C8"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t(114) = 7.09</w:t>
            </w:r>
          </w:p>
        </w:tc>
        <w:tc>
          <w:tcPr>
            <w:tcW w:w="1701" w:type="dxa"/>
            <w:shd w:val="clear" w:color="auto" w:fill="F7CAAC" w:themeFill="accent2" w:themeFillTint="66"/>
          </w:tcPr>
          <w:p w14:paraId="39FBFB5A"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 &lt; 0.001</w:t>
            </w:r>
          </w:p>
          <w:p w14:paraId="12E6828A"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t(365) = 8.19</w:t>
            </w:r>
          </w:p>
        </w:tc>
        <w:tc>
          <w:tcPr>
            <w:tcW w:w="1760" w:type="dxa"/>
            <w:shd w:val="clear" w:color="auto" w:fill="F7CAAC" w:themeFill="accent2" w:themeFillTint="66"/>
          </w:tcPr>
          <w:p w14:paraId="302AAF9E"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709FFED0"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t(114) = 6.61</w:t>
            </w:r>
          </w:p>
        </w:tc>
      </w:tr>
      <w:tr w:rsidR="00857A14" w:rsidRPr="00857A14" w14:paraId="61C30D0C" w14:textId="77777777" w:rsidTr="00857A14">
        <w:tc>
          <w:tcPr>
            <w:tcW w:w="825" w:type="dxa"/>
            <w:vMerge/>
          </w:tcPr>
          <w:p w14:paraId="12BFCBCA" w14:textId="77777777" w:rsidR="00857A14" w:rsidRPr="00857A14" w:rsidRDefault="00857A14" w:rsidP="00857A14">
            <w:pPr>
              <w:rPr>
                <w:rFonts w:asciiTheme="minorHAnsi" w:hAnsiTheme="minorHAnsi" w:cstheme="minorHAnsi"/>
                <w:sz w:val="28"/>
                <w:szCs w:val="28"/>
                <w:lang w:val="en-GB"/>
              </w:rPr>
            </w:pPr>
          </w:p>
        </w:tc>
        <w:tc>
          <w:tcPr>
            <w:tcW w:w="1765" w:type="dxa"/>
          </w:tcPr>
          <w:p w14:paraId="62F9BC94"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Forgotten episodes</w:t>
            </w:r>
          </w:p>
        </w:tc>
        <w:tc>
          <w:tcPr>
            <w:tcW w:w="1808" w:type="dxa"/>
            <w:shd w:val="clear" w:color="auto" w:fill="F7CAAC" w:themeFill="accent2" w:themeFillTint="66"/>
          </w:tcPr>
          <w:p w14:paraId="21C45C73"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p &lt; 0.001</w:t>
            </w:r>
          </w:p>
          <w:p w14:paraId="051B63B9"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GB"/>
              </w:rPr>
              <w:t>t(341) = 6.05</w:t>
            </w:r>
          </w:p>
        </w:tc>
        <w:tc>
          <w:tcPr>
            <w:tcW w:w="1693" w:type="dxa"/>
            <w:shd w:val="clear" w:color="auto" w:fill="F7CAAC" w:themeFill="accent2" w:themeFillTint="66"/>
          </w:tcPr>
          <w:p w14:paraId="06CD6FAD"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1241ED8F"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t(114) = 6.18</w:t>
            </w:r>
          </w:p>
        </w:tc>
        <w:tc>
          <w:tcPr>
            <w:tcW w:w="1701" w:type="dxa"/>
            <w:shd w:val="clear" w:color="auto" w:fill="F7CAAC" w:themeFill="accent2" w:themeFillTint="66"/>
          </w:tcPr>
          <w:p w14:paraId="064332C9"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5B000676"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GB"/>
              </w:rPr>
              <w:t>t(341) = 3.76</w:t>
            </w:r>
          </w:p>
        </w:tc>
        <w:tc>
          <w:tcPr>
            <w:tcW w:w="1760" w:type="dxa"/>
            <w:shd w:val="clear" w:color="auto" w:fill="F7CAAC" w:themeFill="accent2" w:themeFillTint="66"/>
          </w:tcPr>
          <w:p w14:paraId="2B04B49C"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6E91930B"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t(114) = 6.51</w:t>
            </w:r>
          </w:p>
        </w:tc>
      </w:tr>
    </w:tbl>
    <w:p w14:paraId="6E2050E4" w14:textId="77777777" w:rsidR="00622DCC" w:rsidRPr="00857A14" w:rsidRDefault="00622DCC" w:rsidP="00857A14">
      <w:pPr>
        <w:rPr>
          <w:rFonts w:asciiTheme="minorHAnsi" w:hAnsiTheme="minorHAnsi" w:cstheme="minorHAnsi"/>
          <w:sz w:val="28"/>
          <w:szCs w:val="28"/>
          <w:lang w:val="en-US"/>
        </w:rPr>
      </w:pPr>
    </w:p>
    <w:p w14:paraId="534F0F26" w14:textId="77777777" w:rsidR="00857A14" w:rsidRPr="00857A14" w:rsidRDefault="00857A14" w:rsidP="00857A14">
      <w:pPr>
        <w:rPr>
          <w:rFonts w:asciiTheme="minorHAnsi" w:hAnsiTheme="minorHAnsi" w:cstheme="minorHAnsi"/>
          <w:b/>
          <w:bCs/>
          <w:sz w:val="28"/>
          <w:szCs w:val="28"/>
          <w:lang w:val="en-US"/>
        </w:rPr>
      </w:pPr>
    </w:p>
    <w:p w14:paraId="2CE5AC5E" w14:textId="77777777" w:rsidR="00857A14" w:rsidRPr="00857A14" w:rsidRDefault="00857A14" w:rsidP="00857A14">
      <w:pPr>
        <w:rPr>
          <w:rFonts w:asciiTheme="minorHAnsi" w:hAnsiTheme="minorHAnsi" w:cstheme="minorHAnsi"/>
          <w:b/>
          <w:bCs/>
          <w:sz w:val="28"/>
          <w:szCs w:val="28"/>
          <w:lang w:val="en-US"/>
        </w:rPr>
      </w:pPr>
    </w:p>
    <w:p w14:paraId="18105739" w14:textId="77777777" w:rsidR="00857A14" w:rsidRPr="00857A14" w:rsidRDefault="00857A14" w:rsidP="00857A14">
      <w:pPr>
        <w:rPr>
          <w:rFonts w:asciiTheme="minorHAnsi" w:hAnsiTheme="minorHAnsi" w:cstheme="minorHAnsi"/>
          <w:b/>
          <w:bCs/>
          <w:sz w:val="28"/>
          <w:szCs w:val="28"/>
          <w:lang w:val="en-US"/>
        </w:rPr>
      </w:pPr>
    </w:p>
    <w:p w14:paraId="782E3BD0" w14:textId="77777777" w:rsidR="00857A14" w:rsidRPr="00857A14" w:rsidRDefault="00857A14" w:rsidP="00857A14">
      <w:pPr>
        <w:rPr>
          <w:rFonts w:asciiTheme="minorHAnsi" w:hAnsiTheme="minorHAnsi" w:cstheme="minorHAnsi"/>
          <w:b/>
          <w:bCs/>
          <w:sz w:val="28"/>
          <w:szCs w:val="28"/>
          <w:lang w:val="en-US"/>
        </w:rPr>
      </w:pPr>
    </w:p>
    <w:p w14:paraId="0B81823B" w14:textId="77777777" w:rsidR="00857A14" w:rsidRPr="00857A14" w:rsidRDefault="00857A14" w:rsidP="00857A14">
      <w:pPr>
        <w:rPr>
          <w:rFonts w:asciiTheme="minorHAnsi" w:hAnsiTheme="minorHAnsi" w:cstheme="minorHAnsi"/>
          <w:b/>
          <w:bCs/>
          <w:sz w:val="28"/>
          <w:szCs w:val="28"/>
          <w:lang w:val="en-US"/>
        </w:rPr>
      </w:pPr>
    </w:p>
    <w:p w14:paraId="4ABFF271" w14:textId="77777777" w:rsidR="00857A14" w:rsidRPr="00857A14" w:rsidRDefault="00857A14" w:rsidP="00857A14">
      <w:pPr>
        <w:rPr>
          <w:rFonts w:asciiTheme="minorHAnsi" w:hAnsiTheme="minorHAnsi" w:cstheme="minorHAnsi"/>
          <w:b/>
          <w:bCs/>
          <w:sz w:val="28"/>
          <w:szCs w:val="28"/>
          <w:lang w:val="en-US"/>
        </w:rPr>
      </w:pPr>
    </w:p>
    <w:p w14:paraId="6F4F8458" w14:textId="77777777" w:rsidR="00622DCC" w:rsidRPr="00857A14" w:rsidRDefault="00622DCC" w:rsidP="00857A14">
      <w:pPr>
        <w:rPr>
          <w:rFonts w:asciiTheme="minorHAnsi" w:hAnsiTheme="minorHAnsi" w:cstheme="minorHAnsi"/>
          <w:sz w:val="28"/>
          <w:szCs w:val="28"/>
        </w:rPr>
      </w:pPr>
    </w:p>
    <w:p w14:paraId="5895213F" w14:textId="77777777" w:rsidR="00622DCC" w:rsidRPr="001E1470" w:rsidRDefault="00622DCC" w:rsidP="00622DCC"/>
    <w:p w14:paraId="6C2962B3" w14:textId="77777777" w:rsidR="00622DCC" w:rsidRPr="001E1470" w:rsidRDefault="00622DCC" w:rsidP="00622DCC">
      <w:pPr>
        <w:rPr>
          <w:lang w:val="en-US"/>
        </w:rPr>
      </w:pPr>
    </w:p>
    <w:p w14:paraId="0ABC4DB0" w14:textId="77777777" w:rsidR="00622DCC" w:rsidRPr="001E1470" w:rsidRDefault="00622DCC" w:rsidP="00622DCC">
      <w:pPr>
        <w:rPr>
          <w:lang w:val="en-US"/>
        </w:rPr>
      </w:pPr>
    </w:p>
    <w:p w14:paraId="74FD18B3" w14:textId="77777777" w:rsidR="00622DCC" w:rsidRPr="001E1470" w:rsidRDefault="00622DCC" w:rsidP="00622DCC">
      <w:pPr>
        <w:rPr>
          <w:lang w:val="en-US"/>
        </w:rPr>
      </w:pPr>
    </w:p>
    <w:p w14:paraId="2CA97AF9" w14:textId="77777777" w:rsidR="00622DCC" w:rsidRPr="001E1470" w:rsidRDefault="00622DCC" w:rsidP="00622DCC">
      <w:pPr>
        <w:rPr>
          <w:lang w:val="en-US"/>
        </w:rPr>
      </w:pPr>
    </w:p>
    <w:p w14:paraId="7CDF6451" w14:textId="77777777" w:rsidR="00622DCC" w:rsidRPr="001E1470" w:rsidRDefault="00622DCC" w:rsidP="00622DCC">
      <w:pPr>
        <w:rPr>
          <w:lang w:val="en-US"/>
        </w:rPr>
      </w:pPr>
    </w:p>
    <w:p w14:paraId="21186AAB" w14:textId="0573FCE1" w:rsidR="00622DCC" w:rsidRDefault="00622DCC" w:rsidP="00622DCC">
      <w:pPr>
        <w:rPr>
          <w:lang w:val="en-US"/>
        </w:rPr>
      </w:pPr>
      <w:r w:rsidRPr="001E1470">
        <w:rPr>
          <w:lang w:val="en-US"/>
        </w:rPr>
        <w:br w:type="page"/>
      </w:r>
    </w:p>
    <w:p w14:paraId="49A3852A" w14:textId="1574BDA2" w:rsidR="00857A14" w:rsidRPr="001E1470" w:rsidRDefault="00857A14" w:rsidP="00857A14">
      <w:pPr>
        <w:rPr>
          <w:b/>
          <w:bCs/>
          <w:lang w:val="en-US"/>
        </w:rPr>
      </w:pPr>
      <w:r w:rsidRPr="001E1470">
        <w:rPr>
          <w:b/>
          <w:bCs/>
          <w:lang w:val="en-US"/>
        </w:rPr>
        <w:lastRenderedPageBreak/>
        <w:t xml:space="preserve">Table xx. Overview of evidence for periodic fast and slow theta activity during </w:t>
      </w:r>
      <w:r w:rsidRPr="00E468BA">
        <w:rPr>
          <w:b/>
          <w:bCs/>
          <w:lang w:val="en-US"/>
        </w:rPr>
        <w:t xml:space="preserve">encoding and retrieval of (later) reinstated or (later) non-reinstated episodes in </w:t>
      </w:r>
      <w:r w:rsidR="00E72CE9">
        <w:rPr>
          <w:b/>
          <w:bCs/>
          <w:lang w:val="en-US"/>
        </w:rPr>
        <w:t>Experiment 1</w:t>
      </w:r>
      <w:r w:rsidRPr="00E468BA">
        <w:rPr>
          <w:b/>
          <w:bCs/>
          <w:lang w:val="en-US"/>
        </w:rPr>
        <w:t xml:space="preserve"> and </w:t>
      </w:r>
      <w:r w:rsidR="00E72CE9">
        <w:rPr>
          <w:b/>
          <w:bCs/>
          <w:lang w:val="en-US"/>
        </w:rPr>
        <w:t>Experiment 2</w:t>
      </w:r>
      <w:r w:rsidRPr="00E468BA">
        <w:rPr>
          <w:b/>
          <w:bCs/>
          <w:lang w:val="en-US"/>
        </w:rPr>
        <w:t>.</w:t>
      </w:r>
    </w:p>
    <w:tbl>
      <w:tblPr>
        <w:tblStyle w:val="TableGrid"/>
        <w:tblpPr w:leftFromText="180" w:rightFromText="180" w:vertAnchor="text" w:horzAnchor="margin" w:tblpYSpec="bottom"/>
        <w:tblOverlap w:val="never"/>
        <w:tblW w:w="9067" w:type="dxa"/>
        <w:tblLook w:val="04A0" w:firstRow="1" w:lastRow="0" w:firstColumn="1" w:lastColumn="0" w:noHBand="0" w:noVBand="1"/>
      </w:tblPr>
      <w:tblGrid>
        <w:gridCol w:w="825"/>
        <w:gridCol w:w="1437"/>
        <w:gridCol w:w="1729"/>
        <w:gridCol w:w="1666"/>
        <w:gridCol w:w="1808"/>
        <w:gridCol w:w="1602"/>
      </w:tblGrid>
      <w:tr w:rsidR="00857A14" w:rsidRPr="001E1470" w14:paraId="2BA3A31B" w14:textId="77777777" w:rsidTr="00857A14">
        <w:tc>
          <w:tcPr>
            <w:tcW w:w="825" w:type="dxa"/>
            <w:vMerge w:val="restart"/>
          </w:tcPr>
          <w:p w14:paraId="21387679" w14:textId="77777777" w:rsidR="00857A14" w:rsidRPr="00E468BA" w:rsidRDefault="00857A14" w:rsidP="006C07B9">
            <w:pPr>
              <w:rPr>
                <w:rFonts w:asciiTheme="minorHAnsi" w:hAnsiTheme="minorHAnsi" w:cstheme="minorBidi"/>
                <w:sz w:val="28"/>
                <w:szCs w:val="28"/>
                <w:lang w:val="en-US"/>
              </w:rPr>
            </w:pPr>
          </w:p>
        </w:tc>
        <w:tc>
          <w:tcPr>
            <w:tcW w:w="1437" w:type="dxa"/>
          </w:tcPr>
          <w:p w14:paraId="0E25CE1C"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Contrast</w:t>
            </w:r>
          </w:p>
        </w:tc>
        <w:tc>
          <w:tcPr>
            <w:tcW w:w="6805" w:type="dxa"/>
            <w:gridSpan w:val="4"/>
          </w:tcPr>
          <w:p w14:paraId="5B60CCF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Reinstated vs. non-reinstated episodes</w:t>
            </w:r>
          </w:p>
        </w:tc>
      </w:tr>
      <w:tr w:rsidR="00857A14" w:rsidRPr="001E1470" w14:paraId="0869478B" w14:textId="77777777" w:rsidTr="00857A14">
        <w:tc>
          <w:tcPr>
            <w:tcW w:w="825" w:type="dxa"/>
            <w:vMerge/>
          </w:tcPr>
          <w:p w14:paraId="3FB4FCF4" w14:textId="77777777" w:rsidR="00857A14" w:rsidRPr="00E468BA" w:rsidRDefault="00857A14" w:rsidP="006C07B9">
            <w:pPr>
              <w:rPr>
                <w:rFonts w:asciiTheme="minorHAnsi" w:hAnsiTheme="minorHAnsi" w:cstheme="minorBidi"/>
                <w:sz w:val="28"/>
                <w:szCs w:val="28"/>
                <w:lang w:val="en-US"/>
              </w:rPr>
            </w:pPr>
          </w:p>
        </w:tc>
        <w:tc>
          <w:tcPr>
            <w:tcW w:w="1437" w:type="dxa"/>
          </w:tcPr>
          <w:p w14:paraId="1D58F4AF"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Phase</w:t>
            </w:r>
          </w:p>
        </w:tc>
        <w:tc>
          <w:tcPr>
            <w:tcW w:w="1729" w:type="dxa"/>
          </w:tcPr>
          <w:p w14:paraId="78AFA17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Encoding (exp 1)</w:t>
            </w:r>
          </w:p>
        </w:tc>
        <w:tc>
          <w:tcPr>
            <w:tcW w:w="1666" w:type="dxa"/>
          </w:tcPr>
          <w:p w14:paraId="04D1F513" w14:textId="77777777" w:rsidR="00857A14"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 xml:space="preserve">Encoding </w:t>
            </w:r>
          </w:p>
          <w:p w14:paraId="05B39F37"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(exp 2)</w:t>
            </w:r>
          </w:p>
        </w:tc>
        <w:tc>
          <w:tcPr>
            <w:tcW w:w="1808" w:type="dxa"/>
          </w:tcPr>
          <w:p w14:paraId="56EFB521"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Retrieval</w:t>
            </w:r>
          </w:p>
          <w:p w14:paraId="45049D03"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(exp 1)</w:t>
            </w:r>
          </w:p>
        </w:tc>
        <w:tc>
          <w:tcPr>
            <w:tcW w:w="1602" w:type="dxa"/>
          </w:tcPr>
          <w:p w14:paraId="5D0856C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Retrieval</w:t>
            </w:r>
          </w:p>
          <w:p w14:paraId="23F4FBB6"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(exp 2)</w:t>
            </w:r>
          </w:p>
        </w:tc>
      </w:tr>
      <w:tr w:rsidR="00857A14" w:rsidRPr="001E1470" w14:paraId="1BB2473E" w14:textId="77777777" w:rsidTr="00857A14">
        <w:tc>
          <w:tcPr>
            <w:tcW w:w="825" w:type="dxa"/>
            <w:vMerge w:val="restart"/>
          </w:tcPr>
          <w:p w14:paraId="49EA4B7B"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Slow theta</w:t>
            </w:r>
          </w:p>
        </w:tc>
        <w:tc>
          <w:tcPr>
            <w:tcW w:w="1437" w:type="dxa"/>
          </w:tcPr>
          <w:p w14:paraId="3C5E791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Reinstated episodes</w:t>
            </w:r>
          </w:p>
        </w:tc>
        <w:tc>
          <w:tcPr>
            <w:tcW w:w="1729" w:type="dxa"/>
          </w:tcPr>
          <w:p w14:paraId="0F572A51"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0.318</w:t>
            </w:r>
          </w:p>
        </w:tc>
        <w:tc>
          <w:tcPr>
            <w:tcW w:w="1666" w:type="dxa"/>
            <w:shd w:val="clear" w:color="auto" w:fill="F7CAAC" w:themeFill="accent2" w:themeFillTint="66"/>
          </w:tcPr>
          <w:p w14:paraId="1DFF0E3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0.003</w:t>
            </w:r>
          </w:p>
          <w:p w14:paraId="5CD01A1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3.16</w:t>
            </w:r>
          </w:p>
        </w:tc>
        <w:tc>
          <w:tcPr>
            <w:tcW w:w="1808" w:type="dxa"/>
          </w:tcPr>
          <w:p w14:paraId="36857EE2"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0.495</w:t>
            </w:r>
          </w:p>
        </w:tc>
        <w:tc>
          <w:tcPr>
            <w:tcW w:w="1602" w:type="dxa"/>
            <w:shd w:val="clear" w:color="auto" w:fill="F7CAAC" w:themeFill="accent2" w:themeFillTint="66"/>
          </w:tcPr>
          <w:p w14:paraId="3A61631E"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4524468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3.81</w:t>
            </w:r>
          </w:p>
        </w:tc>
      </w:tr>
      <w:tr w:rsidR="00857A14" w:rsidRPr="001E1470" w14:paraId="545D4315" w14:textId="77777777" w:rsidTr="00857A14">
        <w:tc>
          <w:tcPr>
            <w:tcW w:w="825" w:type="dxa"/>
            <w:vMerge/>
          </w:tcPr>
          <w:p w14:paraId="2163D0B8" w14:textId="77777777" w:rsidR="00857A14" w:rsidRPr="00E468BA" w:rsidRDefault="00857A14" w:rsidP="006C07B9">
            <w:pPr>
              <w:rPr>
                <w:rFonts w:asciiTheme="minorHAnsi" w:hAnsiTheme="minorHAnsi" w:cstheme="minorBidi"/>
                <w:sz w:val="28"/>
                <w:szCs w:val="28"/>
                <w:lang w:val="en-US"/>
              </w:rPr>
            </w:pPr>
          </w:p>
        </w:tc>
        <w:tc>
          <w:tcPr>
            <w:tcW w:w="1437" w:type="dxa"/>
          </w:tcPr>
          <w:p w14:paraId="0D4AE95B"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Non-reinstated episodes</w:t>
            </w:r>
          </w:p>
        </w:tc>
        <w:tc>
          <w:tcPr>
            <w:tcW w:w="1729" w:type="dxa"/>
          </w:tcPr>
          <w:p w14:paraId="0DE6F89E"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0.196</w:t>
            </w:r>
          </w:p>
        </w:tc>
        <w:tc>
          <w:tcPr>
            <w:tcW w:w="1666" w:type="dxa"/>
            <w:shd w:val="clear" w:color="auto" w:fill="F7CAAC" w:themeFill="accent2" w:themeFillTint="66"/>
          </w:tcPr>
          <w:p w14:paraId="70DC6D7C"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53610EB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5.00</w:t>
            </w:r>
          </w:p>
        </w:tc>
        <w:tc>
          <w:tcPr>
            <w:tcW w:w="1808" w:type="dxa"/>
          </w:tcPr>
          <w:p w14:paraId="4D7DF58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0.1814</w:t>
            </w:r>
          </w:p>
        </w:tc>
        <w:tc>
          <w:tcPr>
            <w:tcW w:w="1602" w:type="dxa"/>
            <w:shd w:val="clear" w:color="auto" w:fill="F7CAAC" w:themeFill="accent2" w:themeFillTint="66"/>
          </w:tcPr>
          <w:p w14:paraId="7440B8E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7202114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3.48</w:t>
            </w:r>
          </w:p>
        </w:tc>
      </w:tr>
      <w:tr w:rsidR="00857A14" w:rsidRPr="001E1470" w14:paraId="4DBD3F4E" w14:textId="77777777" w:rsidTr="00857A14">
        <w:tc>
          <w:tcPr>
            <w:tcW w:w="825" w:type="dxa"/>
            <w:vMerge w:val="restart"/>
          </w:tcPr>
          <w:p w14:paraId="18E34D5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Fast theta</w:t>
            </w:r>
          </w:p>
        </w:tc>
        <w:tc>
          <w:tcPr>
            <w:tcW w:w="1437" w:type="dxa"/>
          </w:tcPr>
          <w:p w14:paraId="631A5B0B" w14:textId="77777777" w:rsidR="00857A14" w:rsidRPr="00E468BA" w:rsidRDefault="00857A14" w:rsidP="006C07B9">
            <w:pPr>
              <w:rPr>
                <w:rFonts w:asciiTheme="minorHAnsi" w:hAnsiTheme="minorHAnsi" w:cstheme="minorBidi"/>
                <w:sz w:val="28"/>
                <w:szCs w:val="28"/>
                <w:lang w:val="en-GB"/>
              </w:rPr>
            </w:pPr>
            <w:r w:rsidRPr="00E468BA">
              <w:rPr>
                <w:rFonts w:asciiTheme="minorHAnsi" w:hAnsiTheme="minorHAnsi" w:cstheme="minorBidi"/>
                <w:sz w:val="28"/>
                <w:szCs w:val="28"/>
                <w:lang w:val="en-US"/>
              </w:rPr>
              <w:t>Reinstated episodes</w:t>
            </w:r>
          </w:p>
        </w:tc>
        <w:tc>
          <w:tcPr>
            <w:tcW w:w="1729" w:type="dxa"/>
            <w:shd w:val="clear" w:color="auto" w:fill="F7CAAC" w:themeFill="accent2" w:themeFillTint="66"/>
          </w:tcPr>
          <w:p w14:paraId="0523927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40B5733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t(122) = 3.42</w:t>
            </w:r>
          </w:p>
        </w:tc>
        <w:tc>
          <w:tcPr>
            <w:tcW w:w="1666" w:type="dxa"/>
            <w:shd w:val="clear" w:color="auto" w:fill="F7CAAC" w:themeFill="accent2" w:themeFillTint="66"/>
          </w:tcPr>
          <w:p w14:paraId="0C118BA7"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18273F8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3.75</w:t>
            </w:r>
          </w:p>
        </w:tc>
        <w:tc>
          <w:tcPr>
            <w:tcW w:w="1808" w:type="dxa"/>
            <w:shd w:val="clear" w:color="auto" w:fill="F7CAAC" w:themeFill="accent2" w:themeFillTint="66"/>
          </w:tcPr>
          <w:p w14:paraId="34BC671F"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3ACCE4A2"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t(122) = 4.65</w:t>
            </w:r>
          </w:p>
        </w:tc>
        <w:tc>
          <w:tcPr>
            <w:tcW w:w="1602" w:type="dxa"/>
            <w:shd w:val="clear" w:color="auto" w:fill="F7CAAC" w:themeFill="accent2" w:themeFillTint="66"/>
          </w:tcPr>
          <w:p w14:paraId="616BE28E"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0.007</w:t>
            </w:r>
          </w:p>
          <w:p w14:paraId="02DF5B46"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2.86</w:t>
            </w:r>
          </w:p>
        </w:tc>
      </w:tr>
      <w:tr w:rsidR="00857A14" w:rsidRPr="001E1470" w14:paraId="34F4B634" w14:textId="77777777" w:rsidTr="00857A14">
        <w:tc>
          <w:tcPr>
            <w:tcW w:w="825" w:type="dxa"/>
            <w:vMerge/>
          </w:tcPr>
          <w:p w14:paraId="703279FD" w14:textId="77777777" w:rsidR="00857A14" w:rsidRPr="00E468BA" w:rsidRDefault="00857A14" w:rsidP="006C07B9">
            <w:pPr>
              <w:rPr>
                <w:rFonts w:asciiTheme="minorHAnsi" w:hAnsiTheme="minorHAnsi" w:cstheme="minorBidi"/>
                <w:sz w:val="28"/>
                <w:szCs w:val="28"/>
                <w:lang w:val="en-GB"/>
              </w:rPr>
            </w:pPr>
          </w:p>
        </w:tc>
        <w:tc>
          <w:tcPr>
            <w:tcW w:w="1437" w:type="dxa"/>
          </w:tcPr>
          <w:p w14:paraId="5B7EC9E8" w14:textId="77777777" w:rsidR="00857A14" w:rsidRPr="00E468BA" w:rsidRDefault="00857A14" w:rsidP="006C07B9">
            <w:pPr>
              <w:rPr>
                <w:rFonts w:asciiTheme="minorHAnsi" w:hAnsiTheme="minorHAnsi" w:cstheme="minorBidi"/>
                <w:sz w:val="28"/>
                <w:szCs w:val="28"/>
                <w:lang w:val="en-GB"/>
              </w:rPr>
            </w:pPr>
            <w:r w:rsidRPr="00E468BA">
              <w:rPr>
                <w:rFonts w:asciiTheme="minorHAnsi" w:hAnsiTheme="minorHAnsi" w:cstheme="minorBidi"/>
                <w:sz w:val="28"/>
                <w:szCs w:val="28"/>
                <w:lang w:val="en-US"/>
              </w:rPr>
              <w:t>Non-reinstated episodes</w:t>
            </w:r>
          </w:p>
        </w:tc>
        <w:tc>
          <w:tcPr>
            <w:tcW w:w="1729" w:type="dxa"/>
            <w:shd w:val="clear" w:color="auto" w:fill="F7CAAC" w:themeFill="accent2" w:themeFillTint="66"/>
          </w:tcPr>
          <w:p w14:paraId="2A14B1CF"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76F6149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t(122) = 3.82</w:t>
            </w:r>
          </w:p>
        </w:tc>
        <w:tc>
          <w:tcPr>
            <w:tcW w:w="1666" w:type="dxa"/>
            <w:shd w:val="clear" w:color="auto" w:fill="F7CAAC" w:themeFill="accent2" w:themeFillTint="66"/>
          </w:tcPr>
          <w:p w14:paraId="598095C8"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34FF0B06"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3.92</w:t>
            </w:r>
          </w:p>
        </w:tc>
        <w:tc>
          <w:tcPr>
            <w:tcW w:w="1808" w:type="dxa"/>
            <w:shd w:val="clear" w:color="auto" w:fill="F7CAAC" w:themeFill="accent2" w:themeFillTint="66"/>
          </w:tcPr>
          <w:p w14:paraId="3756B833"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14E56043"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t(122) = 4.52</w:t>
            </w:r>
          </w:p>
        </w:tc>
        <w:tc>
          <w:tcPr>
            <w:tcW w:w="1602" w:type="dxa"/>
            <w:shd w:val="clear" w:color="auto" w:fill="F7CAAC" w:themeFill="accent2" w:themeFillTint="66"/>
          </w:tcPr>
          <w:p w14:paraId="3EAA94C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0.002</w:t>
            </w:r>
          </w:p>
          <w:p w14:paraId="31195C3F"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3.48</w:t>
            </w:r>
          </w:p>
        </w:tc>
      </w:tr>
    </w:tbl>
    <w:p w14:paraId="4DB8E7DA" w14:textId="014BF607" w:rsidR="00857A14" w:rsidRDefault="00857A14" w:rsidP="00622DCC">
      <w:pPr>
        <w:rPr>
          <w:lang w:val="en-US"/>
        </w:rPr>
      </w:pPr>
    </w:p>
    <w:p w14:paraId="5A2A09B6" w14:textId="77777777" w:rsidR="00857A14" w:rsidRDefault="00857A14">
      <w:pPr>
        <w:spacing w:after="160" w:line="259" w:lineRule="auto"/>
        <w:rPr>
          <w:lang w:val="en-US"/>
        </w:rPr>
      </w:pPr>
      <w:r>
        <w:rPr>
          <w:lang w:val="en-US"/>
        </w:rPr>
        <w:br w:type="page"/>
      </w:r>
    </w:p>
    <w:p w14:paraId="40C0E3AF" w14:textId="77777777" w:rsidR="00622DCC" w:rsidRPr="00566136" w:rsidRDefault="00622DCC" w:rsidP="00566136">
      <w:pPr>
        <w:pStyle w:val="SMHeading"/>
      </w:pPr>
      <w:commentRangeStart w:id="442"/>
      <w:commentRangeStart w:id="443"/>
      <w:commentRangeStart w:id="444"/>
      <w:r w:rsidRPr="00566136">
        <w:lastRenderedPageBreak/>
        <w:t>Discussion</w:t>
      </w:r>
      <w:commentRangeEnd w:id="442"/>
      <w:r w:rsidRPr="00566136">
        <w:commentReference w:id="442"/>
      </w:r>
      <w:commentRangeEnd w:id="443"/>
      <w:r w:rsidRPr="00566136">
        <w:commentReference w:id="443"/>
      </w:r>
      <w:commentRangeEnd w:id="444"/>
      <w:r w:rsidRPr="00566136">
        <w:commentReference w:id="444"/>
      </w:r>
    </w:p>
    <w:p w14:paraId="42EB87F1" w14:textId="77777777" w:rsidR="00622DCC" w:rsidRPr="001E1470" w:rsidRDefault="00622DCC" w:rsidP="00622DCC">
      <w:pPr>
        <w:rPr>
          <w:lang w:val="en-US"/>
        </w:rPr>
      </w:pPr>
      <w:commentRangeStart w:id="445"/>
      <w:r w:rsidRPr="001E1470">
        <w:rPr>
          <w:lang w:val="en-US"/>
        </w:rPr>
        <w:t>Episodic memories consist of various multimodal elements and are embedded in a distinct temporal and spatial context (xx). The neurophysiological markers of episodic memory processing are still subject to debate, but a considerable body of literature exists that emphasizes the importance of theta oscillations for memory processing (xx).</w:t>
      </w:r>
      <w:commentRangeEnd w:id="445"/>
      <w:r w:rsidRPr="001E1470">
        <w:rPr>
          <w:lang w:val="en-US"/>
        </w:rPr>
        <w:commentReference w:id="445"/>
      </w:r>
      <w:r w:rsidRPr="001E1470">
        <w:rPr>
          <w:lang w:val="en-US"/>
        </w:rPr>
        <w:t xml:space="preserve"> We </w:t>
      </w:r>
      <w:r w:rsidRPr="001E1470">
        <w:t>analysed</w:t>
      </w:r>
      <w:r w:rsidRPr="001E1470">
        <w:rPr>
          <w:lang w:val="en-US"/>
        </w:rPr>
        <w:t xml:space="preserve"> the activity of single neurons relative to the ongoing theta activity in two independent intracranially recorded datasets that were collected using microelectrodes located in the human hippocampus while patients performed a memory association task. </w:t>
      </w:r>
    </w:p>
    <w:p w14:paraId="60CAFA72" w14:textId="26D90137" w:rsidR="00622DCC" w:rsidRPr="001E1470" w:rsidRDefault="00622DCC" w:rsidP="00622DCC">
      <w:pPr>
        <w:rPr>
          <w:lang w:val="en-US"/>
        </w:rPr>
      </w:pPr>
      <w:r w:rsidRPr="001E1470">
        <w:rPr>
          <w:lang w:val="en-US"/>
        </w:rPr>
        <w:t xml:space="preserve">In a recent review Herweg and colleagues </w:t>
      </w:r>
      <w:r w:rsidR="00566136">
        <w:rPr>
          <w:lang w:val="en-US"/>
        </w:rPr>
        <w:fldChar w:fldCharType="begin"/>
      </w:r>
      <w:r w:rsidR="00566136">
        <w:rPr>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Pr>
          <w:lang w:val="en-US"/>
        </w:rPr>
        <w:fldChar w:fldCharType="separate"/>
      </w:r>
      <w:r w:rsidR="00566136">
        <w:rPr>
          <w:noProof/>
          <w:lang w:val="en-US"/>
        </w:rPr>
        <w:t>(Herweg et al., 2020)</w:t>
      </w:r>
      <w:r w:rsidR="00566136">
        <w:rPr>
          <w:lang w:val="en-US"/>
        </w:rPr>
        <w:fldChar w:fldCharType="end"/>
      </w:r>
      <w:r w:rsidRPr="001E1470">
        <w:rPr>
          <w:lang w:val="en-US"/>
        </w:rPr>
        <w:t xml:space="preserve"> suggested that memory processing is reflected in a steeper aperiodic component and an increase in periodic theta activity. Furthermore, studies have revealed that there is not one dominant theta frequency in the human hippocampus, but rather two distinct oscillations – a slow (2-5 Hz) and a fast (5-9 Hz) theta oscillation </w: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 </w:instrTex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EN.CITE.DATA </w:instrText>
      </w:r>
      <w:r w:rsidR="00566136">
        <w:rPr>
          <w:lang w:val="en-US"/>
        </w:rPr>
      </w:r>
      <w:r w:rsidR="00566136">
        <w:rPr>
          <w:lang w:val="en-US"/>
        </w:rPr>
        <w:fldChar w:fldCharType="end"/>
      </w:r>
      <w:r w:rsidR="00566136">
        <w:rPr>
          <w:lang w:val="en-US"/>
        </w:rPr>
      </w:r>
      <w:r w:rsidR="00566136">
        <w:rPr>
          <w:lang w:val="en-US"/>
        </w:rPr>
        <w:fldChar w:fldCharType="separate"/>
      </w:r>
      <w:r w:rsidR="00566136">
        <w:rPr>
          <w:noProof/>
          <w:lang w:val="en-US"/>
        </w:rPr>
        <w:t>(Goyal et al., 2020; Kota et al., 2020)</w:t>
      </w:r>
      <w:r w:rsidR="00566136">
        <w:rPr>
          <w:lang w:val="en-US"/>
        </w:rPr>
        <w:fldChar w:fldCharType="end"/>
      </w:r>
      <w:r w:rsidRPr="001E1470">
        <w:rPr>
          <w:lang w:val="en-US"/>
        </w:rPr>
        <w:t xml:space="preserve">. 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In line with the hypothesis proposed by Herweg and colleagues </w:t>
      </w:r>
      <w:r w:rsidR="00566136">
        <w:rPr>
          <w:lang w:val="en-US"/>
        </w:rPr>
        <w:fldChar w:fldCharType="begin"/>
      </w:r>
      <w:r w:rsidR="00566136">
        <w:rPr>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Pr>
          <w:lang w:val="en-US"/>
        </w:rPr>
        <w:fldChar w:fldCharType="separate"/>
      </w:r>
      <w:r w:rsidR="00566136">
        <w:rPr>
          <w:noProof/>
          <w:lang w:val="en-US"/>
        </w:rPr>
        <w:t>(Herweg et al., 2020)</w:t>
      </w:r>
      <w:r w:rsidR="00566136">
        <w:rPr>
          <w:lang w:val="en-US"/>
        </w:rPr>
        <w:fldChar w:fldCharType="end"/>
      </w:r>
      <w:r w:rsidRPr="001E1470">
        <w:rPr>
          <w:lang w:val="en-US"/>
        </w:rPr>
        <w:t xml:space="preserve"> we found a higher offset and 1/f tilt during retrieval of forgotten episodes. However, this aperiodic difference was absent during memory encoding, and we found no aperiodic differences between reinstated and non-reinstated episodes. We did not find any consistent differences in oscillatory slow and fast theta power for remembered vs. forgotten episodes or reinstated vs. non-reinstated episodes. We found periodic theta activity in both contrasts and during encoding and retrieval, although this evidence was more reliable in the fast theta band. </w:t>
      </w:r>
    </w:p>
    <w:p w14:paraId="65F6D5B5" w14:textId="77777777" w:rsidR="00622DCC" w:rsidRPr="001E1470" w:rsidRDefault="00622DCC" w:rsidP="00622DCC">
      <w:pPr>
        <w:rPr>
          <w:lang w:val="en-US"/>
        </w:rPr>
      </w:pPr>
      <w:r w:rsidRPr="001E1470">
        <w:rPr>
          <w:lang w:val="en-US"/>
        </w:rPr>
        <w:t>To conclude, evidence regarding the offset and steepness of the aperiodic component was inconclusive and we found no evidence of periodic theta power being involved in memory processing.</w:t>
      </w:r>
    </w:p>
    <w:p w14:paraId="497168FB" w14:textId="77777777" w:rsidR="00622DCC" w:rsidRPr="001E1470" w:rsidRDefault="00622DCC" w:rsidP="00622DCC">
      <w:pPr>
        <w:rPr>
          <w:lang w:val="en-US"/>
        </w:rPr>
      </w:pPr>
      <w:r w:rsidRPr="001E1470">
        <w:rPr>
          <w:lang w:val="en-US"/>
        </w:rPr>
        <w:t>There were no significant periodic or aperiodic differences between two categories of successful memory events (i.e., between reinstated and non-reinstated episodes). One possible reason may be that each successfully encoded memory is represented by an assembly of ESNs. As we recorded only from a small subgroup of the ones close to the microwires, the non-reinstated episodes would only differ insofar as we would not record their respective ESNs, because the LFP reflects a larger area than the area in which spikes are recorded.</w:t>
      </w:r>
    </w:p>
    <w:p w14:paraId="1ED53210" w14:textId="040C3B5F" w:rsidR="00622DCC" w:rsidRPr="001E1470" w:rsidRDefault="00622DCC" w:rsidP="00622DCC">
      <w:r w:rsidRPr="001E1470">
        <w:t>However</w:t>
      </w:r>
      <w:r w:rsidRPr="001E1470">
        <w:rPr>
          <w:lang w:val="en-US"/>
        </w:rPr>
        <w:t>,</w:t>
      </w:r>
      <w:r w:rsidRPr="001E1470">
        <w:t xml:space="preserve"> there is a deeper problem with the argument presented by Herweg and colleagues </w:t>
      </w:r>
      <w:r w:rsidR="00566136">
        <w:fldChar w:fldCharType="begin"/>
      </w:r>
      <w:r w:rsidR="00566136">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fldChar w:fldCharType="separate"/>
      </w:r>
      <w:r w:rsidR="00566136">
        <w:rPr>
          <w:noProof/>
        </w:rPr>
        <w:t>(Herweg et al., 2020)</w:t>
      </w:r>
      <w:r w:rsidR="00566136">
        <w:fldChar w:fldCharType="end"/>
      </w:r>
      <w:r w:rsidR="00566136">
        <w:rPr>
          <w:lang w:val="en-DE"/>
        </w:rPr>
        <w:t xml:space="preserve">. </w:t>
      </w:r>
      <w:r w:rsidRPr="001E1470">
        <w:t xml:space="preserve">They recommend contrasting the strength of two successful memories (e.g., how many contextual details are remembered when retrieving an episode). The idea behind that is that in both cases domain-general processes, reflected in the steepness of the aperiodic component, would be present and any </w:t>
      </w:r>
      <w:r w:rsidRPr="001E1470">
        <w:lastRenderedPageBreak/>
        <w:t>differences would be driven by the memory strength. The problem with this is that it implicitly assumes that processes like task engagement, effort, perception and attention are binary. However, a more vividly remembered episode might have a shallower aperiodic component because the patient has paid more attention during the episode and not because of memory processing.</w:t>
      </w:r>
    </w:p>
    <w:p w14:paraId="73EE5139" w14:textId="2DB09F6E" w:rsidR="00622DCC" w:rsidRPr="001E1470" w:rsidRDefault="00622DCC" w:rsidP="00622DCC">
      <w:pPr>
        <w:rPr>
          <w:lang w:val="en-US"/>
        </w:rPr>
      </w:pPr>
      <w:r w:rsidRPr="001E1470">
        <w:rPr>
          <w:lang w:val="en-US"/>
        </w:rPr>
        <w:t xml:space="preserve">It should be noted that methods to separate periodic and aperiodic activity are far from perfect. Especially the large negative deflection in periodic activity e.g., at around 2 Hz in </w:t>
      </w:r>
      <w:r w:rsidRPr="00566136">
        <w:rPr>
          <w:highlight w:val="yellow"/>
          <w:lang w:val="en-US"/>
        </w:rPr>
        <w:t>Figure xx C casts</w:t>
      </w:r>
      <w:r w:rsidRPr="001E1470">
        <w:rPr>
          <w:lang w:val="en-US"/>
        </w:rPr>
        <w:t xml:space="preserve"> doubt on the validity of the aperiodic power estimation. Thus, oscillatory activity at the </w:t>
      </w:r>
      <w:commentRangeStart w:id="446"/>
      <w:r w:rsidRPr="001E1470">
        <w:rPr>
          <w:lang w:val="en-US"/>
        </w:rPr>
        <w:t xml:space="preserve">faster </w:t>
      </w:r>
      <w:commentRangeEnd w:id="446"/>
      <w:r w:rsidRPr="001E1470">
        <w:rPr>
          <w:lang w:val="en-US"/>
        </w:rPr>
        <w:commentReference w:id="446"/>
      </w:r>
      <w:r w:rsidRPr="001E1470">
        <w:rPr>
          <w:lang w:val="en-US"/>
        </w:rPr>
        <w:t xml:space="preserve">theta range may not reflect true periodicity but instead a poor 1/f fit. One might then argue that the lack of a consistent theta phase preference and no encoding-retrieval phase offset might be due to the absence of substantial periodic theta power in microwires. It is possible that macrowires instead integrate over larger areas and show more robust periodic theta activity (unless a bipolar </w:t>
      </w:r>
      <w:r w:rsidRPr="00566136">
        <w:rPr>
          <w:lang w:val="en-US"/>
        </w:rPr>
        <w:t>reference is used; see</w:t>
      </w:r>
      <w:r w:rsidR="00566136" w:rsidRPr="00566136">
        <w:rPr>
          <w:lang w:val="en-DE"/>
        </w:rPr>
        <w:t xml:space="preserve"> </w:t>
      </w:r>
      <w:r w:rsidR="00566136" w:rsidRPr="00566136">
        <w:rPr>
          <w:lang w:val="en-DE"/>
        </w:rPr>
        <w:fldChar w:fldCharType="begin"/>
      </w:r>
      <w:r w:rsidR="00566136" w:rsidRPr="00566136">
        <w:rPr>
          <w:lang w:val="en-DE"/>
        </w:rPr>
        <w:instrText xml:space="preserve"> ADDIN EN.CITE &lt;EndNote&gt;&lt;Cite AuthorYear="1"&gt;&lt;Author&gt;Herweg&lt;/Author&gt;&lt;Year&gt;2020&lt;/Year&gt;&lt;RecNum&gt;111&lt;/RecNum&gt;&lt;DisplayText&gt;Herweg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566136">
        <w:rPr>
          <w:lang w:val="en-DE"/>
        </w:rPr>
        <w:fldChar w:fldCharType="separate"/>
      </w:r>
      <w:r w:rsidR="00566136" w:rsidRPr="00566136">
        <w:rPr>
          <w:noProof/>
          <w:lang w:val="en-DE"/>
        </w:rPr>
        <w:t>Herweg et al. (2020)</w:t>
      </w:r>
      <w:r w:rsidR="00566136" w:rsidRPr="00566136">
        <w:rPr>
          <w:lang w:val="en-DE"/>
        </w:rPr>
        <w:fldChar w:fldCharType="end"/>
      </w:r>
      <w:r w:rsidRPr="00566136">
        <w:rPr>
          <w:lang w:val="en-US"/>
        </w:rPr>
        <w:t>). However</w:t>
      </w:r>
      <w:r w:rsidRPr="001E1470">
        <w:rPr>
          <w:lang w:val="en-US"/>
        </w:rPr>
        <w:t xml:space="preserve">, previous studies have shown spike-field-coupling in the theta range using microwires </w:t>
      </w:r>
      <w:r w:rsidR="00566136">
        <w:rPr>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Pr>
          <w:lang w:val="en-US"/>
        </w:rPr>
        <w:instrText xml:space="preserve"> ADDIN EN.CITE </w:instrText>
      </w:r>
      <w:r w:rsidR="002C7FAD">
        <w:rPr>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Pr>
          <w:lang w:val="en-US"/>
        </w:rPr>
        <w:instrText xml:space="preserve"> ADDIN EN.CITE.DATA </w:instrText>
      </w:r>
      <w:r w:rsidR="002C7FAD">
        <w:rPr>
          <w:lang w:val="en-US"/>
        </w:rPr>
      </w:r>
      <w:r w:rsidR="002C7FAD">
        <w:rPr>
          <w:lang w:val="en-US"/>
        </w:rPr>
        <w:fldChar w:fldCharType="end"/>
      </w:r>
      <w:r w:rsidR="00566136">
        <w:rPr>
          <w:lang w:val="en-US"/>
        </w:rPr>
        <w:fldChar w:fldCharType="separate"/>
      </w:r>
      <w:r w:rsidR="002C7FAD">
        <w:rPr>
          <w:noProof/>
          <w:lang w:val="en-US"/>
        </w:rPr>
        <w:t>(Jacobs et al., 2007; L. Reddy et al., 2021; Roux et al., 2022; Rutishauser et al., 2010)</w:t>
      </w:r>
      <w:r w:rsidR="00566136">
        <w:rPr>
          <w:lang w:val="en-US"/>
        </w:rPr>
        <w:fldChar w:fldCharType="end"/>
      </w:r>
      <w:r w:rsidRPr="001E1470">
        <w:rPr>
          <w:lang w:val="en-US"/>
        </w:rPr>
        <w:t xml:space="preserve"> and spikes can couple to the phase of aperiodic components </w:t>
      </w:r>
      <w:r w:rsidR="00F62457">
        <w:rPr>
          <w:lang w:val="en-US"/>
        </w:rPr>
        <w:fldChar w:fldCharType="begin"/>
      </w:r>
      <w:r w:rsidR="00F62457">
        <w:rPr>
          <w:lang w:val="en-US"/>
        </w:rPr>
        <w:instrText xml:space="preserve"> ADDIN EN.CITE &lt;EndNote&gt;&lt;Cite&gt;&lt;Author&gt;Bush&lt;/Author&gt;&lt;Year&gt;2020&lt;/Year&gt;&lt;RecNum&gt;181&lt;/RecNum&gt;&lt;DisplayText&gt;(Bush &amp;amp; Burgess, 2020)&lt;/DisplayText&gt;&lt;record&gt;&lt;rec-number&gt;181&lt;/rec-number&gt;&lt;foreign-keys&gt;&lt;key app="EN" db-id="pvpx5wazhrvsd3e0ff3perwwwvrdppa005a2" timestamp="1674961277"&gt;181&lt;/key&gt;&lt;/foreign-keys&gt;&lt;ref-type name="Journal Article"&gt;17&lt;/ref-type&gt;&lt;contributors&gt;&lt;authors&gt;&lt;author&gt;Bush, D.&lt;/author&gt;&lt;author&gt;Burgess, N.&lt;/author&gt;&lt;/authors&gt;&lt;/contributors&gt;&lt;auth-address&gt;UCL Institute of Cognitive Neuroscience, London, UK.&amp;#xD;UCL Queen Square Institute of Neurology, London, UK.&lt;/auth-address&gt;&lt;titles&gt;&lt;title&gt;Advantages and detection of phase coding in the absence of rhythmicity&lt;/title&gt;&lt;secondary-title&gt;Hippocampus&lt;/secondary-title&gt;&lt;/titles&gt;&lt;periodical&gt;&lt;full-title&gt;Hippocampus&lt;/full-title&gt;&lt;/periodical&gt;&lt;pages&gt;745-762&lt;/pages&gt;&lt;volume&gt;30&lt;/volume&gt;&lt;number&gt;7&lt;/number&gt;&lt;edition&gt;20200217&lt;/edition&gt;&lt;keywords&gt;&lt;keyword&gt;Action Potentials/*physiology&lt;/keyword&gt;&lt;keyword&gt;Grid Cells/*physiology&lt;/keyword&gt;&lt;keyword&gt;Hippocampus/*cytology/*physiology&lt;/keyword&gt;&lt;keyword&gt;Humans&lt;/keyword&gt;&lt;keyword&gt;*Periodicity&lt;/keyword&gt;&lt;keyword&gt;entorhinal cortex&lt;/keyword&gt;&lt;keyword&gt;grid cells&lt;/keyword&gt;&lt;keyword&gt;hippocampus&lt;/keyword&gt;&lt;keyword&gt;neural coding&lt;/keyword&gt;&lt;keyword&gt;oscillations&lt;/keyword&gt;&lt;keyword&gt;place cells&lt;/keyword&gt;&lt;/keywords&gt;&lt;dates&gt;&lt;year&gt;2020&lt;/year&gt;&lt;pub-dates&gt;&lt;date&gt;Jul&lt;/date&gt;&lt;/pub-dates&gt;&lt;/dates&gt;&lt;isbn&gt;1098-1063 (Electronic)&amp;#xD;1050-9631 (Print)&amp;#xD;1050-9631 (Linking)&lt;/isbn&gt;&lt;accession-num&gt;32065488&lt;/accession-num&gt;&lt;urls&gt;&lt;related-urls&gt;&lt;url&gt;https://www.ncbi.nlm.nih.gov/pubmed/32065488&lt;/url&gt;&lt;/related-urls&gt;&lt;/urls&gt;&lt;custom2&gt;PMC7383596&lt;/custom2&gt;&lt;electronic-resource-num&gt;10.1002/hipo.23199&lt;/electronic-resource-num&gt;&lt;remote-database-name&gt;Medline&lt;/remote-database-name&gt;&lt;remote-database-provider&gt;NLM&lt;/remote-database-provider&gt;&lt;/record&gt;&lt;/Cite&gt;&lt;/EndNote&gt;</w:instrText>
      </w:r>
      <w:r w:rsidR="00F62457">
        <w:rPr>
          <w:lang w:val="en-US"/>
        </w:rPr>
        <w:fldChar w:fldCharType="separate"/>
      </w:r>
      <w:r w:rsidR="00F62457">
        <w:rPr>
          <w:noProof/>
          <w:lang w:val="en-US"/>
        </w:rPr>
        <w:t>(Bush &amp; Burgess, 2020)</w:t>
      </w:r>
      <w:r w:rsidR="00F62457">
        <w:rPr>
          <w:lang w:val="en-US"/>
        </w:rPr>
        <w:fldChar w:fldCharType="end"/>
      </w:r>
      <w:r w:rsidRPr="001E1470">
        <w:rPr>
          <w:lang w:val="en-US"/>
        </w:rPr>
        <w:t>.</w:t>
      </w:r>
    </w:p>
    <w:p w14:paraId="18AEE781" w14:textId="6511C19B" w:rsidR="00622DCC" w:rsidRPr="001E1470" w:rsidRDefault="00622DCC" w:rsidP="00622DCC">
      <w:pPr>
        <w:rPr>
          <w:lang w:val="en-US"/>
        </w:rPr>
      </w:pPr>
      <w:r w:rsidRPr="001E1470">
        <w:rPr>
          <w:lang w:val="en-US"/>
        </w:rPr>
        <w:t>One influential theoretical model proposed that encoding and retrieval of memories occur in opposite phases of the theta oscillation thereby avoiding that encoding new information causes catastrophic interference of older memories</w:t>
      </w:r>
      <w:r w:rsidR="00566136">
        <w:rPr>
          <w:lang w:val="en-DE"/>
        </w:rPr>
        <w:t xml:space="preserve"> </w:t>
      </w:r>
      <w:r w:rsidR="00566136">
        <w:rPr>
          <w:lang w:val="en-DE"/>
        </w:rPr>
        <w:fldChar w:fldCharType="begin"/>
      </w:r>
      <w:r w:rsidR="00566136">
        <w:rPr>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566136">
        <w:rPr>
          <w:lang w:val="en-DE"/>
        </w:rPr>
        <w:fldChar w:fldCharType="separate"/>
      </w:r>
      <w:r w:rsidR="00566136">
        <w:rPr>
          <w:noProof/>
          <w:lang w:val="en-DE"/>
        </w:rPr>
        <w:t>(Hasselmo et al., 2002)</w:t>
      </w:r>
      <w:r w:rsidR="00566136">
        <w:rPr>
          <w:lang w:val="en-DE"/>
        </w:rPr>
        <w:fldChar w:fldCharType="end"/>
      </w:r>
      <w:r w:rsidRPr="001E1470">
        <w:rPr>
          <w:lang w:val="en-US"/>
        </w:rPr>
        <w:t>.</w:t>
      </w:r>
    </w:p>
    <w:p w14:paraId="08F3F3A4" w14:textId="77777777" w:rsidR="00622DCC" w:rsidRPr="001E1470" w:rsidRDefault="00622DCC" w:rsidP="00622DCC">
      <w:pPr>
        <w:rPr>
          <w:lang w:val="en-US"/>
        </w:rPr>
      </w:pPr>
      <w:r w:rsidRPr="001E1470">
        <w:rPr>
          <w:lang w:val="en-US"/>
        </w:rPr>
        <w:t xml:space="preserve">We investigated how the firing activity of different previously identified neuron types relates to the phase of the ongoing theta oscillations during memory encoding and retrieval. We distinguished between spikes from ESNs during reinstated (rESN), non-reinstated episodes (nESN) and spikes from other single neurons (SU). </w:t>
      </w:r>
    </w:p>
    <w:p w14:paraId="11D6A1C3" w14:textId="77777777" w:rsidR="00622DCC" w:rsidRPr="001E1470" w:rsidRDefault="00622DCC" w:rsidP="00622DCC">
      <w:pPr>
        <w:rPr>
          <w:lang w:val="en-US"/>
        </w:rPr>
      </w:pPr>
      <w:r w:rsidRPr="001E1470">
        <w:rPr>
          <w:lang w:val="en-US"/>
        </w:rPr>
        <w:t>Although we found some rudimentary evidence that SU show a slow theta (2-5 Hz) phase preference during encoding and retrieval, this finding was not consistent across the two experiments. Apart from that we did not detect any significant encoding or retrieval theta phase preference for neural firing across experiments. We also found no significant encoding-retrieval phase offset across all neurons, nor when limiting our analysis to neurons that showed significant theta phase coupling during encoding and retrieval.</w:t>
      </w:r>
    </w:p>
    <w:p w14:paraId="72087EBE" w14:textId="5A09A805" w:rsidR="00622DCC" w:rsidRPr="001E1470" w:rsidRDefault="00622DCC" w:rsidP="00622DCC">
      <w:pPr>
        <w:rPr>
          <w:lang w:val="en-US"/>
        </w:rPr>
      </w:pPr>
      <w:r w:rsidRPr="001E1470">
        <w:rPr>
          <w:lang w:val="en-US"/>
        </w:rPr>
        <w:t xml:space="preserve">These unexpected results could be due to various reasons. Many of our recorded neurons may not have been involved in active memory processing and thus did not show any modulation induced by memory encoding and retrieval. However, this does not explain our null findings for rESN, which are, by definition, coding for that specific episode. In this case, our results may be attributed to an insufficient number of eligible neurons or the two seconds preceding the patient’s response may be a suboptimal time window for investigating spike-field coupling. Moreover, we did not differentiate between interneurons and pyramidal neurons, which are known to fire at different theta phases thus introducing more variance </w:t>
      </w:r>
      <w:r w:rsidR="00F62457">
        <w:rPr>
          <w:lang w:val="en-US"/>
        </w:rPr>
        <w:fldChar w:fldCharType="begin"/>
      </w:r>
      <w:r w:rsidR="0057302D">
        <w:rPr>
          <w:lang w:val="en-US"/>
        </w:rPr>
        <w:instrText xml:space="preserve"> ADDIN EN.CITE &lt;EndNote&gt;&lt;Cite&gt;&lt;Author&gt;Csicsvari&lt;/Author&gt;&lt;Year&gt;1999&lt;/Year&gt;&lt;RecNum&gt;180&lt;/RecNum&gt;&lt;DisplayText&gt;(Csicsvari et al., 1999)&lt;/DisplayText&gt;&lt;record&gt;&lt;rec-number&gt;180&lt;/rec-number&gt;&lt;foreign-keys&gt;&lt;key app="EN" db-id="pvpx5wazhrvsd3e0ff3perwwwvrdppa005a2" timestamp="1674961225"&gt;180&lt;/key&gt;&lt;/foreign-keys&gt;&lt;ref-type name="Journal Article"&gt;17&lt;/ref-type&gt;&lt;contributors&gt;&lt;authors&gt;&lt;author&gt;Csicsvari, J.&lt;/author&gt;&lt;author&gt;Hirase, H.&lt;/author&gt;&lt;author&gt;Czurko, A.&lt;/author&gt;&lt;author&gt;Mamiya, A.&lt;/author&gt;&lt;author&gt;Buzsáki, G.&lt;/author&gt;&lt;/authors&gt;&lt;/contributors&gt;&lt;auth-address&gt;Center for Molecular and Behavioral Neuroscience, Rutgers, The State University of New Jersey, Newark, New Jersey 07102, USA.&lt;/auth-address&gt;&lt;titles&gt;&lt;title&gt;Oscillatory coupling of hippocampal pyramidal cells and interneurons in the behaving Rat&lt;/title&gt;&lt;secondary-title&gt;J Neurosci&lt;/secondary-title&gt;&lt;/titles&gt;&lt;periodical&gt;&lt;full-title&gt;J Neurosci&lt;/full-title&gt;&lt;/periodical&gt;&lt;pages&gt;274-87&lt;/pages&gt;&lt;volume&gt;19&lt;/volume&gt;&lt;number&gt;1&lt;/number&gt;&lt;keywords&gt;&lt;keyword&gt;Animals&lt;/keyword&gt;&lt;keyword&gt;Behavior, Animal/*physiology&lt;/keyword&gt;&lt;keyword&gt;Interneurons/*physiology&lt;/keyword&gt;&lt;keyword&gt;Linear Models&lt;/keyword&gt;&lt;keyword&gt;Male&lt;/keyword&gt;&lt;keyword&gt;Nerve Net/*physiology&lt;/keyword&gt;&lt;keyword&gt;Oscillometry&lt;/keyword&gt;&lt;keyword&gt;Pyramidal Cells/*physiology&lt;/keyword&gt;&lt;keyword&gt;Rats&lt;/keyword&gt;&lt;keyword&gt;Theta Rhythm&lt;/keyword&gt;&lt;/keywords&gt;&lt;dates&gt;&lt;year&gt;1999&lt;/year&gt;&lt;pub-dates&gt;&lt;date&gt;Jan 1&lt;/date&gt;&lt;/pub-dates&gt;&lt;/dates&gt;&lt;isbn&gt;0270-6474 (Print)&amp;#xD;1529-2401 (Electronic)&amp;#xD;0270-6474 (Linking)&lt;/isbn&gt;&lt;accession-num&gt;9870957&lt;/accession-num&gt;&lt;urls&gt;&lt;related-urls&gt;&lt;url&gt;https://www.ncbi.nlm.nih.gov/pubmed/9870957&lt;/url&gt;&lt;/related-urls&gt;&lt;/urls&gt;&lt;custom2&gt;PMC6782375&lt;/custom2&gt;&lt;electronic-resource-num&gt;10.1523/JNEUROSCI.19-01-00274.1999&lt;/electronic-resource-num&gt;&lt;remote-database-name&gt;Medline&lt;/remote-database-name&gt;&lt;remote-database-provider&gt;NLM&lt;/remote-database-provider&gt;&lt;/record&gt;&lt;/Cite&gt;&lt;/EndNote&gt;</w:instrText>
      </w:r>
      <w:r w:rsidR="00F62457">
        <w:rPr>
          <w:lang w:val="en-US"/>
        </w:rPr>
        <w:fldChar w:fldCharType="separate"/>
      </w:r>
      <w:r w:rsidR="00F62457">
        <w:rPr>
          <w:noProof/>
          <w:lang w:val="en-US"/>
        </w:rPr>
        <w:t>(Csicsvari et al., 1999)</w:t>
      </w:r>
      <w:r w:rsidR="00F62457">
        <w:rPr>
          <w:lang w:val="en-US"/>
        </w:rPr>
        <w:fldChar w:fldCharType="end"/>
      </w:r>
      <w:r w:rsidRPr="001E1470">
        <w:rPr>
          <w:lang w:val="en-US"/>
        </w:rPr>
        <w:t>.</w:t>
      </w:r>
    </w:p>
    <w:p w14:paraId="4AF3351C" w14:textId="77777777" w:rsidR="00622DCC" w:rsidRPr="001E1470" w:rsidRDefault="00622DCC" w:rsidP="00622DCC">
      <w:pPr>
        <w:rPr>
          <w:lang w:val="en-US"/>
        </w:rPr>
      </w:pPr>
      <w:r w:rsidRPr="001E1470">
        <w:rPr>
          <w:lang w:val="en-US"/>
        </w:rPr>
        <w:lastRenderedPageBreak/>
        <w:t>Most neurons seem to maintain a preferred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6BA32C2C" w14:textId="2F798FB1" w:rsidR="00622DCC" w:rsidRPr="001E1470" w:rsidRDefault="00622DCC" w:rsidP="00622DCC">
      <w:pPr>
        <w:rPr>
          <w:lang w:val="en-US"/>
        </w:rPr>
      </w:pPr>
      <w:commentRangeStart w:id="447"/>
      <w:commentRangeStart w:id="448"/>
      <w:commentRangeStart w:id="449"/>
      <w:r w:rsidRPr="001E1470">
        <w:rPr>
          <w:lang w:val="en-US"/>
        </w:rPr>
        <w:t xml:space="preserve">However, we employed a frequentist approach when analyzing our data; </w:t>
      </w:r>
      <w:commentRangeEnd w:id="447"/>
      <w:r w:rsidRPr="001E1470">
        <w:rPr>
          <w:lang w:val="en-US"/>
        </w:rPr>
        <w:commentReference w:id="447"/>
      </w:r>
      <w:commentRangeEnd w:id="448"/>
      <w:r w:rsidRPr="001E1470">
        <w:rPr>
          <w:lang w:val="en-US"/>
        </w:rPr>
        <w:commentReference w:id="448"/>
      </w:r>
      <w:commentRangeEnd w:id="449"/>
      <w:r w:rsidRPr="001E1470">
        <w:rPr>
          <w:lang w:val="en-US"/>
        </w:rPr>
        <w:commentReference w:id="449"/>
      </w:r>
      <w:r w:rsidRPr="001E1470">
        <w:rPr>
          <w:lang w:val="en-US"/>
        </w:rPr>
        <w:t xml:space="preserve">thus, while we did not find compelling evidence to reject the null hypothesis (i.e., no theta phase difference between spikes at encoding and retrieval), this should not be interpreted as evidence for the null hypothesis </w:t>
      </w:r>
      <w:r w:rsidR="00F62457">
        <w:rPr>
          <w:lang w:val="en-US"/>
        </w:rPr>
        <w:fldChar w:fldCharType="begin"/>
      </w:r>
      <w:r w:rsidR="00F62457">
        <w:rPr>
          <w:lang w:val="en-US"/>
        </w:rPr>
        <w:instrText xml:space="preserve"> ADDIN EN.CITE &lt;EndNote&gt;&lt;Cite&gt;&lt;Author&gt;Dienes&lt;/Author&gt;&lt;Year&gt;2014&lt;/Year&gt;&lt;RecNum&gt;182&lt;/RecNum&gt;&lt;DisplayText&gt;(Dienes, 2014)&lt;/DisplayText&gt;&lt;record&gt;&lt;rec-number&gt;182&lt;/rec-number&gt;&lt;foreign-keys&gt;&lt;key app="EN" db-id="pvpx5wazhrvsd3e0ff3perwwwvrdppa005a2" timestamp="1674961377"&gt;182&lt;/key&gt;&lt;/foreign-keys&gt;&lt;ref-type name="Journal Article"&gt;17&lt;/ref-type&gt;&lt;contributors&gt;&lt;authors&gt;&lt;author&gt;Dienes, Z.&lt;/author&gt;&lt;/authors&gt;&lt;/contributors&gt;&lt;auth-address&gt;School of Psychology and Sackler Centre for Consciousness Science, University of Sussex Brighton, UK.&lt;/auth-address&gt;&lt;titles&gt;&lt;title&gt;Using Bayes to get the most out of non-significant results&lt;/title&gt;&lt;secondary-title&gt;Front Psychol&lt;/secondary-title&gt;&lt;/titles&gt;&lt;periodical&gt;&lt;full-title&gt;Front Psychol&lt;/full-title&gt;&lt;/periodical&gt;&lt;pages&gt;781&lt;/pages&gt;&lt;volume&gt;5&lt;/volume&gt;&lt;edition&gt;20140729&lt;/edition&gt;&lt;keywords&gt;&lt;keyword&gt;Bayes factor&lt;/keyword&gt;&lt;keyword&gt;confidence interval&lt;/keyword&gt;&lt;keyword&gt;highest density region&lt;/keyword&gt;&lt;keyword&gt;null hypothesis&lt;/keyword&gt;&lt;keyword&gt;power&lt;/keyword&gt;&lt;keyword&gt;significance testing&lt;/keyword&gt;&lt;keyword&gt;statistical inference&lt;/keyword&gt;&lt;/keywords&gt;&lt;dates&gt;&lt;year&gt;2014&lt;/year&gt;&lt;/dates&gt;&lt;isbn&gt;1664-1078 (Print)&amp;#xD;1664-1078 (Electronic)&amp;#xD;1664-1078 (Linking)&lt;/isbn&gt;&lt;accession-num&gt;25120503&lt;/accession-num&gt;&lt;urls&gt;&lt;related-urls&gt;&lt;url&gt;https://www.ncbi.nlm.nih.gov/pubmed/25120503&lt;/url&gt;&lt;/related-urls&gt;&lt;/urls&gt;&lt;custom2&gt;PMC4114196&lt;/custom2&gt;&lt;electronic-resource-num&gt;10.3389/fpsyg.2014.00781&lt;/electronic-resource-num&gt;&lt;remote-database-name&gt;PubMed-not-MEDLINE&lt;/remote-database-name&gt;&lt;remote-database-provider&gt;NLM&lt;/remote-database-provider&gt;&lt;/record&gt;&lt;/Cite&gt;&lt;/EndNote&gt;</w:instrText>
      </w:r>
      <w:r w:rsidR="00F62457">
        <w:rPr>
          <w:lang w:val="en-US"/>
        </w:rPr>
        <w:fldChar w:fldCharType="separate"/>
      </w:r>
      <w:r w:rsidR="00F62457">
        <w:rPr>
          <w:noProof/>
          <w:lang w:val="en-US"/>
        </w:rPr>
        <w:t>(Dienes, 2014)</w:t>
      </w:r>
      <w:r w:rsidR="00F62457">
        <w:rPr>
          <w:lang w:val="en-US"/>
        </w:rPr>
        <w:fldChar w:fldCharType="end"/>
      </w:r>
      <w:r w:rsidR="00F62457">
        <w:rPr>
          <w:lang w:val="en-DE"/>
        </w:rPr>
        <w:t xml:space="preserve">. </w:t>
      </w:r>
      <w:r w:rsidRPr="001E1470">
        <w:rPr>
          <w:lang w:val="en-US"/>
        </w:rPr>
        <w:t>To further investigate this, future studies should use a Bayesian framework and use a larger sample size.</w:t>
      </w:r>
    </w:p>
    <w:p w14:paraId="6DE27C82" w14:textId="77777777" w:rsidR="00622DCC" w:rsidRPr="001E1470" w:rsidRDefault="00622DCC" w:rsidP="00622DCC">
      <w:pPr>
        <w:rPr>
          <w:lang w:val="en-US"/>
        </w:rPr>
      </w:pPr>
      <w:r w:rsidRPr="001E1470">
        <w:rPr>
          <w:lang w:val="en-US"/>
        </w:rPr>
        <w:t>To conclude the present chapter, in line with our hypothesis we find that forgotten when compared to remembered episodes have a higher aperiodic offset and a steeper gradient. Contrary to our hypotheses, we found no such pattern during memory encoding and no periodic theta increase for correctly remembered episodes. Likewise, we did not find evidence of neural firing in specific phases during encoding and retrieval, or a phase difference between encoding and retrieval in two independent datasets.</w:t>
      </w:r>
    </w:p>
    <w:p w14:paraId="24CF700E" w14:textId="77777777" w:rsidR="00622DCC" w:rsidRDefault="00622DCC" w:rsidP="00622DCC"/>
    <w:p w14:paraId="450A810F" w14:textId="77777777" w:rsidR="00622DCC" w:rsidRDefault="00622DCC" w:rsidP="00622DCC"/>
    <w:p w14:paraId="3F05EA3A" w14:textId="77777777" w:rsidR="00622DCC" w:rsidRDefault="00622DCC" w:rsidP="00622DCC"/>
    <w:p w14:paraId="60F77B60" w14:textId="77777777" w:rsidR="00622DCC" w:rsidRDefault="00622DCC" w:rsidP="00622DCC"/>
    <w:p w14:paraId="1144F695" w14:textId="77777777" w:rsidR="00622DCC" w:rsidRDefault="00622DCC" w:rsidP="00622DCC"/>
    <w:p w14:paraId="0536345F" w14:textId="1DB46A67" w:rsidR="00A738E5" w:rsidRPr="009939EF" w:rsidRDefault="00622DCC" w:rsidP="00622DCC">
      <w:pPr>
        <w:rPr>
          <w:rFonts w:ascii="Times New Roman" w:hAnsi="Times New Roman" w:cs="Times New Roman"/>
          <w:sz w:val="24"/>
          <w:szCs w:val="24"/>
        </w:rPr>
      </w:pPr>
      <w:r>
        <w:br w:type="page"/>
      </w:r>
    </w:p>
    <w:p w14:paraId="0F9E11A2" w14:textId="107C4456" w:rsidR="00001ECB" w:rsidRDefault="00A738E5" w:rsidP="002C7FAD">
      <w:pPr>
        <w:pStyle w:val="SMHeading"/>
      </w:pPr>
      <w:r w:rsidRPr="002C7FAD">
        <w:lastRenderedPageBreak/>
        <w:t>General Discussion</w:t>
      </w:r>
    </w:p>
    <w:p w14:paraId="6E6C9656" w14:textId="2F1E7532" w:rsidR="00001ECB" w:rsidRDefault="00001ECB">
      <w:pPr>
        <w:spacing w:after="160" w:line="259" w:lineRule="auto"/>
      </w:pPr>
    </w:p>
    <w:p w14:paraId="3E82B8A2" w14:textId="19034D65" w:rsidR="00001ECB" w:rsidRPr="00001ECB" w:rsidRDefault="00001ECB">
      <w:pPr>
        <w:spacing w:after="160" w:line="259" w:lineRule="auto"/>
        <w:rPr>
          <w:lang w:val="en-DE"/>
        </w:rPr>
      </w:pPr>
      <w:r>
        <w:rPr>
          <w:lang w:val="en-DE"/>
        </w:rPr>
        <w:t>Abstract</w:t>
      </w:r>
    </w:p>
    <w:p w14:paraId="13A17F4E" w14:textId="77777777" w:rsidR="00001ECB" w:rsidRDefault="00001ECB">
      <w:pPr>
        <w:spacing w:after="160" w:line="259" w:lineRule="auto"/>
      </w:pPr>
    </w:p>
    <w:p w14:paraId="775DCA53" w14:textId="77777777" w:rsidR="00001ECB" w:rsidRDefault="00001ECB">
      <w:pPr>
        <w:spacing w:after="160" w:line="259" w:lineRule="auto"/>
      </w:pPr>
    </w:p>
    <w:p w14:paraId="68198F14" w14:textId="77777777" w:rsidR="00001ECB" w:rsidRDefault="00001ECB">
      <w:pPr>
        <w:spacing w:after="160" w:line="259" w:lineRule="auto"/>
      </w:pPr>
    </w:p>
    <w:p w14:paraId="1B5E57EA" w14:textId="77777777" w:rsidR="00001ECB" w:rsidRDefault="00001ECB">
      <w:pPr>
        <w:spacing w:after="160" w:line="259" w:lineRule="auto"/>
      </w:pPr>
    </w:p>
    <w:p w14:paraId="21E426EF" w14:textId="77777777" w:rsidR="00001ECB" w:rsidRDefault="00001ECB">
      <w:pPr>
        <w:spacing w:after="160" w:line="259" w:lineRule="auto"/>
      </w:pPr>
    </w:p>
    <w:p w14:paraId="16073F92" w14:textId="77777777" w:rsidR="00001ECB" w:rsidRDefault="00001ECB">
      <w:pPr>
        <w:spacing w:after="160" w:line="259" w:lineRule="auto"/>
      </w:pPr>
    </w:p>
    <w:p w14:paraId="0A5645ED" w14:textId="48B655D2" w:rsidR="00001ECB" w:rsidRDefault="00001ECB">
      <w:pPr>
        <w:spacing w:after="160" w:line="259" w:lineRule="auto"/>
        <w:rPr>
          <w:rFonts w:ascii="Times New Roman" w:eastAsia="Times New Roman" w:hAnsi="Times New Roman" w:cs="Times New Roman"/>
          <w:b/>
          <w:bCs/>
          <w:kern w:val="32"/>
          <w:sz w:val="24"/>
          <w:szCs w:val="24"/>
          <w:lang w:val="en-US"/>
        </w:rPr>
      </w:pPr>
      <w:r>
        <w:br w:type="page"/>
      </w:r>
    </w:p>
    <w:p w14:paraId="33AD0A98" w14:textId="77777777" w:rsidR="00A738E5" w:rsidRPr="002C7FAD" w:rsidRDefault="00A738E5" w:rsidP="002C7FAD">
      <w:pPr>
        <w:pStyle w:val="SMHeading"/>
      </w:pPr>
    </w:p>
    <w:p w14:paraId="09143287" w14:textId="77777777" w:rsidR="00816639" w:rsidRDefault="001E1470" w:rsidP="001E1470">
      <w:pPr>
        <w:pStyle w:val="ListParagraph"/>
        <w:spacing w:line="360" w:lineRule="auto"/>
        <w:ind w:left="0" w:firstLine="720"/>
        <w:rPr>
          <w:sz w:val="24"/>
          <w:szCs w:val="24"/>
        </w:rPr>
      </w:pPr>
      <w:r w:rsidRPr="00816639">
        <w:rPr>
          <w:sz w:val="24"/>
          <w:szCs w:val="24"/>
          <w:highlight w:val="yellow"/>
        </w:rPr>
        <w:t>In the first chapter, I presented evidence of single neurons in the human hippocampus that reinstate their (</w:t>
      </w:r>
      <w:commentRangeStart w:id="450"/>
      <w:r w:rsidRPr="00816639">
        <w:rPr>
          <w:sz w:val="24"/>
          <w:szCs w:val="24"/>
          <w:highlight w:val="yellow"/>
        </w:rPr>
        <w:t>temporal</w:t>
      </w:r>
      <w:commentRangeEnd w:id="450"/>
      <w:r w:rsidRPr="00816639">
        <w:rPr>
          <w:rStyle w:val="CommentReference"/>
          <w:highlight w:val="yellow"/>
        </w:rPr>
        <w:commentReference w:id="450"/>
      </w:r>
      <w:r w:rsidRPr="00816639">
        <w:rPr>
          <w:sz w:val="24"/>
          <w:szCs w:val="24"/>
          <w:highlight w:val="yellow"/>
        </w:rPr>
        <w:t xml:space="preserve">) firing rate during the retrieval of </w:t>
      </w:r>
      <w:r w:rsidRPr="00816639">
        <w:rPr>
          <w:sz w:val="24"/>
          <w:szCs w:val="24"/>
          <w:highlight w:val="yellow"/>
          <w:lang w:val="en-DE"/>
        </w:rPr>
        <w:t>specific</w:t>
      </w:r>
      <w:r w:rsidRPr="00816639">
        <w:rPr>
          <w:sz w:val="24"/>
          <w:szCs w:val="24"/>
          <w:highlight w:val="yellow"/>
        </w:rPr>
        <w:t xml:space="preserve"> episodes. These neurons, referred to as Episode Specific Neurons (ESNs), are distinct from neurons that are tuned to specific concepts </w:t>
      </w:r>
      <w:r w:rsidR="007F51C1" w:rsidRPr="00816639">
        <w:rPr>
          <w:sz w:val="24"/>
          <w:szCs w:val="24"/>
          <w:highlight w:val="yellow"/>
          <w:lang w:val="en-DE"/>
        </w:rPr>
        <w:t>(</w:t>
      </w:r>
      <w:commentRangeStart w:id="451"/>
      <w:r w:rsidR="007F51C1" w:rsidRPr="00816639">
        <w:rPr>
          <w:sz w:val="24"/>
          <w:szCs w:val="24"/>
          <w:highlight w:val="yellow"/>
          <w:lang w:val="en-DE"/>
        </w:rPr>
        <w:t>Concept Neurons; Mormann et al., 2008; Quian Quiroga et al., 2005</w:t>
      </w:r>
      <w:commentRangeEnd w:id="451"/>
      <w:r w:rsidR="007F51C1" w:rsidRPr="00816639">
        <w:rPr>
          <w:rStyle w:val="CommentReference"/>
          <w:rFonts w:eastAsia="Times New Roman"/>
          <w:highlight w:val="yellow"/>
        </w:rPr>
        <w:commentReference w:id="451"/>
      </w:r>
      <w:r w:rsidR="007F51C1" w:rsidRPr="00816639">
        <w:rPr>
          <w:sz w:val="24"/>
          <w:szCs w:val="24"/>
          <w:highlight w:val="yellow"/>
          <w:lang w:val="en-DE"/>
        </w:rPr>
        <w:t>)</w:t>
      </w:r>
      <w:r w:rsidRPr="00816639">
        <w:rPr>
          <w:sz w:val="24"/>
          <w:szCs w:val="24"/>
          <w:highlight w:val="yellow"/>
        </w:rPr>
        <w:t xml:space="preserve"> or reoccurring time points</w:t>
      </w:r>
      <w:r w:rsidR="007F51C1" w:rsidRPr="00816639">
        <w:rPr>
          <w:sz w:val="24"/>
          <w:szCs w:val="24"/>
          <w:highlight w:val="yellow"/>
          <w:lang w:val="en-DE"/>
        </w:rPr>
        <w:t xml:space="preserve"> </w:t>
      </w:r>
      <w:commentRangeStart w:id="452"/>
      <w:r w:rsidR="007F51C1" w:rsidRPr="00816639">
        <w:rPr>
          <w:sz w:val="24"/>
          <w:szCs w:val="24"/>
          <w:highlight w:val="yellow"/>
          <w:lang w:val="en-DE"/>
        </w:rPr>
        <w:t>(</w:t>
      </w:r>
      <w:r w:rsidR="007F51C1" w:rsidRPr="00816639">
        <w:rPr>
          <w:sz w:val="24"/>
          <w:szCs w:val="24"/>
          <w:highlight w:val="yellow"/>
          <w:lang w:val="en-DE"/>
        </w:rPr>
        <w:t xml:space="preserve">Time Cells; </w:t>
      </w:r>
      <w:r w:rsidR="007F51C1" w:rsidRPr="00816639">
        <w:rPr>
          <w:sz w:val="24"/>
          <w:szCs w:val="24"/>
          <w:highlight w:val="yellow"/>
          <w:lang w:val="en-DE"/>
        </w:rPr>
        <w:t>Leila Reddy et al., 2021; Umbach et al., 2020)</w:t>
      </w:r>
      <w:r w:rsidRPr="00816639">
        <w:rPr>
          <w:sz w:val="24"/>
          <w:szCs w:val="24"/>
          <w:highlight w:val="yellow"/>
        </w:rPr>
        <w:t xml:space="preserve">. </w:t>
      </w:r>
      <w:commentRangeEnd w:id="452"/>
      <w:r w:rsidR="007F51C1" w:rsidRPr="00816639">
        <w:rPr>
          <w:rStyle w:val="CommentReference"/>
          <w:rFonts w:eastAsia="Times New Roman"/>
          <w:highlight w:val="yellow"/>
        </w:rPr>
        <w:commentReference w:id="452"/>
      </w:r>
      <w:r w:rsidRPr="00816639">
        <w:rPr>
          <w:sz w:val="24"/>
          <w:szCs w:val="24"/>
          <w:highlight w:val="yellow"/>
        </w:rPr>
        <w:t>Preliminary evidence</w:t>
      </w:r>
      <w:r w:rsidRPr="007F51C1">
        <w:rPr>
          <w:sz w:val="24"/>
          <w:szCs w:val="24"/>
        </w:rPr>
        <w:t xml:space="preserve"> indicates that these E</w:t>
      </w:r>
      <w:r w:rsidRPr="00645B8A">
        <w:rPr>
          <w:sz w:val="24"/>
          <w:szCs w:val="24"/>
        </w:rPr>
        <w:t xml:space="preserve">SNs do not exist in the parahippocampus, although our coverage in that area is </w:t>
      </w:r>
      <w:r>
        <w:rPr>
          <w:sz w:val="24"/>
          <w:szCs w:val="24"/>
        </w:rPr>
        <w:t>sparser</w:t>
      </w:r>
      <w:r w:rsidRPr="00645B8A">
        <w:rPr>
          <w:sz w:val="24"/>
          <w:szCs w:val="24"/>
        </w:rPr>
        <w:t xml:space="preserve"> than in the hippocampus. Additionally, initial evidence suggests that ESNs are likely to be excitatory pyramidal neurons.</w:t>
      </w:r>
      <w:r>
        <w:rPr>
          <w:sz w:val="24"/>
          <w:szCs w:val="24"/>
        </w:rPr>
        <w:t xml:space="preserve"> </w:t>
      </w:r>
    </w:p>
    <w:p w14:paraId="551C4B23" w14:textId="77777777" w:rsidR="00816639" w:rsidRDefault="001E1470" w:rsidP="00816639">
      <w:pPr>
        <w:pStyle w:val="ListParagraph"/>
        <w:spacing w:line="360" w:lineRule="auto"/>
        <w:ind w:left="0" w:firstLine="720"/>
        <w:rPr>
          <w:sz w:val="24"/>
          <w:szCs w:val="24"/>
        </w:rPr>
      </w:pPr>
      <w:r w:rsidRPr="00A1232D">
        <w:rPr>
          <w:sz w:val="24"/>
          <w:szCs w:val="24"/>
        </w:rPr>
        <w:t>In chapter 2, we extended these findings to the high frequency band in the local field potential. Although no consensus has been reached in the literature yet, it is generally agreed upon that an increase in high frequency power reflects an increase in</w:t>
      </w:r>
      <w:r>
        <w:rPr>
          <w:sz w:val="24"/>
          <w:szCs w:val="24"/>
        </w:rPr>
        <w:t xml:space="preserve"> local</w:t>
      </w:r>
      <w:r w:rsidRPr="00A1232D">
        <w:rPr>
          <w:sz w:val="24"/>
          <w:szCs w:val="24"/>
        </w:rPr>
        <w:t xml:space="preserve"> </w:t>
      </w:r>
      <w:commentRangeStart w:id="453"/>
      <w:r w:rsidRPr="001E267F">
        <w:rPr>
          <w:sz w:val="24"/>
          <w:szCs w:val="24"/>
        </w:rPr>
        <w:t xml:space="preserve">neural firing </w:t>
      </w:r>
      <w:commentRangeEnd w:id="453"/>
      <w:r w:rsidRPr="001E267F">
        <w:rPr>
          <w:rStyle w:val="CommentReference"/>
        </w:rPr>
        <w:commentReference w:id="453"/>
      </w:r>
      <w:r w:rsidR="001E267F" w:rsidRPr="001E267F">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Pr>
          <w:sz w:val="24"/>
          <w:szCs w:val="24"/>
          <w:lang w:val="en-GB"/>
        </w:rPr>
        <w:instrText xml:space="preserve"> ADDIN EN.CITE </w:instrText>
      </w:r>
      <w:r w:rsidR="0057302D">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Pr>
          <w:sz w:val="24"/>
          <w:szCs w:val="24"/>
          <w:lang w:val="en-GB"/>
        </w:rPr>
        <w:instrText xml:space="preserve"> ADDIN EN.CITE.DATA </w:instrText>
      </w:r>
      <w:r w:rsidR="0057302D">
        <w:rPr>
          <w:sz w:val="24"/>
          <w:szCs w:val="24"/>
          <w:lang w:val="en-GB"/>
        </w:rPr>
      </w:r>
      <w:r w:rsidR="0057302D">
        <w:rPr>
          <w:sz w:val="24"/>
          <w:szCs w:val="24"/>
          <w:lang w:val="en-GB"/>
        </w:rPr>
        <w:fldChar w:fldCharType="end"/>
      </w:r>
      <w:r w:rsidR="001E267F" w:rsidRPr="001E267F">
        <w:rPr>
          <w:sz w:val="24"/>
          <w:szCs w:val="24"/>
          <w:lang w:val="en-GB"/>
        </w:rPr>
        <w:fldChar w:fldCharType="separate"/>
      </w:r>
      <w:r w:rsidR="0057302D">
        <w:rPr>
          <w:noProof/>
          <w:sz w:val="24"/>
          <w:szCs w:val="24"/>
          <w:lang w:val="en-GB"/>
        </w:rPr>
        <w:t>(Buzsáki et al., 2012; Manning et al., 2009; Nir et al., 2007; Ray et al., 2008)</w:t>
      </w:r>
      <w:r w:rsidR="001E267F" w:rsidRPr="001E267F">
        <w:rPr>
          <w:sz w:val="24"/>
          <w:szCs w:val="24"/>
        </w:rPr>
        <w:fldChar w:fldCharType="end"/>
      </w:r>
      <w:r w:rsidRPr="001E267F">
        <w:rPr>
          <w:sz w:val="24"/>
          <w:szCs w:val="24"/>
        </w:rPr>
        <w:t>. In</w:t>
      </w:r>
      <w:r w:rsidRPr="00A1232D">
        <w:rPr>
          <w:sz w:val="24"/>
          <w:szCs w:val="24"/>
        </w:rPr>
        <w:t xml:space="preserve"> line with this, we found a significant, albeit low, correlation between single neuron firing and high frequency power. In parallel to our earlier findings, we demonstrated that power in the high frequency band (40-200 Hz) was reinstated for particular episodes in a significant number of microwires. This finding was limited to later remembered episodes and did not emerge for later forgotten episodes. Although we did find stimulus dependent high frequency power (HFP) modulations akin to the firing rate increases in Concept Neurons, these HFP changes were not responsible for the HFP memory reinstatements in ESWs. Unexpectedly, the relative power increases in reinstated episodes extended past our frequency range of interest (until ~10 Hz during memory encoding and ~15 Hz during memory retrieval). Future studies should differentiate whether this finding is driven by a power offset, an aperiodic 1/f shift, or oscillatory components. </w:t>
      </w:r>
    </w:p>
    <w:p w14:paraId="17FCFC9C" w14:textId="2F75CBE8" w:rsidR="001E1470" w:rsidRPr="00A1232D" w:rsidRDefault="001E1470" w:rsidP="00816639">
      <w:pPr>
        <w:pStyle w:val="ListParagraph"/>
        <w:spacing w:line="360" w:lineRule="auto"/>
        <w:ind w:left="0" w:firstLine="720"/>
        <w:rPr>
          <w:sz w:val="24"/>
          <w:szCs w:val="24"/>
        </w:rPr>
      </w:pPr>
      <w:r w:rsidRPr="00A1232D">
        <w:rPr>
          <w:sz w:val="24"/>
          <w:szCs w:val="24"/>
        </w:rPr>
        <w:t xml:space="preserve">Ample research points towards a central role of theta </w:t>
      </w:r>
      <w:r>
        <w:rPr>
          <w:sz w:val="24"/>
          <w:szCs w:val="24"/>
        </w:rPr>
        <w:t xml:space="preserve">oscillations </w:t>
      </w:r>
      <w:r w:rsidRPr="00A1232D">
        <w:rPr>
          <w:sz w:val="24"/>
          <w:szCs w:val="24"/>
        </w:rPr>
        <w:t>in episodic memory processing. Recent work has shown that hippocampal theta</w:t>
      </w:r>
      <w:r>
        <w:rPr>
          <w:sz w:val="24"/>
          <w:szCs w:val="24"/>
        </w:rPr>
        <w:t xml:space="preserve"> oscillations</w:t>
      </w:r>
      <w:r w:rsidRPr="00A1232D">
        <w:rPr>
          <w:sz w:val="24"/>
          <w:szCs w:val="24"/>
        </w:rPr>
        <w:t xml:space="preserve"> in humans is divided between a slow (2-5 Hz) and fast (5-9 Hz) theta oscillation.</w:t>
      </w:r>
      <w:r w:rsidRPr="00A1232D">
        <w:rPr>
          <w:b/>
          <w:bCs/>
          <w:sz w:val="24"/>
          <w:szCs w:val="24"/>
        </w:rPr>
        <w:t xml:space="preserve"> </w:t>
      </w:r>
      <w:r w:rsidRPr="00A1232D">
        <w:rPr>
          <w:sz w:val="24"/>
          <w:szCs w:val="24"/>
        </w:rPr>
        <w:t xml:space="preserve">However, the exact role of theta remains elusive. Herweg and colleagues </w:t>
      </w:r>
      <w:r w:rsidR="00F62457">
        <w:rPr>
          <w:sz w:val="24"/>
          <w:szCs w:val="24"/>
        </w:rPr>
        <w:fldChar w:fldCharType="begin"/>
      </w:r>
      <w:r w:rsidR="00F62457">
        <w:rPr>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2457">
        <w:rPr>
          <w:sz w:val="24"/>
          <w:szCs w:val="24"/>
        </w:rPr>
        <w:fldChar w:fldCharType="separate"/>
      </w:r>
      <w:r w:rsidR="00F62457">
        <w:rPr>
          <w:noProof/>
          <w:sz w:val="24"/>
          <w:szCs w:val="24"/>
        </w:rPr>
        <w:t>(Herweg et al., 2020)</w:t>
      </w:r>
      <w:r w:rsidR="00F62457">
        <w:rPr>
          <w:sz w:val="24"/>
          <w:szCs w:val="24"/>
        </w:rPr>
        <w:fldChar w:fldCharType="end"/>
      </w:r>
      <w:r w:rsidRPr="00A1232D">
        <w:rPr>
          <w:sz w:val="24"/>
          <w:szCs w:val="24"/>
        </w:rPr>
        <w:t xml:space="preserve"> proposed that successful memory is reflected in a power shift towards higher frequencies and a circumscribed narrow-band periodic theta increase. In the third chapter we tested this hypothesis in two intracranial datasets but did not find consistent evidence to support it. Based on influential theoretical work by Hasselmo and colleagues</w:t>
      </w:r>
      <w:r w:rsidR="00F62457">
        <w:rPr>
          <w:sz w:val="24"/>
          <w:szCs w:val="24"/>
          <w:lang w:val="en-DE"/>
        </w:rPr>
        <w:t xml:space="preserve"> </w:t>
      </w:r>
      <w:r w:rsidR="00F62457">
        <w:rPr>
          <w:sz w:val="24"/>
          <w:szCs w:val="24"/>
          <w:lang w:val="en-DE"/>
        </w:rPr>
        <w:fldChar w:fldCharType="begin"/>
      </w:r>
      <w:r w:rsidR="00F62457">
        <w:rPr>
          <w:sz w:val="24"/>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F62457">
        <w:rPr>
          <w:sz w:val="24"/>
          <w:szCs w:val="24"/>
          <w:lang w:val="en-DE"/>
        </w:rPr>
        <w:fldChar w:fldCharType="separate"/>
      </w:r>
      <w:r w:rsidR="00F62457">
        <w:rPr>
          <w:noProof/>
          <w:sz w:val="24"/>
          <w:szCs w:val="24"/>
          <w:lang w:val="en-DE"/>
        </w:rPr>
        <w:t>(Hasselmo et al., 2002)</w:t>
      </w:r>
      <w:r w:rsidR="00F62457">
        <w:rPr>
          <w:sz w:val="24"/>
          <w:szCs w:val="24"/>
          <w:lang w:val="en-DE"/>
        </w:rPr>
        <w:fldChar w:fldCharType="end"/>
      </w:r>
      <w:r w:rsidRPr="00A1232D">
        <w:rPr>
          <w:sz w:val="24"/>
          <w:szCs w:val="24"/>
        </w:rPr>
        <w:t xml:space="preserve">, we expected </w:t>
      </w:r>
      <w:r w:rsidR="00AE1B11">
        <w:rPr>
          <w:sz w:val="24"/>
          <w:szCs w:val="24"/>
          <w:lang w:val="en-DE"/>
        </w:rPr>
        <w:t xml:space="preserve">non-tuned </w:t>
      </w:r>
      <w:r w:rsidRPr="00A1232D">
        <w:rPr>
          <w:sz w:val="24"/>
          <w:szCs w:val="24"/>
        </w:rPr>
        <w:t xml:space="preserve">single neurons and ESNs to lock onto different phases of theta. Contrary to our hypothesis, we were unable to identify a consistent phase preference during encoding or retrieval of episodic memories across </w:t>
      </w:r>
      <w:r>
        <w:rPr>
          <w:sz w:val="24"/>
          <w:szCs w:val="24"/>
        </w:rPr>
        <w:t xml:space="preserve">the </w:t>
      </w:r>
      <w:r w:rsidRPr="00A1232D">
        <w:rPr>
          <w:sz w:val="24"/>
          <w:szCs w:val="24"/>
        </w:rPr>
        <w:t xml:space="preserve">two independent datasets. We </w:t>
      </w:r>
      <w:r w:rsidRPr="00A1232D">
        <w:rPr>
          <w:sz w:val="24"/>
          <w:szCs w:val="24"/>
        </w:rPr>
        <w:lastRenderedPageBreak/>
        <w:t xml:space="preserve">also did not find evidence for a theta phase offset between encoding and retrieval. Indeed, many neurons might not be involved in processing a given memory, which provides a possible reason for our findings. However, this does not apply to ESNs which, by definition, code </w:t>
      </w:r>
      <w:r>
        <w:rPr>
          <w:sz w:val="24"/>
          <w:szCs w:val="24"/>
        </w:rPr>
        <w:t xml:space="preserve">for </w:t>
      </w:r>
      <w:r w:rsidRPr="00A1232D">
        <w:rPr>
          <w:sz w:val="24"/>
          <w:szCs w:val="24"/>
        </w:rPr>
        <w:t>a specific memory</w:t>
      </w:r>
      <w:r>
        <w:rPr>
          <w:sz w:val="24"/>
          <w:szCs w:val="24"/>
        </w:rPr>
        <w:t xml:space="preserve"> as reflected in their increased firing rates for that memory</w:t>
      </w:r>
      <w:r w:rsidRPr="00A1232D">
        <w:rPr>
          <w:sz w:val="24"/>
          <w:szCs w:val="24"/>
        </w:rPr>
        <w:t>. The absence of a theta phase effect in this case may be attributed to the low number of ESNs leading to insufficient power to detect an effect.</w:t>
      </w:r>
      <w:r w:rsidRPr="00A1232D">
        <w:rPr>
          <w:b/>
          <w:bCs/>
          <w:sz w:val="24"/>
          <w:szCs w:val="24"/>
        </w:rPr>
        <w:t xml:space="preserve"> </w:t>
      </w:r>
      <w:r w:rsidRPr="00A1232D">
        <w:rPr>
          <w:sz w:val="24"/>
          <w:szCs w:val="24"/>
        </w:rPr>
        <w:t xml:space="preserve">Although a complete absence of theta phase preference goes against previous findings, neurons reportedly lock to a large range of theta phases </w:t>
      </w:r>
      <w:r w:rsidR="00F62457">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Pr>
          <w:sz w:val="24"/>
          <w:szCs w:val="24"/>
        </w:rPr>
        <w:instrText xml:space="preserve"> ADDIN EN.CITE </w:instrText>
      </w:r>
      <w:r w:rsidR="002C7FAD">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Pr>
          <w:sz w:val="24"/>
          <w:szCs w:val="24"/>
        </w:rPr>
        <w:instrText xml:space="preserve"> ADDIN EN.CITE.DATA </w:instrText>
      </w:r>
      <w:r w:rsidR="002C7FAD">
        <w:rPr>
          <w:sz w:val="24"/>
          <w:szCs w:val="24"/>
        </w:rPr>
      </w:r>
      <w:r w:rsidR="002C7FAD">
        <w:rPr>
          <w:sz w:val="24"/>
          <w:szCs w:val="24"/>
        </w:rPr>
        <w:fldChar w:fldCharType="end"/>
      </w:r>
      <w:r w:rsidR="00F62457">
        <w:rPr>
          <w:sz w:val="24"/>
          <w:szCs w:val="24"/>
        </w:rPr>
        <w:fldChar w:fldCharType="separate"/>
      </w:r>
      <w:r w:rsidR="002C7FAD">
        <w:rPr>
          <w:noProof/>
          <w:sz w:val="24"/>
          <w:szCs w:val="24"/>
        </w:rPr>
        <w:t>(Jacobs et al., 2007; L. Reddy et al., 2021; Roux et al., 2022; Rutishauser et al., 2010)</w:t>
      </w:r>
      <w:r w:rsidR="00F62457">
        <w:rPr>
          <w:sz w:val="24"/>
          <w:szCs w:val="24"/>
        </w:rPr>
        <w:fldChar w:fldCharType="end"/>
      </w:r>
      <w:r w:rsidRPr="00A1232D">
        <w:rPr>
          <w:sz w:val="24"/>
          <w:szCs w:val="24"/>
        </w:rPr>
        <w:t>.</w:t>
      </w:r>
    </w:p>
    <w:p w14:paraId="5F73B7C0" w14:textId="77777777" w:rsidR="001E1470" w:rsidRPr="00A1232D" w:rsidRDefault="001E1470" w:rsidP="001E1470">
      <w:pPr>
        <w:pStyle w:val="ListParagraph"/>
        <w:spacing w:line="360" w:lineRule="auto"/>
        <w:ind w:left="0"/>
        <w:rPr>
          <w:sz w:val="24"/>
          <w:szCs w:val="24"/>
        </w:rPr>
      </w:pPr>
      <w:r w:rsidRPr="00A1232D">
        <w:rPr>
          <w:sz w:val="24"/>
          <w:szCs w:val="24"/>
        </w:rPr>
        <w:t>To conclude, we found a single neuron basis of memory processing and extended these findings to activity in a greater population of neurons reflected in the local field potential. While many exciting open questions remain, we hope to have laid a foundation for future work. In the following text we sketch some of these questions.</w:t>
      </w:r>
    </w:p>
    <w:p w14:paraId="755D1ABC" w14:textId="77777777" w:rsidR="001E1470" w:rsidRPr="00A1232D" w:rsidRDefault="001E1470" w:rsidP="001E1470">
      <w:pPr>
        <w:pStyle w:val="ListParagraph"/>
        <w:spacing w:line="360" w:lineRule="auto"/>
        <w:ind w:left="0"/>
        <w:rPr>
          <w:sz w:val="24"/>
          <w:szCs w:val="24"/>
        </w:rPr>
      </w:pPr>
    </w:p>
    <w:p w14:paraId="0FD7A446" w14:textId="320DDFB1" w:rsidR="001E1470" w:rsidRPr="001E267F" w:rsidRDefault="001E267F" w:rsidP="001E1470">
      <w:pPr>
        <w:pStyle w:val="ListParagraph"/>
        <w:spacing w:line="360" w:lineRule="auto"/>
        <w:ind w:left="0"/>
        <w:rPr>
          <w:sz w:val="24"/>
          <w:szCs w:val="24"/>
          <w:lang w:val="en-DE"/>
        </w:rPr>
      </w:pPr>
      <w:r>
        <w:rPr>
          <w:sz w:val="24"/>
          <w:szCs w:val="24"/>
          <w:lang w:val="en-DE"/>
        </w:rPr>
        <w:t>ESNs and Index Neurons</w:t>
      </w:r>
    </w:p>
    <w:p w14:paraId="62D258F4" w14:textId="6DD2812C" w:rsidR="001E1470" w:rsidRPr="004D649D" w:rsidRDefault="001E1470" w:rsidP="00657A29">
      <w:pPr>
        <w:pStyle w:val="ListParagraph"/>
        <w:spacing w:line="360" w:lineRule="auto"/>
        <w:ind w:left="0" w:firstLine="720"/>
        <w:rPr>
          <w:sz w:val="24"/>
          <w:szCs w:val="24"/>
        </w:rPr>
      </w:pPr>
      <w:r w:rsidRPr="00A1232D">
        <w:rPr>
          <w:sz w:val="24"/>
          <w:szCs w:val="24"/>
        </w:rPr>
        <w:t xml:space="preserve">Although our research, that culminated in compelling evidence for ESNs, was inspired by what Teyler and DiScenna </w:t>
      </w:r>
      <w:r w:rsidR="00657A29">
        <w:rPr>
          <w:sz w:val="24"/>
          <w:szCs w:val="24"/>
        </w:rPr>
        <w:fldChar w:fldCharType="begin"/>
      </w:r>
      <w:r w:rsidR="00657A29">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657A29">
        <w:rPr>
          <w:sz w:val="24"/>
          <w:szCs w:val="24"/>
        </w:rPr>
        <w:fldChar w:fldCharType="separate"/>
      </w:r>
      <w:r w:rsidR="00657A29">
        <w:rPr>
          <w:noProof/>
          <w:sz w:val="24"/>
          <w:szCs w:val="24"/>
        </w:rPr>
        <w:t>(Teyler &amp; DiScenna, 1986)</w:t>
      </w:r>
      <w:r w:rsidR="00657A29">
        <w:rPr>
          <w:sz w:val="24"/>
          <w:szCs w:val="24"/>
        </w:rPr>
        <w:fldChar w:fldCharType="end"/>
      </w:r>
      <w:r w:rsidR="00657A29">
        <w:rPr>
          <w:sz w:val="24"/>
          <w:szCs w:val="24"/>
          <w:lang w:val="en-DE"/>
        </w:rPr>
        <w:t xml:space="preserve"> </w:t>
      </w:r>
      <w:r w:rsidRPr="00A1232D">
        <w:rPr>
          <w:sz w:val="24"/>
          <w:szCs w:val="24"/>
        </w:rPr>
        <w:t xml:space="preserve">called Index Neurons, we did not call them such. This is because there are features ascribed to Index Neurons that we cannot test using the two available datasets. Upon presentation of a partial input present at memory encoding the Index </w:t>
      </w:r>
      <w:commentRangeStart w:id="454"/>
      <w:r w:rsidRPr="00A1232D">
        <w:rPr>
          <w:sz w:val="24"/>
          <w:szCs w:val="24"/>
        </w:rPr>
        <w:t>Neuron</w:t>
      </w:r>
      <w:commentRangeEnd w:id="454"/>
      <w:r w:rsidRPr="00A1232D">
        <w:rPr>
          <w:rStyle w:val="CommentReference"/>
          <w:sz w:val="24"/>
          <w:szCs w:val="24"/>
        </w:rPr>
        <w:commentReference w:id="454"/>
      </w:r>
      <w:r w:rsidRPr="00A1232D">
        <w:rPr>
          <w:sz w:val="24"/>
          <w:szCs w:val="24"/>
        </w:rPr>
        <w:t xml:space="preserve"> assembly in CA3 is pattern completed. In both of our experiments, we always use the same memory cue for encoding and retrieval. Nevertheless, we predict that using varying memory cues from the same memory should reinstate the same ESNs. Having access to multiple neurons that are allocated to the same episode would create the opportunity to ask more nuanced questions. If a cue does not initiate memory retrieval, do some neurons reinstate their firing activity, but the activation is not sufficient to pattern complete the entire assembly? Is there a relationship between strength of assembly reinstatement and detail of episodic retrieval? Is there a specific reactivation order based on the memory cue, which would indicate that within an assembly, individual neurons are responsible for specific features within the episode. It is conceivable that depending on the hippocampal subfield these answers differ. As we lack sufficient coverage to record multiple neurons of one assembly that codes an episode, we cannot currently investigate these questions.</w:t>
      </w:r>
      <w:r w:rsidR="00657A29">
        <w:rPr>
          <w:sz w:val="24"/>
          <w:szCs w:val="24"/>
          <w:lang w:val="en-DE"/>
        </w:rPr>
        <w:t xml:space="preserve"> </w:t>
      </w:r>
      <w:r w:rsidRPr="00A1232D">
        <w:rPr>
          <w:sz w:val="24"/>
          <w:szCs w:val="24"/>
        </w:rPr>
        <w:t>Conversely, pattern separation should allow the distinction of highly similar, but different episodes by assigning them to different Index Neuron ensembles. We are unable to verify this using the current experiments because the images used in each episode do not overlap</w:t>
      </w:r>
      <w:commentRangeStart w:id="455"/>
      <w:commentRangeStart w:id="456"/>
      <w:commentRangeStart w:id="457"/>
      <w:r w:rsidRPr="00A1232D">
        <w:rPr>
          <w:sz w:val="24"/>
          <w:szCs w:val="24"/>
        </w:rPr>
        <w:t xml:space="preserve">. </w:t>
      </w:r>
      <w:commentRangeEnd w:id="455"/>
      <w:r w:rsidRPr="00A1232D">
        <w:rPr>
          <w:rStyle w:val="CommentReference"/>
          <w:sz w:val="24"/>
          <w:szCs w:val="24"/>
        </w:rPr>
        <w:commentReference w:id="455"/>
      </w:r>
      <w:commentRangeEnd w:id="456"/>
      <w:r w:rsidRPr="00A1232D">
        <w:rPr>
          <w:rStyle w:val="CommentReference"/>
          <w:sz w:val="24"/>
          <w:szCs w:val="24"/>
        </w:rPr>
        <w:commentReference w:id="456"/>
      </w:r>
      <w:commentRangeEnd w:id="457"/>
      <w:r>
        <w:rPr>
          <w:rStyle w:val="CommentReference"/>
        </w:rPr>
        <w:commentReference w:id="457"/>
      </w:r>
    </w:p>
    <w:p w14:paraId="3AAB73B7" w14:textId="77777777" w:rsidR="001E1470" w:rsidRPr="00A1232D" w:rsidRDefault="001E1470" w:rsidP="001E1470">
      <w:pPr>
        <w:ind w:firstLine="720"/>
        <w:rPr>
          <w:rFonts w:ascii="Times New Roman" w:hAnsi="Times New Roman" w:cs="Times New Roman"/>
          <w:sz w:val="24"/>
          <w:szCs w:val="24"/>
        </w:rPr>
      </w:pPr>
      <w:r w:rsidRPr="004D649D">
        <w:rPr>
          <w:rFonts w:ascii="Times New Roman" w:hAnsi="Times New Roman" w:cs="Times New Roman"/>
          <w:sz w:val="24"/>
          <w:szCs w:val="24"/>
        </w:rPr>
        <w:lastRenderedPageBreak/>
        <w:t>Another important question</w:t>
      </w:r>
      <w:r w:rsidRPr="00A1232D">
        <w:rPr>
          <w:rFonts w:ascii="Times New Roman" w:hAnsi="Times New Roman" w:cs="Times New Roman"/>
          <w:sz w:val="24"/>
          <w:szCs w:val="24"/>
        </w:rPr>
        <w:t xml:space="preserve"> is the stability of the ESN code over time and multiple retrievals. We expect ESNs to generally reinstate their firing pattern on all subsequent retrievals. However, it is possible that some ESNs drop out of the assembly that is allocated to a given episode, which would lead to some variance. Patients in our studies retrieved every episode only once, so we cannot investigate this question. We are currently running an experiment where each episode is retrieved multiple times but will not have a complete dataset in the foreseeable future.</w:t>
      </w:r>
    </w:p>
    <w:p w14:paraId="5E82FC9C" w14:textId="46831BD7" w:rsidR="001E1470" w:rsidRDefault="001E1470" w:rsidP="001E1470">
      <w:pPr>
        <w:rPr>
          <w:rFonts w:ascii="Times New Roman" w:hAnsi="Times New Roman" w:cs="Times New Roman"/>
          <w:sz w:val="24"/>
          <w:szCs w:val="24"/>
        </w:rPr>
      </w:pPr>
      <w:r w:rsidRPr="00A1232D">
        <w:rPr>
          <w:rFonts w:ascii="Times New Roman" w:hAnsi="Times New Roman" w:cs="Times New Roman"/>
          <w:sz w:val="24"/>
          <w:szCs w:val="24"/>
        </w:rPr>
        <w:t xml:space="preserve">An </w:t>
      </w:r>
      <w:r w:rsidR="00657A29" w:rsidRPr="00A1232D">
        <w:rPr>
          <w:rFonts w:ascii="Times New Roman" w:hAnsi="Times New Roman" w:cs="Times New Roman"/>
          <w:sz w:val="24"/>
          <w:szCs w:val="24"/>
        </w:rPr>
        <w:t>interesting, related</w:t>
      </w:r>
      <w:r w:rsidRPr="00A1232D">
        <w:rPr>
          <w:rFonts w:ascii="Times New Roman" w:hAnsi="Times New Roman" w:cs="Times New Roman"/>
          <w:sz w:val="24"/>
          <w:szCs w:val="24"/>
        </w:rPr>
        <w:t xml:space="preserve"> endeavour is exploring the stability of ESNs over time. Are memory traces</w:t>
      </w:r>
      <w:r w:rsidR="00657A29">
        <w:rPr>
          <w:rFonts w:ascii="Times New Roman" w:hAnsi="Times New Roman" w:cs="Times New Roman"/>
          <w:sz w:val="24"/>
          <w:szCs w:val="24"/>
          <w:lang w:val="en-DE"/>
        </w:rPr>
        <w:t xml:space="preserve">, </w:t>
      </w:r>
      <w:r w:rsidRPr="00A1232D">
        <w:rPr>
          <w:rFonts w:ascii="Times New Roman" w:hAnsi="Times New Roman" w:cs="Times New Roman"/>
          <w:sz w:val="24"/>
          <w:szCs w:val="24"/>
        </w:rPr>
        <w:t>as evidenced by ESN firing and HFP increases</w:t>
      </w:r>
      <w:r w:rsidR="00657A29">
        <w:rPr>
          <w:rFonts w:ascii="Times New Roman" w:hAnsi="Times New Roman" w:cs="Times New Roman"/>
          <w:sz w:val="24"/>
          <w:szCs w:val="24"/>
          <w:lang w:val="en-DE"/>
        </w:rPr>
        <w:t xml:space="preserve">, </w:t>
      </w:r>
      <w:r w:rsidRPr="00A1232D">
        <w:rPr>
          <w:rFonts w:ascii="Times New Roman" w:hAnsi="Times New Roman" w:cs="Times New Roman"/>
          <w:sz w:val="24"/>
          <w:szCs w:val="24"/>
        </w:rPr>
        <w:t xml:space="preserve">systematically reactivated during the periods of (extended) consolidation? In this context, sleep is of particular interest as numerous studies suggest it has a role in memory consolidation by reactivating previous experiences </w:t>
      </w:r>
      <w:r w:rsidR="00657A29">
        <w:rPr>
          <w:rFonts w:ascii="Times New Roman" w:hAnsi="Times New Roman" w:cs="Times New Roman"/>
          <w:sz w:val="24"/>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Pr>
          <w:rFonts w:ascii="Times New Roman" w:hAnsi="Times New Roman" w:cs="Times New Roman"/>
          <w:sz w:val="24"/>
          <w:szCs w:val="24"/>
        </w:rPr>
        <w:instrText xml:space="preserve"> ADDIN EN.CITE </w:instrText>
      </w:r>
      <w:r w:rsidR="00657A29">
        <w:rPr>
          <w:rFonts w:ascii="Times New Roman" w:hAnsi="Times New Roman" w:cs="Times New Roman"/>
          <w:sz w:val="24"/>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Pr>
          <w:rFonts w:ascii="Times New Roman" w:hAnsi="Times New Roman" w:cs="Times New Roman"/>
          <w:sz w:val="24"/>
          <w:szCs w:val="24"/>
        </w:rPr>
        <w:instrText xml:space="preserve"> ADDIN EN.CITE.DATA </w:instrText>
      </w:r>
      <w:r w:rsidR="00657A29">
        <w:rPr>
          <w:rFonts w:ascii="Times New Roman" w:hAnsi="Times New Roman" w:cs="Times New Roman"/>
          <w:sz w:val="24"/>
          <w:szCs w:val="24"/>
        </w:rPr>
      </w:r>
      <w:r w:rsidR="00657A29">
        <w:rPr>
          <w:rFonts w:ascii="Times New Roman" w:hAnsi="Times New Roman" w:cs="Times New Roman"/>
          <w:sz w:val="24"/>
          <w:szCs w:val="24"/>
        </w:rPr>
        <w:fldChar w:fldCharType="end"/>
      </w:r>
      <w:r w:rsidR="00657A29">
        <w:rPr>
          <w:rFonts w:ascii="Times New Roman" w:hAnsi="Times New Roman" w:cs="Times New Roman"/>
          <w:sz w:val="24"/>
          <w:szCs w:val="24"/>
        </w:rPr>
      </w:r>
      <w:r w:rsidR="00657A29">
        <w:rPr>
          <w:rFonts w:ascii="Times New Roman" w:hAnsi="Times New Roman" w:cs="Times New Roman"/>
          <w:sz w:val="24"/>
          <w:szCs w:val="24"/>
        </w:rPr>
        <w:fldChar w:fldCharType="separate"/>
      </w:r>
      <w:r w:rsidR="00657A29">
        <w:rPr>
          <w:rFonts w:ascii="Times New Roman" w:hAnsi="Times New Roman" w:cs="Times New Roman"/>
          <w:noProof/>
          <w:sz w:val="24"/>
          <w:szCs w:val="24"/>
        </w:rPr>
        <w:t>(Born et al., 2006; Kolibius et al., 2020; Schreiner et al., 2021)</w:t>
      </w:r>
      <w:r w:rsidR="00657A29">
        <w:rPr>
          <w:rFonts w:ascii="Times New Roman" w:hAnsi="Times New Roman" w:cs="Times New Roman"/>
          <w:sz w:val="24"/>
          <w:szCs w:val="24"/>
        </w:rPr>
        <w:fldChar w:fldCharType="end"/>
      </w:r>
      <w:r w:rsidRPr="00A1232D">
        <w:rPr>
          <w:rFonts w:ascii="Times New Roman" w:hAnsi="Times New Roman" w:cs="Times New Roman"/>
          <w:sz w:val="24"/>
          <w:szCs w:val="24"/>
        </w:rPr>
        <w:t xml:space="preserve">. Do ESNs reliably reinstate a memory days and weeks after memory encoding? Note, that it is a separate question whether the hippocampus in general stays involved in older memories </w:t>
      </w:r>
      <w:r w:rsidR="000D0075">
        <w:rPr>
          <w:rFonts w:ascii="Times New Roman" w:hAnsi="Times New Roman" w:cs="Times New Roman"/>
          <w:sz w:val="24"/>
          <w:szCs w:val="24"/>
        </w:rPr>
        <w:fldChar w:fldCharType="begin"/>
      </w:r>
      <w:r w:rsidR="000D0075">
        <w:rPr>
          <w:rFonts w:ascii="Times New Roman" w:hAnsi="Times New Roman" w:cs="Times New Roman"/>
          <w:sz w:val="24"/>
          <w:szCs w:val="24"/>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000D0075">
        <w:rPr>
          <w:rFonts w:ascii="Times New Roman" w:hAnsi="Times New Roman" w:cs="Times New Roman"/>
          <w:sz w:val="24"/>
          <w:szCs w:val="24"/>
        </w:rPr>
        <w:fldChar w:fldCharType="separate"/>
      </w:r>
      <w:r w:rsidR="000D0075">
        <w:rPr>
          <w:rFonts w:ascii="Times New Roman" w:hAnsi="Times New Roman" w:cs="Times New Roman"/>
          <w:noProof/>
          <w:sz w:val="24"/>
          <w:szCs w:val="24"/>
        </w:rPr>
        <w:t>(Nadel &amp; Moscovitch, 1997)</w:t>
      </w:r>
      <w:r w:rsidR="000D0075">
        <w:rPr>
          <w:rFonts w:ascii="Times New Roman" w:hAnsi="Times New Roman" w:cs="Times New Roman"/>
          <w:sz w:val="24"/>
          <w:szCs w:val="24"/>
        </w:rPr>
        <w:fldChar w:fldCharType="end"/>
      </w:r>
      <w:r w:rsidRPr="00A1232D">
        <w:rPr>
          <w:rFonts w:ascii="Times New Roman" w:hAnsi="Times New Roman" w:cs="Times New Roman"/>
          <w:sz w:val="24"/>
          <w:szCs w:val="24"/>
        </w:rPr>
        <w:t xml:space="preserve"> or not</w:t>
      </w:r>
      <w:r w:rsidR="000D0075">
        <w:rPr>
          <w:rFonts w:ascii="Times New Roman" w:hAnsi="Times New Roman" w:cs="Times New Roman"/>
          <w:sz w:val="24"/>
          <w:szCs w:val="24"/>
          <w:lang w:val="en-DE"/>
        </w:rPr>
        <w:t xml:space="preserve"> </w:t>
      </w:r>
      <w:r w:rsidR="000D0075">
        <w:rPr>
          <w:rFonts w:ascii="Times New Roman" w:hAnsi="Times New Roman" w:cs="Times New Roman"/>
          <w:sz w:val="24"/>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Pr>
          <w:rFonts w:ascii="Times New Roman" w:hAnsi="Times New Roman" w:cs="Times New Roman"/>
          <w:sz w:val="24"/>
          <w:szCs w:val="24"/>
        </w:rPr>
        <w:instrText xml:space="preserve"> ADDIN EN.CITE </w:instrText>
      </w:r>
      <w:r w:rsidR="000D0075">
        <w:rPr>
          <w:rFonts w:ascii="Times New Roman" w:hAnsi="Times New Roman" w:cs="Times New Roman"/>
          <w:sz w:val="24"/>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Pr>
          <w:rFonts w:ascii="Times New Roman" w:hAnsi="Times New Roman" w:cs="Times New Roman"/>
          <w:sz w:val="24"/>
          <w:szCs w:val="24"/>
        </w:rPr>
        <w:instrText xml:space="preserve"> ADDIN EN.CITE.DATA </w:instrText>
      </w:r>
      <w:r w:rsidR="000D0075">
        <w:rPr>
          <w:rFonts w:ascii="Times New Roman" w:hAnsi="Times New Roman" w:cs="Times New Roman"/>
          <w:sz w:val="24"/>
          <w:szCs w:val="24"/>
        </w:rPr>
      </w:r>
      <w:r w:rsidR="000D0075">
        <w:rPr>
          <w:rFonts w:ascii="Times New Roman" w:hAnsi="Times New Roman" w:cs="Times New Roman"/>
          <w:sz w:val="24"/>
          <w:szCs w:val="24"/>
        </w:rPr>
        <w:fldChar w:fldCharType="end"/>
      </w:r>
      <w:r w:rsidR="000D0075">
        <w:rPr>
          <w:rFonts w:ascii="Times New Roman" w:hAnsi="Times New Roman" w:cs="Times New Roman"/>
          <w:sz w:val="24"/>
          <w:szCs w:val="24"/>
        </w:rPr>
      </w:r>
      <w:r w:rsidR="000D0075">
        <w:rPr>
          <w:rFonts w:ascii="Times New Roman" w:hAnsi="Times New Roman" w:cs="Times New Roman"/>
          <w:sz w:val="24"/>
          <w:szCs w:val="24"/>
        </w:rPr>
        <w:fldChar w:fldCharType="separate"/>
      </w:r>
      <w:r w:rsidR="000D0075">
        <w:rPr>
          <w:rFonts w:ascii="Times New Roman" w:hAnsi="Times New Roman" w:cs="Times New Roman"/>
          <w:noProof/>
          <w:sz w:val="24"/>
          <w:szCs w:val="24"/>
        </w:rPr>
        <w:t>(McClelland et al., 1995; Squire &amp; Alvarez, 1995)</w:t>
      </w:r>
      <w:r w:rsidR="000D0075">
        <w:rPr>
          <w:rFonts w:ascii="Times New Roman" w:hAnsi="Times New Roman" w:cs="Times New Roman"/>
          <w:sz w:val="24"/>
          <w:szCs w:val="24"/>
        </w:rPr>
        <w:fldChar w:fldCharType="end"/>
      </w:r>
      <w:r w:rsidRPr="00A1232D">
        <w:rPr>
          <w:rFonts w:ascii="Times New Roman" w:hAnsi="Times New Roman" w:cs="Times New Roman"/>
          <w:sz w:val="24"/>
          <w:szCs w:val="24"/>
        </w:rPr>
        <w:t>. This is because it is conceivable that the original memory trace is transformed during the consolidation period between encoding and retrieval, meaning the initially allocated neurons have been replaced by other neurons or pruned. It is easy in this case to erroneously infer that the hippocampus becomes redundant in retrieving a distant episodic memory when in reality the hippocampal memory trace persists in an altered form (i.e., consisting of fewer or other neurons). In light of this, being able to record more single neurons or even multiple ESNs that reinstate the same episode would be especially insightful. In absence of this possibility our findings that episode reinstatement concurs with HFP increases could be used to investigate the stability of a memory code and the continuous involvement of the hippocampus in episodic memories. As a proxy of much broader neural firing HFP is likely robust to a drop out of some of the initially allocated neurons.</w:t>
      </w:r>
    </w:p>
    <w:p w14:paraId="6221D14C" w14:textId="77777777" w:rsidR="001E1470" w:rsidRPr="00A1232D" w:rsidRDefault="001E1470" w:rsidP="001E1470">
      <w:pPr>
        <w:rPr>
          <w:rFonts w:ascii="Times New Roman" w:hAnsi="Times New Roman" w:cs="Times New Roman"/>
          <w:sz w:val="24"/>
          <w:szCs w:val="24"/>
        </w:rPr>
      </w:pPr>
    </w:p>
    <w:p w14:paraId="46674EA4" w14:textId="77777777" w:rsidR="001E1470" w:rsidRPr="00A1232D" w:rsidRDefault="001E1470" w:rsidP="001E1470">
      <w:pPr>
        <w:pStyle w:val="ListParagraph"/>
        <w:spacing w:line="360" w:lineRule="auto"/>
        <w:ind w:left="0"/>
        <w:rPr>
          <w:sz w:val="24"/>
          <w:szCs w:val="24"/>
        </w:rPr>
      </w:pPr>
      <w:r w:rsidRPr="00FF7F34">
        <w:rPr>
          <w:sz w:val="24"/>
          <w:szCs w:val="24"/>
        </w:rPr>
        <w:t xml:space="preserve">Information flow between hippocampus and </w:t>
      </w:r>
      <w:r>
        <w:rPr>
          <w:sz w:val="24"/>
          <w:szCs w:val="24"/>
        </w:rPr>
        <w:t>neo</w:t>
      </w:r>
      <w:r w:rsidRPr="00FF7F34">
        <w:rPr>
          <w:sz w:val="24"/>
          <w:szCs w:val="24"/>
        </w:rPr>
        <w:t>cortex</w:t>
      </w:r>
    </w:p>
    <w:p w14:paraId="0440B0FD" w14:textId="2CD7A2B3" w:rsidR="001E1470" w:rsidRPr="004D649D" w:rsidRDefault="001E1470" w:rsidP="001E1470">
      <w:pPr>
        <w:pStyle w:val="ListParagraph"/>
        <w:spacing w:line="360" w:lineRule="auto"/>
        <w:ind w:left="0"/>
        <w:rPr>
          <w:sz w:val="24"/>
          <w:szCs w:val="24"/>
        </w:rPr>
      </w:pPr>
      <w:r w:rsidRPr="00FF7F34">
        <w:rPr>
          <w:sz w:val="24"/>
          <w:szCs w:val="24"/>
        </w:rPr>
        <w:t xml:space="preserve">A central part of the </w:t>
      </w:r>
      <w:r w:rsidR="000D0075">
        <w:rPr>
          <w:sz w:val="24"/>
          <w:szCs w:val="24"/>
          <w:lang w:val="en-DE"/>
        </w:rPr>
        <w:t>I</w:t>
      </w:r>
      <w:r w:rsidRPr="00FF7F34">
        <w:rPr>
          <w:sz w:val="24"/>
          <w:szCs w:val="24"/>
        </w:rPr>
        <w:t xml:space="preserve">ndexing </w:t>
      </w:r>
      <w:r w:rsidR="000D0075">
        <w:rPr>
          <w:sz w:val="24"/>
          <w:szCs w:val="24"/>
          <w:lang w:val="en-DE"/>
        </w:rPr>
        <w:t>T</w:t>
      </w:r>
      <w:r w:rsidRPr="00FF7F34">
        <w:rPr>
          <w:sz w:val="24"/>
          <w:szCs w:val="24"/>
        </w:rPr>
        <w:t>heory is that ongoing cortical activation is bound by neurons in the hippocampus which project back and reactivate the initial cortical pattern during successful retrieval</w:t>
      </w:r>
      <w:r w:rsidR="000D0075">
        <w:rPr>
          <w:sz w:val="24"/>
          <w:szCs w:val="24"/>
          <w:lang w:val="en-DE"/>
        </w:rPr>
        <w:t xml:space="preserve"> </w:t>
      </w:r>
      <w:r w:rsidR="000D0075">
        <w:rPr>
          <w:sz w:val="24"/>
          <w:szCs w:val="24"/>
          <w:lang w:val="en-DE"/>
        </w:rPr>
        <w:fldChar w:fldCharType="begin"/>
      </w:r>
      <w:r w:rsidR="000D0075">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0D0075">
        <w:rPr>
          <w:sz w:val="24"/>
          <w:szCs w:val="24"/>
          <w:lang w:val="en-DE"/>
        </w:rPr>
        <w:fldChar w:fldCharType="separate"/>
      </w:r>
      <w:r w:rsidR="000D0075">
        <w:rPr>
          <w:noProof/>
          <w:sz w:val="24"/>
          <w:szCs w:val="24"/>
          <w:lang w:val="en-DE"/>
        </w:rPr>
        <w:t>(Teyler &amp; DiScenna, 1986; Teyler &amp; Rudy, 2007)</w:t>
      </w:r>
      <w:r w:rsidR="000D0075">
        <w:rPr>
          <w:sz w:val="24"/>
          <w:szCs w:val="24"/>
          <w:lang w:val="en-DE"/>
        </w:rPr>
        <w:fldChar w:fldCharType="end"/>
      </w:r>
      <w:r w:rsidRPr="00FF7F34">
        <w:rPr>
          <w:sz w:val="24"/>
          <w:szCs w:val="24"/>
        </w:rPr>
        <w:t>. There are several hurdles in showing this empirically. One is a low spatial coverage of implanted electrodes</w:t>
      </w:r>
      <w:r>
        <w:rPr>
          <w:sz w:val="24"/>
          <w:szCs w:val="24"/>
        </w:rPr>
        <w:t>, which,</w:t>
      </w:r>
      <w:r w:rsidRPr="00FF7F34">
        <w:rPr>
          <w:sz w:val="24"/>
          <w:szCs w:val="24"/>
        </w:rPr>
        <w:t xml:space="preserve"> on top of </w:t>
      </w:r>
      <w:r>
        <w:rPr>
          <w:sz w:val="24"/>
          <w:szCs w:val="24"/>
        </w:rPr>
        <w:t>that, is</w:t>
      </w:r>
      <w:r w:rsidRPr="00FF7F34">
        <w:rPr>
          <w:sz w:val="24"/>
          <w:szCs w:val="24"/>
        </w:rPr>
        <w:t xml:space="preserve"> different for each patient </w:t>
      </w:r>
      <w:r w:rsidRPr="004D649D">
        <w:rPr>
          <w:sz w:val="24"/>
          <w:szCs w:val="24"/>
        </w:rPr>
        <w:t xml:space="preserve">as </w:t>
      </w:r>
      <w:r w:rsidRPr="00FF7F34">
        <w:rPr>
          <w:sz w:val="24"/>
          <w:szCs w:val="24"/>
        </w:rPr>
        <w:t xml:space="preserve">not all patients have electrodes in the same part of the </w:t>
      </w:r>
      <w:r w:rsidRPr="001E267F">
        <w:rPr>
          <w:sz w:val="24"/>
          <w:szCs w:val="24"/>
        </w:rPr>
        <w:t>hippocampus or neo</w:t>
      </w:r>
      <w:commentRangeStart w:id="458"/>
      <w:r w:rsidRPr="001E267F">
        <w:rPr>
          <w:sz w:val="24"/>
          <w:szCs w:val="24"/>
        </w:rPr>
        <w:t>cortex</w:t>
      </w:r>
      <w:commentRangeEnd w:id="458"/>
      <w:r w:rsidRPr="001E267F">
        <w:rPr>
          <w:rStyle w:val="CommentReference"/>
        </w:rPr>
        <w:commentReference w:id="458"/>
      </w:r>
      <w:r w:rsidR="0057302D">
        <w:rPr>
          <w:sz w:val="24"/>
          <w:szCs w:val="24"/>
          <w:lang w:val="en-DE"/>
        </w:rPr>
        <w:t xml:space="preserve">. </w:t>
      </w:r>
      <w:r w:rsidRPr="001E267F">
        <w:rPr>
          <w:sz w:val="24"/>
          <w:szCs w:val="24"/>
        </w:rPr>
        <w:t>Apart from that, th</w:t>
      </w:r>
      <w:r w:rsidRPr="00FF7F34">
        <w:rPr>
          <w:sz w:val="24"/>
          <w:szCs w:val="24"/>
        </w:rPr>
        <w:t xml:space="preserve">e number </w:t>
      </w:r>
      <w:r w:rsidRPr="00FF7F34">
        <w:rPr>
          <w:sz w:val="24"/>
          <w:szCs w:val="24"/>
        </w:rPr>
        <w:lastRenderedPageBreak/>
        <w:t xml:space="preserve">of ESNs per patient is low. These concerns should not deter the curious reader, but merely caution to the difficulty of the task. </w:t>
      </w:r>
    </w:p>
    <w:p w14:paraId="40D2915B" w14:textId="0F3B2936" w:rsidR="001E1470" w:rsidRPr="00FF7F34" w:rsidRDefault="001E1470" w:rsidP="001E1470">
      <w:pPr>
        <w:pStyle w:val="ListParagraph"/>
        <w:spacing w:line="360" w:lineRule="auto"/>
        <w:ind w:left="0"/>
        <w:rPr>
          <w:sz w:val="24"/>
          <w:szCs w:val="24"/>
        </w:rPr>
      </w:pPr>
      <w:r w:rsidRPr="004D649D">
        <w:rPr>
          <w:sz w:val="24"/>
          <w:szCs w:val="24"/>
        </w:rPr>
        <w:t xml:space="preserve">A persisting problem has been discerning periods of memory reinstatement from background activity. One approach to this problem might be combining high frequency activity with concurrent ESN firing, which could serve as a more accurate indicator of memory reinstatement. A second approach is to correlate the instantaneous firing rate of ESNs or HFP with the output of a classifier (e.g., a linear discriminant analysis), which represents a retrieved memory in the </w:t>
      </w:r>
      <w:r w:rsidR="0057302D">
        <w:rPr>
          <w:sz w:val="24"/>
          <w:szCs w:val="24"/>
        </w:rPr>
        <w:t>neocortex</w:t>
      </w:r>
      <w:r w:rsidRPr="004D649D">
        <w:rPr>
          <w:sz w:val="24"/>
          <w:szCs w:val="24"/>
        </w:rPr>
        <w:t xml:space="preserve">. </w:t>
      </w:r>
      <w:r w:rsidRPr="0037362E">
        <w:rPr>
          <w:sz w:val="24"/>
          <w:szCs w:val="24"/>
        </w:rPr>
        <w:t xml:space="preserve">This is preferable over computing the classifier evidence at each individual spike which would assume that each spike leads to memory reinstatement. Especially in neurons that spike frequently each spike might only reflect baseline firing. </w:t>
      </w:r>
      <w:r w:rsidR="00C11C9D" w:rsidRPr="00C11C9D">
        <w:rPr>
          <w:sz w:val="24"/>
          <w:szCs w:val="24"/>
        </w:rPr>
        <w:t>Furthermore, focusing on each individual spike effectively smoothees the evidence for memory retrieval which makes it difficult to compare ESNs with different firing rates.</w:t>
      </w:r>
      <w:r w:rsidR="00C11C9D">
        <w:rPr>
          <w:sz w:val="24"/>
          <w:szCs w:val="24"/>
          <w:lang w:val="en-DE"/>
        </w:rPr>
        <w:t xml:space="preserve"> </w:t>
      </w:r>
      <w:r w:rsidRPr="004D649D">
        <w:rPr>
          <w:sz w:val="24"/>
          <w:szCs w:val="24"/>
        </w:rPr>
        <w:t xml:space="preserve">A </w:t>
      </w:r>
      <w:r w:rsidRPr="000D0075">
        <w:rPr>
          <w:sz w:val="24"/>
          <w:szCs w:val="24"/>
        </w:rPr>
        <w:t>larger increase in instantaneous firing rate would also be easier to discern from baseline firing using a thresholding procedure and could be used as a marker for memory reinstatement. A third way to detect memory reinstatement would be to apply a time-based causality measure (e.g., Granger causality</w:t>
      </w:r>
      <w:r w:rsidR="000D0075" w:rsidRPr="000D0075">
        <w:rPr>
          <w:sz w:val="24"/>
          <w:szCs w:val="24"/>
          <w:lang w:val="en-DE"/>
        </w:rPr>
        <w:t>,</w:t>
      </w:r>
      <w:r w:rsidR="000D0075" w:rsidRPr="000D0075">
        <w:rPr>
          <w:sz w:val="24"/>
          <w:szCs w:val="24"/>
        </w:rPr>
        <w:t xml:space="preserve"> </w:t>
      </w:r>
      <w:r w:rsidR="000D0075" w:rsidRPr="000D0075">
        <w:rPr>
          <w:sz w:val="24"/>
          <w:szCs w:val="24"/>
        </w:rPr>
        <w:fldChar w:fldCharType="begin"/>
      </w:r>
      <w:r w:rsidR="000D0075" w:rsidRPr="000D0075">
        <w:rPr>
          <w:sz w:val="24"/>
          <w:szCs w:val="24"/>
        </w:rPr>
        <w:instrText xml:space="preserve"> ADDIN EN.CITE &lt;EndNote&gt;&lt;Cite AuthorYear="1"&gt;&lt;Author&gt;Granger&lt;/Author&gt;&lt;Year&gt;1969&lt;/Year&gt;&lt;RecNum&gt;189&lt;/RecNum&gt;&lt;DisplayText&gt;Granger (1969)&lt;/DisplayText&gt;&lt;record&gt;&lt;rec-number&gt;189&lt;/rec-number&gt;&lt;foreign-keys&gt;&lt;key app="EN" db-id="pvpx5wazhrvsd3e0ff3perwwwvrdppa005a2" timestamp="1674964112"&gt;189&lt;/key&gt;&lt;/foreign-keys&gt;&lt;ref-type name="Journal Article"&gt;17&lt;/ref-type&gt;&lt;contributors&gt;&lt;authors&gt;&lt;author&gt;Granger, C. W. J.&lt;/author&gt;&lt;/authors&gt;&lt;/contributors&gt;&lt;titles&gt;&lt;title&gt;Investigating Causal Relations by Econometric Models and Cross-Spectral Methods&lt;/title&gt;&lt;secondary-title&gt;Econometrica&lt;/secondary-title&gt;&lt;alt-title&gt;Econometrica&lt;/alt-title&gt;&lt;/titles&gt;&lt;periodical&gt;&lt;full-title&gt;Econometrica&lt;/full-title&gt;&lt;abbr-1&gt;Econometrica&lt;/abbr-1&gt;&lt;/periodical&gt;&lt;alt-periodical&gt;&lt;full-title&gt;Econometrica&lt;/full-title&gt;&lt;abbr-1&gt;Econometrica&lt;/abbr-1&gt;&lt;/alt-periodical&gt;&lt;pages&gt;424-438&lt;/pages&gt;&lt;volume&gt;37&lt;/volume&gt;&lt;number&gt;3&lt;/number&gt;&lt;dates&gt;&lt;year&gt;1969&lt;/year&gt;&lt;/dates&gt;&lt;isbn&gt;0012-9682&lt;/isbn&gt;&lt;accession-num&gt;WOS:A1969E301800005&lt;/accession-num&gt;&lt;urls&gt;&lt;related-urls&gt;&lt;url&gt;&amp;lt;Go to ISI&amp;gt;://WOS:A1969E301800005&lt;/url&gt;&lt;/related-urls&gt;&lt;/urls&gt;&lt;electronic-resource-num&gt;Doi 10.2307/1912791&lt;/electronic-resource-num&gt;&lt;language&gt;English&lt;/language&gt;&lt;/record&gt;&lt;/Cite&gt;&lt;/EndNote&gt;</w:instrText>
      </w:r>
      <w:r w:rsidR="000D0075" w:rsidRPr="000D0075">
        <w:rPr>
          <w:sz w:val="24"/>
          <w:szCs w:val="24"/>
        </w:rPr>
        <w:fldChar w:fldCharType="separate"/>
      </w:r>
      <w:r w:rsidR="000D0075" w:rsidRPr="000D0075">
        <w:rPr>
          <w:noProof/>
          <w:sz w:val="24"/>
          <w:szCs w:val="24"/>
        </w:rPr>
        <w:t>Granger (1969)</w:t>
      </w:r>
      <w:r w:rsidR="000D0075" w:rsidRPr="000D0075">
        <w:rPr>
          <w:sz w:val="24"/>
          <w:szCs w:val="24"/>
        </w:rPr>
        <w:fldChar w:fldCharType="end"/>
      </w:r>
      <w:r w:rsidR="000D0075" w:rsidRPr="000D0075">
        <w:rPr>
          <w:sz w:val="24"/>
          <w:szCs w:val="24"/>
          <w:lang w:val="en-DE"/>
        </w:rPr>
        <w:t>;</w:t>
      </w:r>
      <w:r w:rsidRPr="000D0075">
        <w:rPr>
          <w:sz w:val="24"/>
          <w:szCs w:val="24"/>
        </w:rPr>
        <w:t xml:space="preserve"> Phase Slope Index,</w:t>
      </w:r>
      <w:r w:rsidR="000D0075" w:rsidRPr="000D0075">
        <w:rPr>
          <w:sz w:val="24"/>
          <w:szCs w:val="24"/>
        </w:rPr>
        <w:t xml:space="preserve"> </w:t>
      </w:r>
      <w:r w:rsidR="000D0075" w:rsidRPr="000D0075">
        <w:rPr>
          <w:sz w:val="24"/>
          <w:szCs w:val="24"/>
        </w:rPr>
        <w:fldChar w:fldCharType="begin"/>
      </w:r>
      <w:r w:rsidR="000D0075" w:rsidRPr="000D0075">
        <w:rPr>
          <w:sz w:val="24"/>
          <w:szCs w:val="24"/>
        </w:rPr>
        <w:instrText xml:space="preserve"> ADDIN EN.CITE &lt;EndNote&gt;&lt;Cite AuthorYear="1"&gt;&lt;Author&gt;Nolte&lt;/Author&gt;&lt;Year&gt;2008&lt;/Year&gt;&lt;RecNum&gt;190&lt;/RecNum&gt;&lt;DisplayText&gt;Nolte et al. (2008)&lt;/DisplayText&gt;&lt;record&gt;&lt;rec-number&gt;190&lt;/rec-number&gt;&lt;foreign-keys&gt;&lt;key app="EN" db-id="pvpx5wazhrvsd3e0ff3perwwwvrdppa005a2" timestamp="1674964178"&gt;190&lt;/key&gt;&lt;/foreign-keys&gt;&lt;ref-type name="Journal Article"&gt;17&lt;/ref-type&gt;&lt;contributors&gt;&lt;authors&gt;&lt;author&gt;Nolte, G.&lt;/author&gt;&lt;author&gt;Ziehe, A.&lt;/author&gt;&lt;author&gt;Nikulin, V. V.&lt;/author&gt;&lt;author&gt;Schlogl, A.&lt;/author&gt;&lt;author&gt;Kramer, N.&lt;/author&gt;&lt;author&gt;Brismar, T.&lt;/author&gt;&lt;author&gt;Muller, K. R.&lt;/author&gt;&lt;/authors&gt;&lt;/contributors&gt;&lt;auth-address&gt;Fraunhofer FIRST IDA, Berlin, Germany&amp;#xD;Tech Univ Berlin, Machine Learning Lab, Berlin, Germany&amp;#xD;Bernstein Ctr Computat Neurosci, Charite, Dept Neurol, Berlin, Germany&amp;#xD;Karolinska Inst, Karolinska Hosp, S-10401 Stockholm, Sweden&lt;/auth-address&gt;&lt;titles&gt;&lt;title&gt;Robustly estimating the flow direction of information in complex physical systems&lt;/title&gt;&lt;secondary-title&gt;Physical Review Letters&lt;/secondary-title&gt;&lt;alt-title&gt;Phys Rev Lett&lt;/alt-title&gt;&lt;/titles&gt;&lt;periodical&gt;&lt;full-title&gt;Physical review letters&lt;/full-title&gt;&lt;/periodical&gt;&lt;volume&gt;100&lt;/volume&gt;&lt;number&gt;23&lt;/number&gt;&lt;keywords&gt;&lt;keyword&gt;granger causality&lt;/keyword&gt;&lt;keyword&gt;brain&lt;/keyword&gt;&lt;keyword&gt;coherency&lt;/keyword&gt;&lt;keyword&gt;oscillations&lt;/keyword&gt;&lt;keyword&gt;signatures&lt;/keyword&gt;&lt;keyword&gt;networks&lt;/keyword&gt;&lt;/keywords&gt;&lt;dates&gt;&lt;year&gt;2008&lt;/year&gt;&lt;pub-dates&gt;&lt;date&gt;Jun 13&lt;/date&gt;&lt;/pub-dates&gt;&lt;/dates&gt;&lt;isbn&gt;0031-9007&lt;/isbn&gt;&lt;accession-num&gt;WOS:000256708100030&lt;/accession-num&gt;&lt;urls&gt;&lt;related-urls&gt;&lt;url&gt;&amp;lt;Go to ISI&amp;gt;://WOS:000256708100030&lt;/url&gt;&lt;/related-urls&gt;&lt;/urls&gt;&lt;electronic-resource-num&gt;ARTN 234101&amp;#xD;10.1103/PhysRevLett.100.234101&lt;/electronic-resource-num&gt;&lt;language&gt;English&lt;/language&gt;&lt;/record&gt;&lt;/Cite&gt;&lt;/EndNote&gt;</w:instrText>
      </w:r>
      <w:r w:rsidR="000D0075" w:rsidRPr="000D0075">
        <w:rPr>
          <w:sz w:val="24"/>
          <w:szCs w:val="24"/>
        </w:rPr>
        <w:fldChar w:fldCharType="separate"/>
      </w:r>
      <w:r w:rsidR="000D0075" w:rsidRPr="000D0075">
        <w:rPr>
          <w:noProof/>
          <w:sz w:val="24"/>
          <w:szCs w:val="24"/>
        </w:rPr>
        <w:t>Nolte et al. (2008)</w:t>
      </w:r>
      <w:r w:rsidR="000D0075" w:rsidRPr="000D0075">
        <w:rPr>
          <w:sz w:val="24"/>
          <w:szCs w:val="24"/>
        </w:rPr>
        <w:fldChar w:fldCharType="end"/>
      </w:r>
      <w:r w:rsidR="000D0075">
        <w:rPr>
          <w:sz w:val="24"/>
          <w:szCs w:val="24"/>
          <w:lang w:val="en-DE"/>
        </w:rPr>
        <w:t>)</w:t>
      </w:r>
      <w:r w:rsidRPr="000D0075">
        <w:rPr>
          <w:sz w:val="24"/>
          <w:szCs w:val="24"/>
        </w:rPr>
        <w:t xml:space="preserve"> on shorter data segments during the retrieval phase, when information is thought to flow from the hippocampus to the </w:t>
      </w:r>
      <w:r w:rsidR="0057302D">
        <w:rPr>
          <w:sz w:val="24"/>
          <w:szCs w:val="24"/>
        </w:rPr>
        <w:t>neocortex</w:t>
      </w:r>
      <w:r w:rsidRPr="000D0075">
        <w:rPr>
          <w:sz w:val="24"/>
          <w:szCs w:val="24"/>
        </w:rPr>
        <w:t xml:space="preserve"> </w:t>
      </w:r>
      <w:r w:rsidR="00E07BA7">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Pr>
          <w:sz w:val="24"/>
          <w:szCs w:val="24"/>
        </w:rPr>
        <w:instrText xml:space="preserve"> ADDIN EN.CITE </w:instrText>
      </w:r>
      <w:r w:rsidR="00E07BA7">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Pr>
          <w:sz w:val="24"/>
          <w:szCs w:val="24"/>
        </w:rPr>
        <w:instrText xml:space="preserve"> ADDIN EN.CITE.DATA </w:instrText>
      </w:r>
      <w:r w:rsidR="00E07BA7">
        <w:rPr>
          <w:sz w:val="24"/>
          <w:szCs w:val="24"/>
        </w:rPr>
      </w:r>
      <w:r w:rsidR="00E07BA7">
        <w:rPr>
          <w:sz w:val="24"/>
          <w:szCs w:val="24"/>
        </w:rPr>
        <w:fldChar w:fldCharType="end"/>
      </w:r>
      <w:r w:rsidR="00E07BA7">
        <w:rPr>
          <w:sz w:val="24"/>
          <w:szCs w:val="24"/>
        </w:rPr>
      </w:r>
      <w:r w:rsidR="00E07BA7">
        <w:rPr>
          <w:sz w:val="24"/>
          <w:szCs w:val="24"/>
        </w:rPr>
        <w:fldChar w:fldCharType="separate"/>
      </w:r>
      <w:r w:rsidR="00E07BA7">
        <w:rPr>
          <w:noProof/>
          <w:sz w:val="24"/>
          <w:szCs w:val="24"/>
        </w:rPr>
        <w:t>(Linde-Domingo et al., 2019)</w:t>
      </w:r>
      <w:r w:rsidR="00E07BA7">
        <w:rPr>
          <w:sz w:val="24"/>
          <w:szCs w:val="24"/>
        </w:rPr>
        <w:fldChar w:fldCharType="end"/>
      </w:r>
      <w:r w:rsidRPr="000D0075">
        <w:rPr>
          <w:sz w:val="24"/>
          <w:szCs w:val="24"/>
        </w:rPr>
        <w:t xml:space="preserve">. Segments in which activity in one area predicts the activity in the other are likely timepoints at which memory retrieval occurs. A fourth way would be to identify memory reinstatement in the </w:t>
      </w:r>
      <w:r w:rsidR="0057302D">
        <w:rPr>
          <w:sz w:val="24"/>
          <w:szCs w:val="24"/>
        </w:rPr>
        <w:t>neocortex</w:t>
      </w:r>
      <w:commentRangeStart w:id="459"/>
      <w:r w:rsidRPr="000D0075">
        <w:rPr>
          <w:sz w:val="24"/>
          <w:szCs w:val="24"/>
        </w:rPr>
        <w:t xml:space="preserve"> </w:t>
      </w:r>
      <w:commentRangeEnd w:id="459"/>
      <w:r w:rsidRPr="000D0075">
        <w:rPr>
          <w:rStyle w:val="CommentReference"/>
          <w:sz w:val="24"/>
          <w:szCs w:val="24"/>
        </w:rPr>
        <w:commentReference w:id="459"/>
      </w:r>
      <w:r w:rsidRPr="000D0075">
        <w:rPr>
          <w:sz w:val="24"/>
          <w:szCs w:val="24"/>
        </w:rPr>
        <w:t>through a classifier and reverse engineer the hippocampal activity pattern that induced it (e.g., looking at the neural activity one second prior).</w:t>
      </w:r>
    </w:p>
    <w:p w14:paraId="691F39C8" w14:textId="77777777" w:rsidR="001E1470" w:rsidRDefault="001E1470" w:rsidP="001E1470">
      <w:pPr>
        <w:pStyle w:val="ListParagraph"/>
        <w:spacing w:line="360" w:lineRule="auto"/>
        <w:ind w:left="0"/>
        <w:rPr>
          <w:sz w:val="24"/>
          <w:szCs w:val="24"/>
        </w:rPr>
      </w:pPr>
      <w:r w:rsidRPr="004D649D">
        <w:rPr>
          <w:sz w:val="24"/>
          <w:szCs w:val="24"/>
        </w:rPr>
        <w:t>Finally, a fifth way would be applying a classifier to the hippocampal and cortical recordings separately and cross-correlate the two outputs or apply a Granger causality test. In this case one would not focus on the transfer of the signal as raw data, but rather the transfer of evidence for content that represents that memory. To complicate things further one may wish to use the instantaneous firing rate and/or data within the high frequency band instead of the unfiltered raw micro-/macrowire recordings as inputs to these analyses. To conclude, only future studies using other experimental designs and/or more advanced hardware will be able to ascertain whether ESNs are indeed Index Neurons. Until then, we must be satisfied to see a reinstatement of neural firing as an indicator of memory processing.</w:t>
      </w:r>
    </w:p>
    <w:p w14:paraId="6DF892CF" w14:textId="77777777" w:rsidR="001E1470" w:rsidRPr="00A1232D" w:rsidRDefault="001E1470" w:rsidP="001E1470">
      <w:pPr>
        <w:pStyle w:val="ListParagraph"/>
        <w:spacing w:line="360" w:lineRule="auto"/>
        <w:ind w:left="0"/>
        <w:rPr>
          <w:sz w:val="24"/>
          <w:szCs w:val="24"/>
        </w:rPr>
      </w:pPr>
    </w:p>
    <w:p w14:paraId="7424F147" w14:textId="77777777" w:rsidR="001E1470" w:rsidRPr="00A1232D" w:rsidRDefault="001E1470" w:rsidP="001E1470">
      <w:pPr>
        <w:rPr>
          <w:rFonts w:ascii="Times New Roman" w:hAnsi="Times New Roman" w:cs="Times New Roman"/>
          <w:sz w:val="24"/>
          <w:szCs w:val="24"/>
        </w:rPr>
      </w:pPr>
      <w:r w:rsidRPr="00A1232D">
        <w:rPr>
          <w:rFonts w:ascii="Times New Roman" w:hAnsi="Times New Roman" w:cs="Times New Roman"/>
          <w:sz w:val="24"/>
          <w:szCs w:val="24"/>
        </w:rPr>
        <w:t>On the origin of Concept Neurons</w:t>
      </w:r>
    </w:p>
    <w:p w14:paraId="48492827" w14:textId="5B09E0EC" w:rsidR="001E1470" w:rsidRPr="005561CF" w:rsidRDefault="001E1470" w:rsidP="001E1470">
      <w:pPr>
        <w:rPr>
          <w:rFonts w:ascii="Times New Roman" w:hAnsi="Times New Roman" w:cs="Times New Roman"/>
          <w:sz w:val="24"/>
          <w:szCs w:val="24"/>
          <w:lang w:val="en-DE"/>
        </w:rPr>
      </w:pPr>
      <w:r w:rsidRPr="004D649D">
        <w:rPr>
          <w:rFonts w:ascii="Times New Roman" w:hAnsi="Times New Roman" w:cs="Times New Roman"/>
          <w:sz w:val="24"/>
          <w:szCs w:val="24"/>
        </w:rPr>
        <w:lastRenderedPageBreak/>
        <w:t>Recent times have seen an explosion in neuron types. We find cells that code for spatial locations</w:t>
      </w:r>
      <w:r w:rsidRPr="002F2671">
        <w:rPr>
          <w:rFonts w:ascii="Times New Roman" w:hAnsi="Times New Roman" w:cs="Times New Roman"/>
          <w:sz w:val="24"/>
          <w:szCs w:val="24"/>
        </w:rPr>
        <w:t xml:space="preserve">, such as place cells </w:t>
      </w:r>
      <w:r w:rsidR="001E267F" w:rsidRPr="002F2671">
        <w:rPr>
          <w:rFonts w:ascii="Times New Roman" w:hAnsi="Times New Roman" w:cs="Times New Roman"/>
          <w:sz w:val="24"/>
          <w:szCs w:val="24"/>
        </w:rPr>
        <w:fldChar w:fldCharType="begin"/>
      </w:r>
      <w:r w:rsidR="001E267F" w:rsidRPr="002F2671">
        <w:rPr>
          <w:rFonts w:ascii="Times New Roman" w:hAnsi="Times New Roman" w:cs="Times New Roman"/>
          <w:sz w:val="24"/>
          <w:szCs w:val="24"/>
        </w:rPr>
        <w:instrText xml:space="preserve"> ADDIN EN.CITE &lt;EndNote&gt;&lt;Cite&gt;&lt;Author&gt;O&amp;apos;Keefe&lt;/Author&gt;&lt;Year&gt;1971&lt;/Year&gt;&lt;RecNum&gt;205&lt;/RecNum&gt;&lt;DisplayText&gt;(O&amp;apos;Keefe &amp;amp; Dostrovsky, 1971)&lt;/DisplayText&gt;&lt;record&gt;&lt;rec-number&gt;205&lt;/rec-number&gt;&lt;foreign-keys&gt;&lt;key app="EN" db-id="pvpx5wazhrvsd3e0ff3perwwwvrdppa005a2" timestamp="1675059581"&gt;205&lt;/key&gt;&lt;/foreign-keys&gt;&lt;ref-type name="Journal Article"&gt;17&lt;/ref-type&gt;&lt;contributors&gt;&lt;authors&gt;&lt;author&gt;O&amp;apos;Keefe, J.&lt;/author&gt;&lt;author&gt;Dostrovsky, J.&lt;/author&gt;&lt;/authors&gt;&lt;/contributors&gt;&lt;titles&gt;&lt;title&gt;The hippocampus as a spatial map. Preliminary evidence from unit activity in the freely-moving rat&lt;/title&gt;&lt;secondary-title&gt;Brain Res&lt;/secondary-title&gt;&lt;/titles&gt;&lt;periodical&gt;&lt;full-title&gt;Brain Res&lt;/full-title&gt;&lt;/periodical&gt;&lt;pages&gt;171-5&lt;/pages&gt;&lt;volume&gt;34&lt;/volume&gt;&lt;number&gt;1&lt;/number&gt;&lt;keywords&gt;&lt;keyword&gt;Acoustics&lt;/keyword&gt;&lt;keyword&gt;Animals&lt;/keyword&gt;&lt;keyword&gt;Arousal&lt;/keyword&gt;&lt;keyword&gt;Behavior, Animal&lt;/keyword&gt;&lt;keyword&gt;Cognition&lt;/keyword&gt;&lt;keyword&gt;Cues&lt;/keyword&gt;&lt;keyword&gt;Electrodes, Implanted&lt;/keyword&gt;&lt;keyword&gt;Electrophysiology&lt;/keyword&gt;&lt;keyword&gt;Feeding Behavior&lt;/keyword&gt;&lt;keyword&gt;Grooming&lt;/keyword&gt;&lt;keyword&gt;Hearing&lt;/keyword&gt;&lt;keyword&gt;Hippocampus/*physiology&lt;/keyword&gt;&lt;keyword&gt;Homing Behavior&lt;/keyword&gt;&lt;keyword&gt;Light&lt;/keyword&gt;&lt;keyword&gt;Limbic System/physiology&lt;/keyword&gt;&lt;keyword&gt;Locomotion&lt;/keyword&gt;&lt;keyword&gt;Motor Activity&lt;/keyword&gt;&lt;keyword&gt;Neurons/*physiology&lt;/keyword&gt;&lt;keyword&gt;Odorants&lt;/keyword&gt;&lt;keyword&gt;*Orientation&lt;/keyword&gt;&lt;keyword&gt;Rats&lt;/keyword&gt;&lt;keyword&gt;Sleep&lt;/keyword&gt;&lt;keyword&gt;Smell&lt;/keyword&gt;&lt;keyword&gt;Touch&lt;/keyword&gt;&lt;keyword&gt;Vision, Ocular&lt;/keyword&gt;&lt;/keywords&gt;&lt;dates&gt;&lt;year&gt;1971&lt;/year&gt;&lt;pub-dates&gt;&lt;date&gt;Nov&lt;/date&gt;&lt;/pub-dates&gt;&lt;/dates&gt;&lt;isbn&gt;0006-8993 (Print)&amp;#xD;0006-8993 (Linking)&lt;/isbn&gt;&lt;accession-num&gt;5124915&lt;/accession-num&gt;&lt;urls&gt;&lt;related-urls&gt;&lt;url&gt;https://www.ncbi.nlm.nih.gov/pubmed/5124915&lt;/url&gt;&lt;/related-urls&gt;&lt;/urls&gt;&lt;electronic-resource-num&gt;10.1016/0006-8993(71)90358-1&lt;/electronic-resource-num&gt;&lt;remote-database-name&gt;Medline&lt;/remote-database-name&gt;&lt;remote-database-provider&gt;NLM&lt;/remote-database-provider&gt;&lt;/record&gt;&lt;/Cite&gt;&lt;/EndNote&gt;</w:instrText>
      </w:r>
      <w:r w:rsidR="001E267F" w:rsidRPr="002F2671">
        <w:rPr>
          <w:rFonts w:ascii="Times New Roman" w:hAnsi="Times New Roman" w:cs="Times New Roman"/>
          <w:sz w:val="24"/>
          <w:szCs w:val="24"/>
        </w:rPr>
        <w:fldChar w:fldCharType="separate"/>
      </w:r>
      <w:r w:rsidR="001E267F" w:rsidRPr="002F2671">
        <w:rPr>
          <w:rFonts w:ascii="Times New Roman" w:hAnsi="Times New Roman" w:cs="Times New Roman"/>
          <w:noProof/>
          <w:sz w:val="24"/>
          <w:szCs w:val="24"/>
        </w:rPr>
        <w:t>(O'Keefe &amp; Dostrovsky, 1971)</w:t>
      </w:r>
      <w:r w:rsidR="001E267F" w:rsidRPr="002F2671">
        <w:rPr>
          <w:rFonts w:ascii="Times New Roman" w:hAnsi="Times New Roman" w:cs="Times New Roman"/>
          <w:sz w:val="24"/>
          <w:szCs w:val="24"/>
        </w:rPr>
        <w:fldChar w:fldCharType="end"/>
      </w:r>
      <w:r w:rsidR="002F2671">
        <w:rPr>
          <w:rFonts w:ascii="Times New Roman" w:hAnsi="Times New Roman" w:cs="Times New Roman"/>
          <w:sz w:val="24"/>
          <w:szCs w:val="24"/>
          <w:lang w:val="en-DE"/>
        </w:rPr>
        <w:t xml:space="preserve">, </w:t>
      </w:r>
      <w:r w:rsidRPr="002F2671">
        <w:rPr>
          <w:rFonts w:ascii="Times New Roman" w:hAnsi="Times New Roman" w:cs="Times New Roman"/>
          <w:sz w:val="24"/>
          <w:szCs w:val="24"/>
        </w:rPr>
        <w:t xml:space="preserve">grid cells </w:t>
      </w:r>
      <w:r w:rsidR="002F2671" w:rsidRPr="002F2671">
        <w:rPr>
          <w:rFonts w:ascii="Times New Roman" w:hAnsi="Times New Roman" w:cs="Times New Roman"/>
          <w:sz w:val="24"/>
          <w:szCs w:val="24"/>
        </w:rPr>
        <w:fldChar w:fldCharType="begin"/>
      </w:r>
      <w:r w:rsidR="002F2671" w:rsidRPr="002F2671">
        <w:rPr>
          <w:rFonts w:ascii="Times New Roman" w:hAnsi="Times New Roman" w:cs="Times New Roman"/>
          <w:sz w:val="24"/>
          <w:szCs w:val="24"/>
        </w:rPr>
        <w:instrText xml:space="preserve"> ADDIN EN.CITE &lt;EndNote&gt;&lt;Cite&gt;&lt;Author&gt;Hafting&lt;/Author&gt;&lt;Year&gt;2005&lt;/Year&gt;&lt;RecNum&gt;206&lt;/RecNum&gt;&lt;DisplayText&gt;(Hafting et al., 2005)&lt;/DisplayText&gt;&lt;record&gt;&lt;rec-number&gt;206&lt;/rec-number&gt;&lt;foreign-keys&gt;&lt;key app="EN" db-id="pvpx5wazhrvsd3e0ff3perwwwvrdppa005a2" timestamp="1675059827"&gt;206&lt;/key&gt;&lt;/foreign-keys&gt;&lt;ref-type name="Journal Article"&gt;17&lt;/ref-type&gt;&lt;contributors&gt;&lt;authors&gt;&lt;author&gt;Hafting, T.&lt;/author&gt;&lt;author&gt;Fyhn, M.&lt;/author&gt;&lt;author&gt;Molden, S.&lt;/author&gt;&lt;author&gt;Moser, M. B.&lt;/author&gt;&lt;author&gt;Moser, E. I.&lt;/author&gt;&lt;/authors&gt;&lt;/contributors&gt;&lt;auth-address&gt;Centre for the Biology of Memory, Norwegian University of Science and Technology, 7489 Trondheim, Norway.&lt;/auth-address&gt;&lt;titles&gt;&lt;title&gt;Microstructure of a spatial map in the entorhinal cortex&lt;/title&gt;&lt;secondary-title&gt;Nature&lt;/secondary-title&gt;&lt;/titles&gt;&lt;periodical&gt;&lt;full-title&gt;Nature&lt;/full-title&gt;&lt;/periodical&gt;&lt;pages&gt;801-6&lt;/pages&gt;&lt;volume&gt;436&lt;/volume&gt;&lt;number&gt;7052&lt;/number&gt;&lt;edition&gt;20050619&lt;/edition&gt;&lt;keywords&gt;&lt;keyword&gt;Action Potentials/physiology&lt;/keyword&gt;&lt;keyword&gt;Animals&lt;/keyword&gt;&lt;keyword&gt;Cues&lt;/keyword&gt;&lt;keyword&gt;Electrodes&lt;/keyword&gt;&lt;keyword&gt;Entorhinal Cortex/anatomy &amp;amp; histology/*cytology/*physiology&lt;/keyword&gt;&lt;keyword&gt;Environment&lt;/keyword&gt;&lt;keyword&gt;Male&lt;/keyword&gt;&lt;keyword&gt;Models, Neurological&lt;/keyword&gt;&lt;keyword&gt;Neurons/cytology/physiology&lt;/keyword&gt;&lt;keyword&gt;Orientation/physiology&lt;/keyword&gt;&lt;keyword&gt;Rats&lt;/keyword&gt;&lt;keyword&gt;Rats, Long-Evans&lt;/keyword&gt;&lt;keyword&gt;Space Perception/*physiology&lt;/keyword&gt;&lt;/keywords&gt;&lt;dates&gt;&lt;year&gt;2005&lt;/year&gt;&lt;pub-dates&gt;&lt;date&gt;Aug 11&lt;/date&gt;&lt;/pub-dates&gt;&lt;/dates&gt;&lt;isbn&gt;1476-4687 (Electronic)&amp;#xD;0028-0836 (Linking)&lt;/isbn&gt;&lt;accession-num&gt;15965463&lt;/accession-num&gt;&lt;urls&gt;&lt;related-urls&gt;&lt;url&gt;https://www.ncbi.nlm.nih.gov/pubmed/15965463&lt;/url&gt;&lt;/related-urls&gt;&lt;/urls&gt;&lt;electronic-resource-num&gt;10.1038/nature03721&lt;/electronic-resource-num&gt;&lt;remote-database-name&gt;Medline&lt;/remote-database-name&gt;&lt;remote-database-provider&gt;NLM&lt;/remote-database-provider&gt;&lt;/record&gt;&lt;/Cite&gt;&lt;/EndNote&gt;</w:instrText>
      </w:r>
      <w:r w:rsidR="002F2671" w:rsidRPr="002F2671">
        <w:rPr>
          <w:rFonts w:ascii="Times New Roman" w:hAnsi="Times New Roman" w:cs="Times New Roman"/>
          <w:sz w:val="24"/>
          <w:szCs w:val="24"/>
        </w:rPr>
        <w:fldChar w:fldCharType="separate"/>
      </w:r>
      <w:r w:rsidR="002F2671" w:rsidRPr="002F2671">
        <w:rPr>
          <w:rFonts w:ascii="Times New Roman" w:hAnsi="Times New Roman" w:cs="Times New Roman"/>
          <w:noProof/>
          <w:sz w:val="24"/>
          <w:szCs w:val="24"/>
        </w:rPr>
        <w:t>(Hafting et al., 2005)</w:t>
      </w:r>
      <w:r w:rsidR="002F2671" w:rsidRPr="002F2671">
        <w:rPr>
          <w:rFonts w:ascii="Times New Roman" w:hAnsi="Times New Roman" w:cs="Times New Roman"/>
          <w:sz w:val="24"/>
          <w:szCs w:val="24"/>
        </w:rPr>
        <w:fldChar w:fldCharType="end"/>
      </w:r>
      <w:r w:rsidR="002F2671">
        <w:rPr>
          <w:rFonts w:ascii="Times New Roman" w:hAnsi="Times New Roman" w:cs="Times New Roman"/>
          <w:sz w:val="24"/>
          <w:szCs w:val="24"/>
          <w:lang w:val="en-DE"/>
        </w:rPr>
        <w:t xml:space="preserve">, </w:t>
      </w:r>
      <w:r w:rsidR="00816639">
        <w:rPr>
          <w:rFonts w:ascii="Times New Roman" w:hAnsi="Times New Roman" w:cs="Times New Roman"/>
          <w:sz w:val="24"/>
          <w:szCs w:val="24"/>
          <w:lang w:val="en-DE"/>
        </w:rPr>
        <w:t xml:space="preserve">head-direction cells </w:t>
      </w:r>
      <w:r w:rsidR="00816639">
        <w:rPr>
          <w:rFonts w:ascii="Times New Roman" w:hAnsi="Times New Roman" w:cs="Times New Roman"/>
          <w:sz w:val="24"/>
          <w:szCs w:val="24"/>
          <w:lang w:val="en-DE"/>
        </w:rPr>
        <w:fldChar w:fldCharType="begin"/>
      </w:r>
      <w:r w:rsidR="00816639">
        <w:rPr>
          <w:rFonts w:ascii="Times New Roman" w:hAnsi="Times New Roman" w:cs="Times New Roman"/>
          <w:sz w:val="24"/>
          <w:szCs w:val="24"/>
          <w:lang w:val="en-DE"/>
        </w:rPr>
        <w:instrText xml:space="preserve"> ADDIN EN.CITE &lt;EndNote&gt;&lt;Cite&gt;&lt;Author&gt;Taube&lt;/Author&gt;&lt;Year&gt;1990&lt;/Year&gt;&lt;RecNum&gt;225&lt;/RecNum&gt;&lt;DisplayText&gt;(Taube et al., 1990)&lt;/DisplayText&gt;&lt;record&gt;&lt;rec-number&gt;225&lt;/rec-number&gt;&lt;foreign-keys&gt;&lt;key app="EN" db-id="pvpx5wazhrvsd3e0ff3perwwwvrdppa005a2" timestamp="1675146460"&gt;225&lt;/key&gt;&lt;/foreign-keys&gt;&lt;ref-type name="Journal Article"&gt;17&lt;/ref-type&gt;&lt;contributors&gt;&lt;authors&gt;&lt;author&gt;Taube, J. S.&lt;/author&gt;&lt;author&gt;Muller, R. U.&lt;/author&gt;&lt;author&gt;Ranck, J. B., Jr.&lt;/author&gt;&lt;/authors&gt;&lt;/contributors&gt;&lt;auth-address&gt;Department of Physiology, SUNY Health Sciences Center, Brooklyn 11203.&lt;/auth-address&gt;&lt;titles&gt;&lt;title&gt;Head-direction cells recorded from the postsubiculum in freely moving rats. I. Description and quantitative analysis&lt;/title&gt;&lt;secondary-title&gt;J Neurosci&lt;/secondary-title&gt;&lt;/titles&gt;&lt;periodical&gt;&lt;full-title&gt;J Neurosci&lt;/full-title&gt;&lt;/periodical&gt;&lt;pages&gt;420-35&lt;/pages&gt;&lt;volume&gt;10&lt;/volume&gt;&lt;number&gt;2&lt;/number&gt;&lt;keywords&gt;&lt;keyword&gt;Animals&lt;/keyword&gt;&lt;keyword&gt;Electrophysiology&lt;/keyword&gt;&lt;keyword&gt;Female&lt;/keyword&gt;&lt;keyword&gt;Head/*physiology&lt;/keyword&gt;&lt;keyword&gt;Hippocampus/cytology/*physiology&lt;/keyword&gt;&lt;keyword&gt;Neurons/*physiology&lt;/keyword&gt;&lt;keyword&gt;*Orientation&lt;/keyword&gt;&lt;keyword&gt;Rats&lt;/keyword&gt;&lt;keyword&gt;Rats, Inbred Strains&lt;/keyword&gt;&lt;keyword&gt;Time Factors&lt;/keyword&gt;&lt;/keywords&gt;&lt;dates&gt;&lt;year&gt;1990&lt;/year&gt;&lt;pub-dates&gt;&lt;date&gt;Feb&lt;/date&gt;&lt;/pub-dates&gt;&lt;/dates&gt;&lt;isbn&gt;0270-6474 (Print)&amp;#xD;1529-2401 (Electronic)&amp;#xD;0270-6474 (Linking)&lt;/isbn&gt;&lt;accession-num&gt;2303851&lt;/accession-num&gt;&lt;urls&gt;&lt;related-urls&gt;&lt;url&gt;https://www.ncbi.nlm.nih.gov/pubmed/2303851&lt;/url&gt;&lt;/related-urls&gt;&lt;/urls&gt;&lt;custom2&gt;PMC6570151&lt;/custom2&gt;&lt;electronic-resource-num&gt;10.1523/JNEUROSCI.10-02-00420.1990&lt;/electronic-resource-num&gt;&lt;remote-database-name&gt;Medline&lt;/remote-database-name&gt;&lt;remote-database-provider&gt;NLM&lt;/remote-database-provider&gt;&lt;/record&gt;&lt;/Cite&gt;&lt;/EndNote&gt;</w:instrText>
      </w:r>
      <w:r w:rsidR="00816639">
        <w:rPr>
          <w:rFonts w:ascii="Times New Roman" w:hAnsi="Times New Roman" w:cs="Times New Roman"/>
          <w:sz w:val="24"/>
          <w:szCs w:val="24"/>
          <w:lang w:val="en-DE"/>
        </w:rPr>
        <w:fldChar w:fldCharType="separate"/>
      </w:r>
      <w:r w:rsidR="00816639">
        <w:rPr>
          <w:rFonts w:ascii="Times New Roman" w:hAnsi="Times New Roman" w:cs="Times New Roman"/>
          <w:noProof/>
          <w:sz w:val="24"/>
          <w:szCs w:val="24"/>
          <w:lang w:val="en-DE"/>
        </w:rPr>
        <w:t>(Taube et al., 1990)</w:t>
      </w:r>
      <w:r w:rsidR="00816639">
        <w:rPr>
          <w:rFonts w:ascii="Times New Roman" w:hAnsi="Times New Roman" w:cs="Times New Roman"/>
          <w:sz w:val="24"/>
          <w:szCs w:val="24"/>
          <w:lang w:val="en-DE"/>
        </w:rPr>
        <w:fldChar w:fldCharType="end"/>
      </w:r>
      <w:r w:rsidR="00816639">
        <w:rPr>
          <w:rFonts w:ascii="Times New Roman" w:hAnsi="Times New Roman" w:cs="Times New Roman"/>
          <w:sz w:val="24"/>
          <w:szCs w:val="24"/>
          <w:lang w:val="en-DE"/>
        </w:rPr>
        <w:t xml:space="preserve">, </w:t>
      </w:r>
      <w:r w:rsidR="002F2671">
        <w:rPr>
          <w:rFonts w:ascii="Times New Roman" w:hAnsi="Times New Roman" w:cs="Times New Roman"/>
          <w:sz w:val="24"/>
          <w:szCs w:val="24"/>
          <w:lang w:val="en-DE"/>
        </w:rPr>
        <w:t xml:space="preserve">or egocentric bearing cells </w:t>
      </w:r>
      <w:r w:rsidR="002F2671">
        <w:rPr>
          <w:rFonts w:ascii="Times New Roman" w:hAnsi="Times New Roman" w:cs="Times New Roman"/>
          <w:sz w:val="24"/>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Pr>
          <w:rFonts w:ascii="Times New Roman" w:hAnsi="Times New Roman" w:cs="Times New Roman"/>
          <w:sz w:val="24"/>
          <w:szCs w:val="24"/>
          <w:lang w:val="en-DE"/>
        </w:rPr>
        <w:instrText xml:space="preserve"> ADDIN EN.CITE </w:instrText>
      </w:r>
      <w:r w:rsidR="002F2671">
        <w:rPr>
          <w:rFonts w:ascii="Times New Roman" w:hAnsi="Times New Roman" w:cs="Times New Roman"/>
          <w:sz w:val="24"/>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Pr>
          <w:rFonts w:ascii="Times New Roman" w:hAnsi="Times New Roman" w:cs="Times New Roman"/>
          <w:sz w:val="24"/>
          <w:szCs w:val="24"/>
          <w:lang w:val="en-DE"/>
        </w:rPr>
        <w:instrText xml:space="preserve"> ADDIN EN.CITE.DATA </w:instrText>
      </w:r>
      <w:r w:rsidR="002F2671">
        <w:rPr>
          <w:rFonts w:ascii="Times New Roman" w:hAnsi="Times New Roman" w:cs="Times New Roman"/>
          <w:sz w:val="24"/>
          <w:szCs w:val="24"/>
          <w:lang w:val="en-DE"/>
        </w:rPr>
      </w:r>
      <w:r w:rsidR="002F2671">
        <w:rPr>
          <w:rFonts w:ascii="Times New Roman" w:hAnsi="Times New Roman" w:cs="Times New Roman"/>
          <w:sz w:val="24"/>
          <w:szCs w:val="24"/>
          <w:lang w:val="en-DE"/>
        </w:rPr>
        <w:fldChar w:fldCharType="end"/>
      </w:r>
      <w:r w:rsidR="002F2671">
        <w:rPr>
          <w:rFonts w:ascii="Times New Roman" w:hAnsi="Times New Roman" w:cs="Times New Roman"/>
          <w:sz w:val="24"/>
          <w:szCs w:val="24"/>
          <w:lang w:val="en-DE"/>
        </w:rPr>
        <w:fldChar w:fldCharType="separate"/>
      </w:r>
      <w:r w:rsidR="002F2671">
        <w:rPr>
          <w:rFonts w:ascii="Times New Roman" w:hAnsi="Times New Roman" w:cs="Times New Roman"/>
          <w:noProof/>
          <w:sz w:val="24"/>
          <w:szCs w:val="24"/>
          <w:lang w:val="en-DE"/>
        </w:rPr>
        <w:t>(Kunz et al., 2021)</w:t>
      </w:r>
      <w:r w:rsidR="002F2671">
        <w:rPr>
          <w:rFonts w:ascii="Times New Roman" w:hAnsi="Times New Roman" w:cs="Times New Roman"/>
          <w:sz w:val="24"/>
          <w:szCs w:val="24"/>
          <w:lang w:val="en-DE"/>
        </w:rPr>
        <w:fldChar w:fldCharType="end"/>
      </w:r>
      <w:r w:rsidRPr="002F2671">
        <w:rPr>
          <w:rFonts w:ascii="Times New Roman" w:hAnsi="Times New Roman" w:cs="Times New Roman"/>
          <w:sz w:val="24"/>
          <w:szCs w:val="24"/>
        </w:rPr>
        <w:t xml:space="preserve">. </w:t>
      </w:r>
      <w:r w:rsidRPr="004D649D">
        <w:rPr>
          <w:rFonts w:ascii="Times New Roman" w:hAnsi="Times New Roman" w:cs="Times New Roman"/>
          <w:sz w:val="24"/>
          <w:szCs w:val="24"/>
        </w:rPr>
        <w:t xml:space="preserve">In humans, neurons that code for specific concepts, so called Concept Neurons have been found </w:t>
      </w:r>
      <w:r w:rsidRPr="002F2671">
        <w:rPr>
          <w:rFonts w:ascii="Times New Roman" w:hAnsi="Times New Roman" w:cs="Times New Roman"/>
          <w:sz w:val="24"/>
          <w:szCs w:val="24"/>
        </w:rPr>
        <w:t>consistently</w:t>
      </w:r>
      <w:r w:rsidR="002F2671" w:rsidRPr="002F2671">
        <w:rPr>
          <w:rFonts w:ascii="Times New Roman" w:hAnsi="Times New Roman" w:cs="Times New Roman"/>
          <w:sz w:val="24"/>
          <w:szCs w:val="24"/>
          <w:lang w:val="en-DE"/>
        </w:rPr>
        <w:t xml:space="preserve"> </w:t>
      </w:r>
      <w:r w:rsidR="002F2671" w:rsidRPr="002F2671">
        <w:rPr>
          <w:rFonts w:ascii="Times New Roman" w:hAnsi="Times New Roman" w:cs="Times New Roman"/>
          <w:sz w:val="24"/>
          <w:szCs w:val="24"/>
          <w:lang w:val="en-DE"/>
        </w:rPr>
        <w:fldChar w:fldCharType="begin"/>
      </w:r>
      <w:r w:rsidR="002C7FAD">
        <w:rPr>
          <w:rFonts w:ascii="Times New Roman" w:hAnsi="Times New Roman" w:cs="Times New Roman"/>
          <w:sz w:val="24"/>
          <w:szCs w:val="24"/>
          <w:lang w:val="en-DE"/>
        </w:rPr>
        <w:instrText xml:space="preserve"> ADDIN EN.CITE &lt;EndNote&gt;&lt;Cite&gt;&lt;Author&gt;Mormann&lt;/Author&gt;&lt;Year&gt;2008&lt;/Year&gt;&lt;RecNum&gt;14&lt;/RecNum&gt;&lt;DisplayText&gt;(Mormann, Kornblith, Quian Quiroga, et al., 2008; Quian Quiroga et al., 2005)&lt;/DisplayText&gt;&lt;record&gt;&lt;rec-number&gt;14&lt;/rec-number&gt;&lt;foreign-keys&gt;&lt;key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Simon&lt;/author&gt;&lt;author&gt;Quian Quiroga, Rodrigo&lt;/author&gt;&lt;author&gt;Kraskov,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Cite&gt;&lt;Author&gt;Quian Quiroga&lt;/Author&gt;&lt;Year&gt;2005&lt;/Year&gt;&lt;RecNum&gt;29&lt;/RecNum&gt;&lt;record&gt;&lt;rec-number&gt;29&lt;/rec-number&gt;&lt;foreign-keys&gt;&lt;key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002F2671" w:rsidRPr="002F2671">
        <w:rPr>
          <w:rFonts w:ascii="Times New Roman" w:hAnsi="Times New Roman" w:cs="Times New Roman"/>
          <w:sz w:val="24"/>
          <w:szCs w:val="24"/>
          <w:lang w:val="en-DE"/>
        </w:rPr>
        <w:fldChar w:fldCharType="separate"/>
      </w:r>
      <w:r w:rsidR="002C7FAD">
        <w:rPr>
          <w:rFonts w:ascii="Times New Roman" w:hAnsi="Times New Roman" w:cs="Times New Roman"/>
          <w:noProof/>
          <w:sz w:val="24"/>
          <w:szCs w:val="24"/>
          <w:lang w:val="en-DE"/>
        </w:rPr>
        <w:t>(Mormann, Kornblith, Quian Quiroga, et al., 2008; Quian Quiroga et al., 2005)</w:t>
      </w:r>
      <w:r w:rsidR="002F2671" w:rsidRPr="002F2671">
        <w:rPr>
          <w:rFonts w:ascii="Times New Roman" w:hAnsi="Times New Roman" w:cs="Times New Roman"/>
          <w:sz w:val="24"/>
          <w:szCs w:val="24"/>
          <w:lang w:val="en-DE"/>
        </w:rPr>
        <w:fldChar w:fldCharType="end"/>
      </w:r>
      <w:r w:rsidRPr="002F2671">
        <w:rPr>
          <w:rFonts w:ascii="Times New Roman" w:hAnsi="Times New Roman" w:cs="Times New Roman"/>
          <w:sz w:val="24"/>
          <w:szCs w:val="24"/>
        </w:rPr>
        <w:t>. Recent</w:t>
      </w:r>
      <w:r w:rsidRPr="004D649D">
        <w:rPr>
          <w:rFonts w:ascii="Times New Roman" w:hAnsi="Times New Roman" w:cs="Times New Roman"/>
          <w:sz w:val="24"/>
          <w:szCs w:val="24"/>
        </w:rPr>
        <w:t xml:space="preserve"> additions include novelty cells and </w:t>
      </w:r>
      <w:r w:rsidRPr="00C11C9D">
        <w:rPr>
          <w:rFonts w:ascii="Times New Roman" w:hAnsi="Times New Roman" w:cs="Times New Roman"/>
          <w:sz w:val="24"/>
          <w:szCs w:val="24"/>
        </w:rPr>
        <w:t xml:space="preserve">familiarity cells </w:t>
      </w:r>
      <w:commentRangeStart w:id="460"/>
      <w:r w:rsidR="002F2671" w:rsidRPr="00C11C9D">
        <w:rPr>
          <w:rFonts w:ascii="Times New Roman" w:hAnsi="Times New Roman" w:cs="Times New Roman"/>
          <w:sz w:val="24"/>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324A83">
        <w:rPr>
          <w:rFonts w:ascii="Times New Roman" w:hAnsi="Times New Roman" w:cs="Times New Roman"/>
          <w:sz w:val="24"/>
          <w:szCs w:val="24"/>
        </w:rPr>
        <w:instrText xml:space="preserve"> ADDIN EN.CITE </w:instrText>
      </w:r>
      <w:r w:rsidR="00324A83">
        <w:rPr>
          <w:rFonts w:ascii="Times New Roman" w:hAnsi="Times New Roman" w:cs="Times New Roman"/>
          <w:sz w:val="24"/>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324A83">
        <w:rPr>
          <w:rFonts w:ascii="Times New Roman" w:hAnsi="Times New Roman" w:cs="Times New Roman"/>
          <w:sz w:val="24"/>
          <w:szCs w:val="24"/>
        </w:rPr>
        <w:instrText xml:space="preserve"> ADDIN EN.CITE.DATA </w:instrText>
      </w:r>
      <w:r w:rsidR="00324A83">
        <w:rPr>
          <w:rFonts w:ascii="Times New Roman" w:hAnsi="Times New Roman" w:cs="Times New Roman"/>
          <w:sz w:val="24"/>
          <w:szCs w:val="24"/>
        </w:rPr>
      </w:r>
      <w:r w:rsidR="00324A83">
        <w:rPr>
          <w:rFonts w:ascii="Times New Roman" w:hAnsi="Times New Roman" w:cs="Times New Roman"/>
          <w:sz w:val="24"/>
          <w:szCs w:val="24"/>
        </w:rPr>
        <w:fldChar w:fldCharType="end"/>
      </w:r>
      <w:r w:rsidR="002F2671" w:rsidRPr="00C11C9D">
        <w:rPr>
          <w:rFonts w:ascii="Times New Roman" w:hAnsi="Times New Roman" w:cs="Times New Roman"/>
          <w:sz w:val="24"/>
          <w:szCs w:val="24"/>
        </w:rPr>
        <w:fldChar w:fldCharType="separate"/>
      </w:r>
      <w:r w:rsidR="00324A83">
        <w:rPr>
          <w:rFonts w:ascii="Times New Roman" w:hAnsi="Times New Roman" w:cs="Times New Roman"/>
          <w:noProof/>
          <w:sz w:val="24"/>
          <w:szCs w:val="24"/>
        </w:rPr>
        <w:t>(Rutishauser et al., 2006b; Rutishauser et al., 2008; Rutishauser et al., 2015)</w:t>
      </w:r>
      <w:r w:rsidR="002F2671" w:rsidRPr="00C11C9D">
        <w:rPr>
          <w:rFonts w:ascii="Times New Roman" w:hAnsi="Times New Roman" w:cs="Times New Roman"/>
          <w:sz w:val="24"/>
          <w:szCs w:val="24"/>
        </w:rPr>
        <w:fldChar w:fldCharType="end"/>
      </w:r>
      <w:commentRangeEnd w:id="460"/>
      <w:r w:rsidR="005561CF">
        <w:rPr>
          <w:rStyle w:val="CommentReference"/>
          <w:rFonts w:ascii="Times New Roman" w:eastAsia="Times New Roman" w:hAnsi="Times New Roman" w:cs="Times New Roman"/>
          <w:lang w:val="en-US"/>
        </w:rPr>
        <w:commentReference w:id="460"/>
      </w:r>
      <w:r w:rsidR="002F2671" w:rsidRPr="00C11C9D">
        <w:rPr>
          <w:rFonts w:ascii="Times New Roman" w:hAnsi="Times New Roman" w:cs="Times New Roman"/>
          <w:sz w:val="24"/>
          <w:szCs w:val="24"/>
          <w:lang w:val="en-DE"/>
        </w:rPr>
        <w:t xml:space="preserve"> </w:t>
      </w:r>
      <w:r w:rsidRPr="00C11C9D">
        <w:rPr>
          <w:rFonts w:ascii="Times New Roman" w:hAnsi="Times New Roman" w:cs="Times New Roman"/>
          <w:sz w:val="24"/>
          <w:szCs w:val="24"/>
        </w:rPr>
        <w:t>as well border</w:t>
      </w:r>
      <w:r w:rsidRPr="004D649D">
        <w:rPr>
          <w:rFonts w:ascii="Times New Roman" w:hAnsi="Times New Roman" w:cs="Times New Roman"/>
          <w:sz w:val="24"/>
          <w:szCs w:val="24"/>
        </w:rPr>
        <w:t xml:space="preserve"> and event cells </w:t>
      </w:r>
      <w:r w:rsidR="00507F1A">
        <w:rPr>
          <w:rFonts w:ascii="Times New Roman" w:hAnsi="Times New Roman" w:cs="Times New Roman"/>
          <w:sz w:val="24"/>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Pr>
          <w:rFonts w:ascii="Times New Roman" w:hAnsi="Times New Roman" w:cs="Times New Roman"/>
          <w:sz w:val="24"/>
          <w:szCs w:val="24"/>
        </w:rPr>
        <w:instrText xml:space="preserve"> ADDIN EN.CITE </w:instrText>
      </w:r>
      <w:r w:rsidR="00507F1A">
        <w:rPr>
          <w:rFonts w:ascii="Times New Roman" w:hAnsi="Times New Roman" w:cs="Times New Roman"/>
          <w:sz w:val="24"/>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Pr>
          <w:rFonts w:ascii="Times New Roman" w:hAnsi="Times New Roman" w:cs="Times New Roman"/>
          <w:sz w:val="24"/>
          <w:szCs w:val="24"/>
        </w:rPr>
        <w:instrText xml:space="preserve"> ADDIN EN.CITE.DATA </w:instrText>
      </w:r>
      <w:r w:rsidR="00507F1A">
        <w:rPr>
          <w:rFonts w:ascii="Times New Roman" w:hAnsi="Times New Roman" w:cs="Times New Roman"/>
          <w:sz w:val="24"/>
          <w:szCs w:val="24"/>
        </w:rPr>
      </w:r>
      <w:r w:rsidR="00507F1A">
        <w:rPr>
          <w:rFonts w:ascii="Times New Roman" w:hAnsi="Times New Roman" w:cs="Times New Roman"/>
          <w:sz w:val="24"/>
          <w:szCs w:val="24"/>
        </w:rPr>
        <w:fldChar w:fldCharType="end"/>
      </w:r>
      <w:r w:rsidR="00507F1A">
        <w:rPr>
          <w:rFonts w:ascii="Times New Roman" w:hAnsi="Times New Roman" w:cs="Times New Roman"/>
          <w:sz w:val="24"/>
          <w:szCs w:val="24"/>
        </w:rPr>
      </w:r>
      <w:r w:rsidR="00507F1A">
        <w:rPr>
          <w:rFonts w:ascii="Times New Roman" w:hAnsi="Times New Roman" w:cs="Times New Roman"/>
          <w:sz w:val="24"/>
          <w:szCs w:val="24"/>
        </w:rPr>
        <w:fldChar w:fldCharType="separate"/>
      </w:r>
      <w:r w:rsidR="00507F1A">
        <w:rPr>
          <w:rFonts w:ascii="Times New Roman" w:hAnsi="Times New Roman" w:cs="Times New Roman"/>
          <w:noProof/>
          <w:sz w:val="24"/>
          <w:szCs w:val="24"/>
        </w:rPr>
        <w:t>(Zheng et al., 2022)</w:t>
      </w:r>
      <w:r w:rsidR="00507F1A">
        <w:rPr>
          <w:rFonts w:ascii="Times New Roman" w:hAnsi="Times New Roman" w:cs="Times New Roman"/>
          <w:sz w:val="24"/>
          <w:szCs w:val="24"/>
        </w:rPr>
        <w:fldChar w:fldCharType="end"/>
      </w:r>
      <w:r w:rsidR="00507F1A">
        <w:rPr>
          <w:rFonts w:ascii="Times New Roman" w:hAnsi="Times New Roman" w:cs="Times New Roman"/>
          <w:sz w:val="24"/>
          <w:szCs w:val="24"/>
          <w:lang w:val="en-DE"/>
        </w:rPr>
        <w:t xml:space="preserve">. </w:t>
      </w:r>
      <w:r w:rsidRPr="004D649D">
        <w:rPr>
          <w:rFonts w:ascii="Times New Roman" w:hAnsi="Times New Roman" w:cs="Times New Roman"/>
          <w:sz w:val="24"/>
          <w:szCs w:val="24"/>
        </w:rPr>
        <w:t>In this work we introduced Episode Specific Neurons and added to this veritable emba</w:t>
      </w:r>
      <w:r>
        <w:rPr>
          <w:rFonts w:ascii="Times New Roman" w:hAnsi="Times New Roman" w:cs="Times New Roman"/>
          <w:sz w:val="24"/>
          <w:szCs w:val="24"/>
        </w:rPr>
        <w:t>r</w:t>
      </w:r>
      <w:r w:rsidRPr="004D649D">
        <w:rPr>
          <w:rFonts w:ascii="Times New Roman" w:hAnsi="Times New Roman" w:cs="Times New Roman"/>
          <w:sz w:val="24"/>
          <w:szCs w:val="24"/>
        </w:rPr>
        <w:t xml:space="preserve">ras de richesse. </w:t>
      </w:r>
      <w:commentRangeStart w:id="461"/>
      <w:r w:rsidRPr="004D649D">
        <w:rPr>
          <w:rFonts w:ascii="Times New Roman" w:hAnsi="Times New Roman" w:cs="Times New Roman"/>
          <w:sz w:val="24"/>
          <w:szCs w:val="24"/>
        </w:rPr>
        <w:t xml:space="preserve">We </w:t>
      </w:r>
      <w:commentRangeEnd w:id="461"/>
      <w:r>
        <w:rPr>
          <w:rStyle w:val="CommentReference"/>
        </w:rPr>
        <w:commentReference w:id="461"/>
      </w:r>
      <w:r w:rsidRPr="004D649D">
        <w:rPr>
          <w:rFonts w:ascii="Times New Roman" w:hAnsi="Times New Roman" w:cs="Times New Roman"/>
          <w:sz w:val="24"/>
          <w:szCs w:val="24"/>
        </w:rPr>
        <w:t>do not believe that each of these neurons represent a physiologically distinct neuron type that earns its label through a separate coding mechanism. We would like to therefore muse on the open question how CN initially develop their tuning.</w:t>
      </w:r>
      <w:r>
        <w:rPr>
          <w:rFonts w:ascii="Times New Roman" w:hAnsi="Times New Roman" w:cs="Times New Roman"/>
          <w:sz w:val="24"/>
          <w:szCs w:val="24"/>
        </w:rPr>
        <w:t xml:space="preserve"> </w:t>
      </w:r>
      <w:r w:rsidRPr="00A1232D">
        <w:rPr>
          <w:rFonts w:ascii="Times New Roman" w:hAnsi="Times New Roman" w:cs="Times New Roman"/>
          <w:sz w:val="24"/>
          <w:szCs w:val="24"/>
        </w:rPr>
        <w:t xml:space="preserve">One possibility is that over repeated reconsolidation CNs evolve from ESNs. Imagine you meet your best friend in a </w:t>
      </w:r>
      <w:r w:rsidRPr="005561CF">
        <w:rPr>
          <w:rFonts w:ascii="Times New Roman" w:hAnsi="Times New Roman" w:cs="Times New Roman"/>
          <w:sz w:val="24"/>
          <w:szCs w:val="24"/>
        </w:rPr>
        <w:t xml:space="preserve">coffee shop. This coffee shop episode will initially be represented by an assembly of ESNs. A few days later you meet with the same friend in a park and you remember the last time you met in the coffee shop. This reactivates the ESNs coding for the coffee shop episode. Engram literature suggests that recently active and more excitable neurons are preferentially bound to a new episode </w:t>
      </w:r>
      <w:r w:rsidR="005561CF" w:rsidRPr="005561CF">
        <w:rPr>
          <w:rFonts w:ascii="Times New Roman" w:hAnsi="Times New Roman" w:cs="Times New Roman"/>
          <w:sz w:val="24"/>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5561CF">
        <w:rPr>
          <w:rFonts w:ascii="Times New Roman" w:hAnsi="Times New Roman" w:cs="Times New Roman"/>
          <w:sz w:val="24"/>
          <w:szCs w:val="24"/>
        </w:rPr>
        <w:instrText xml:space="preserve"> ADDIN EN.CITE </w:instrText>
      </w:r>
      <w:r w:rsidR="005561CF" w:rsidRPr="005561CF">
        <w:rPr>
          <w:rFonts w:ascii="Times New Roman" w:hAnsi="Times New Roman" w:cs="Times New Roman"/>
          <w:sz w:val="24"/>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5561CF">
        <w:rPr>
          <w:rFonts w:ascii="Times New Roman" w:hAnsi="Times New Roman" w:cs="Times New Roman"/>
          <w:sz w:val="24"/>
          <w:szCs w:val="24"/>
        </w:rPr>
        <w:instrText xml:space="preserve"> ADDIN EN.CITE.DATA </w:instrText>
      </w:r>
      <w:r w:rsidR="005561CF" w:rsidRPr="005561CF">
        <w:rPr>
          <w:rFonts w:ascii="Times New Roman" w:hAnsi="Times New Roman" w:cs="Times New Roman"/>
          <w:sz w:val="24"/>
          <w:szCs w:val="24"/>
        </w:rPr>
      </w:r>
      <w:r w:rsidR="005561CF" w:rsidRPr="005561CF">
        <w:rPr>
          <w:rFonts w:ascii="Times New Roman" w:hAnsi="Times New Roman" w:cs="Times New Roman"/>
          <w:sz w:val="24"/>
          <w:szCs w:val="24"/>
        </w:rPr>
        <w:fldChar w:fldCharType="end"/>
      </w:r>
      <w:r w:rsidR="005561CF" w:rsidRPr="005561CF">
        <w:rPr>
          <w:rFonts w:ascii="Times New Roman" w:hAnsi="Times New Roman" w:cs="Times New Roman"/>
          <w:sz w:val="24"/>
          <w:szCs w:val="24"/>
        </w:rPr>
      </w:r>
      <w:r w:rsidR="005561CF" w:rsidRPr="005561CF">
        <w:rPr>
          <w:rFonts w:ascii="Times New Roman" w:hAnsi="Times New Roman" w:cs="Times New Roman"/>
          <w:sz w:val="24"/>
          <w:szCs w:val="24"/>
        </w:rPr>
        <w:fldChar w:fldCharType="separate"/>
      </w:r>
      <w:r w:rsidR="005561CF" w:rsidRPr="005561CF">
        <w:rPr>
          <w:rFonts w:ascii="Times New Roman" w:hAnsi="Times New Roman" w:cs="Times New Roman"/>
          <w:noProof/>
          <w:sz w:val="24"/>
          <w:szCs w:val="24"/>
        </w:rPr>
        <w:t>(Frankland &amp; Josselyn, 2015; Josselyn, 2010)</w:t>
      </w:r>
      <w:r w:rsidR="005561CF" w:rsidRPr="005561CF">
        <w:rPr>
          <w:rFonts w:ascii="Times New Roman" w:hAnsi="Times New Roman" w:cs="Times New Roman"/>
          <w:sz w:val="24"/>
          <w:szCs w:val="24"/>
        </w:rPr>
        <w:fldChar w:fldCharType="end"/>
      </w:r>
      <w:r w:rsidRPr="005561CF">
        <w:rPr>
          <w:rFonts w:ascii="Times New Roman" w:hAnsi="Times New Roman" w:cs="Times New Roman"/>
          <w:sz w:val="24"/>
          <w:szCs w:val="24"/>
        </w:rPr>
        <w:t>. This makes it likely that some of the ESNs that coded the coffee episode now also code the park episode. The common element between those two episodes is your best friend. It is conceivable that over many such episodes a proportion of the ESNs that initially coded the coffee shop episode would become "semanticized", i.e., develop a tuning for your best friend. A Concept Neuro</w:t>
      </w:r>
      <w:r w:rsidRPr="00A1232D">
        <w:rPr>
          <w:rFonts w:ascii="Times New Roman" w:hAnsi="Times New Roman" w:cs="Times New Roman"/>
          <w:sz w:val="24"/>
          <w:szCs w:val="24"/>
        </w:rPr>
        <w:t xml:space="preserve">n is born. </w:t>
      </w:r>
      <w:r w:rsidR="005561CF">
        <w:rPr>
          <w:rFonts w:ascii="Times New Roman" w:hAnsi="Times New Roman" w:cs="Times New Roman"/>
          <w:sz w:val="24"/>
          <w:szCs w:val="24"/>
          <w:lang w:val="en-DE"/>
        </w:rPr>
        <w:t xml:space="preserve">In line with the hypothesis that Concept Neurons have been shown to change their tuning based on statistical regularities in the environment </w:t>
      </w:r>
      <w:r w:rsidR="005561CF">
        <w:rPr>
          <w:rFonts w:ascii="Times New Roman" w:hAnsi="Times New Roman" w:cs="Times New Roman"/>
          <w:sz w:val="24"/>
          <w:szCs w:val="24"/>
          <w:lang w:val="en-DE"/>
        </w:rPr>
        <w:fldChar w:fldCharType="begin"/>
      </w:r>
      <w:r w:rsidR="005561CF">
        <w:rPr>
          <w:rFonts w:ascii="Times New Roman" w:hAnsi="Times New Roman" w:cs="Times New Roman"/>
          <w:sz w:val="24"/>
          <w:szCs w:val="24"/>
          <w:lang w:val="en-DE"/>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005561CF">
        <w:rPr>
          <w:rFonts w:ascii="Times New Roman" w:hAnsi="Times New Roman" w:cs="Times New Roman"/>
          <w:sz w:val="24"/>
          <w:szCs w:val="24"/>
          <w:lang w:val="en-DE"/>
        </w:rPr>
        <w:fldChar w:fldCharType="separate"/>
      </w:r>
      <w:r w:rsidR="005561CF">
        <w:rPr>
          <w:rFonts w:ascii="Times New Roman" w:hAnsi="Times New Roman" w:cs="Times New Roman"/>
          <w:noProof/>
          <w:sz w:val="24"/>
          <w:szCs w:val="24"/>
          <w:lang w:val="en-DE"/>
        </w:rPr>
        <w:t>(Ison et al., 2015)</w:t>
      </w:r>
      <w:r w:rsidR="005561CF">
        <w:rPr>
          <w:rFonts w:ascii="Times New Roman" w:hAnsi="Times New Roman" w:cs="Times New Roman"/>
          <w:sz w:val="24"/>
          <w:szCs w:val="24"/>
          <w:lang w:val="en-DE"/>
        </w:rPr>
        <w:fldChar w:fldCharType="end"/>
      </w:r>
      <w:r w:rsidR="005561CF">
        <w:rPr>
          <w:rFonts w:ascii="Times New Roman" w:hAnsi="Times New Roman" w:cs="Times New Roman"/>
          <w:sz w:val="24"/>
          <w:szCs w:val="24"/>
          <w:lang w:val="en-DE"/>
        </w:rPr>
        <w:t>.</w:t>
      </w:r>
      <w:r w:rsidR="005561CF">
        <w:rPr>
          <w:rFonts w:ascii="Times New Roman" w:hAnsi="Times New Roman" w:cs="Times New Roman"/>
          <w:sz w:val="24"/>
          <w:szCs w:val="24"/>
          <w:lang w:val="en-DE"/>
        </w:rPr>
        <w:t xml:space="preserve"> </w:t>
      </w:r>
      <w:r w:rsidRPr="00A1232D">
        <w:rPr>
          <w:rFonts w:ascii="Times New Roman" w:hAnsi="Times New Roman" w:cs="Times New Roman"/>
          <w:sz w:val="24"/>
          <w:szCs w:val="24"/>
        </w:rPr>
        <w:t>In this way ESNs can be likened to variables in a computer program to which arbitrary information is bound. In the case of episodic memory, this arbitrary information would be the complete set of features that make up an episode.</w:t>
      </w:r>
      <w:r w:rsidR="005561CF">
        <w:rPr>
          <w:rFonts w:ascii="Times New Roman" w:hAnsi="Times New Roman" w:cs="Times New Roman"/>
          <w:sz w:val="24"/>
          <w:szCs w:val="24"/>
          <w:lang w:val="en-DE"/>
        </w:rPr>
        <w:t xml:space="preserve"> </w:t>
      </w:r>
    </w:p>
    <w:p w14:paraId="399647A5" w14:textId="77777777" w:rsidR="001E1470" w:rsidRDefault="001E1470" w:rsidP="001E1470">
      <w:pPr>
        <w:rPr>
          <w:rFonts w:ascii="Times New Roman" w:hAnsi="Times New Roman" w:cs="Times New Roman"/>
          <w:sz w:val="24"/>
          <w:szCs w:val="24"/>
        </w:rPr>
      </w:pPr>
    </w:p>
    <w:p w14:paraId="554758DC" w14:textId="77777777" w:rsidR="001E1470" w:rsidRPr="004D649D" w:rsidRDefault="001E1470" w:rsidP="001E1470">
      <w:pPr>
        <w:rPr>
          <w:rFonts w:ascii="Times New Roman" w:hAnsi="Times New Roman" w:cs="Times New Roman"/>
          <w:sz w:val="24"/>
          <w:szCs w:val="24"/>
        </w:rPr>
      </w:pPr>
      <w:r>
        <w:rPr>
          <w:rFonts w:ascii="Times New Roman" w:hAnsi="Times New Roman" w:cs="Times New Roman"/>
          <w:sz w:val="24"/>
          <w:szCs w:val="24"/>
        </w:rPr>
        <w:t>More advanced electrodes</w:t>
      </w:r>
    </w:p>
    <w:p w14:paraId="2D28DA8C" w14:textId="7D2F6975" w:rsidR="001E1470" w:rsidRPr="00A1232D" w:rsidRDefault="001E1470" w:rsidP="001E1470">
      <w:pPr>
        <w:rPr>
          <w:rFonts w:ascii="Times New Roman" w:hAnsi="Times New Roman" w:cs="Times New Roman"/>
          <w:sz w:val="24"/>
          <w:szCs w:val="24"/>
        </w:rPr>
      </w:pPr>
      <w:r w:rsidRPr="00386FF4">
        <w:rPr>
          <w:rFonts w:ascii="Times New Roman" w:hAnsi="Times New Roman" w:cs="Times New Roman"/>
          <w:sz w:val="24"/>
          <w:szCs w:val="24"/>
        </w:rPr>
        <w:t>The yield of neurons using the currently available electrodes is about a dozen per microwire bundle. In comparison, electrodes developed more recently yield hundreds of well localized neurons. Virtually all analyses described in this thesis would benefit from more neurons. We have mentioned this throughout the manuscript when appropriate.</w:t>
      </w:r>
      <w:r>
        <w:rPr>
          <w:rFonts w:ascii="Times New Roman" w:hAnsi="Times New Roman" w:cs="Times New Roman"/>
          <w:sz w:val="24"/>
          <w:szCs w:val="24"/>
        </w:rPr>
        <w:t xml:space="preserve"> </w:t>
      </w:r>
      <w:r w:rsidRPr="00386FF4">
        <w:rPr>
          <w:rFonts w:ascii="Times New Roman" w:hAnsi="Times New Roman" w:cs="Times New Roman"/>
          <w:sz w:val="24"/>
          <w:szCs w:val="24"/>
        </w:rPr>
        <w:t xml:space="preserve">Not in all cases can this difference in neuron yield be made up by recording more </w:t>
      </w:r>
      <w:commentRangeStart w:id="462"/>
      <w:r w:rsidRPr="00386FF4">
        <w:rPr>
          <w:rFonts w:ascii="Times New Roman" w:hAnsi="Times New Roman" w:cs="Times New Roman"/>
          <w:sz w:val="24"/>
          <w:szCs w:val="24"/>
        </w:rPr>
        <w:t>participants</w:t>
      </w:r>
      <w:commentRangeEnd w:id="462"/>
      <w:r>
        <w:rPr>
          <w:rStyle w:val="CommentReference"/>
        </w:rPr>
        <w:commentReference w:id="462"/>
      </w:r>
      <w:r>
        <w:rPr>
          <w:rFonts w:ascii="Times New Roman" w:hAnsi="Times New Roman" w:cs="Times New Roman"/>
          <w:sz w:val="24"/>
          <w:szCs w:val="24"/>
        </w:rPr>
        <w:t xml:space="preserve"> or sessions</w:t>
      </w:r>
      <w:r w:rsidRPr="00386FF4">
        <w:rPr>
          <w:rFonts w:ascii="Times New Roman" w:hAnsi="Times New Roman" w:cs="Times New Roman"/>
          <w:sz w:val="24"/>
          <w:szCs w:val="24"/>
        </w:rPr>
        <w:t xml:space="preserve">. For instance, recording hundreds of neurons in one patient would enable the analysis of between-cell interactions, such as the detection of assemblies of Episode </w:t>
      </w:r>
      <w:r w:rsidRPr="00386FF4">
        <w:rPr>
          <w:rFonts w:ascii="Times New Roman" w:hAnsi="Times New Roman" w:cs="Times New Roman"/>
          <w:sz w:val="24"/>
          <w:szCs w:val="24"/>
        </w:rPr>
        <w:lastRenderedPageBreak/>
        <w:t>Specific Neurons. Something that is not feasible when recording few neurons. Beyond this,</w:t>
      </w:r>
      <w:r>
        <w:rPr>
          <w:rFonts w:ascii="Times New Roman" w:hAnsi="Times New Roman" w:cs="Times New Roman"/>
          <w:sz w:val="24"/>
          <w:szCs w:val="24"/>
        </w:rPr>
        <w:t xml:space="preserve"> </w:t>
      </w:r>
      <w:r w:rsidRPr="00386FF4">
        <w:rPr>
          <w:rFonts w:ascii="Times New Roman" w:hAnsi="Times New Roman" w:cs="Times New Roman"/>
          <w:sz w:val="24"/>
          <w:szCs w:val="24"/>
        </w:rPr>
        <w:t xml:space="preserve">between area interactions could be investigated </w:t>
      </w:r>
      <w:r w:rsidR="00507F1A">
        <w:rPr>
          <w:rFonts w:ascii="Times New Roman" w:hAnsi="Times New Roman" w:cs="Times New Roman"/>
          <w:sz w:val="24"/>
          <w:szCs w:val="24"/>
        </w:rPr>
        <w:fldChar w:fldCharType="begin"/>
      </w:r>
      <w:r w:rsidR="00507F1A">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07F1A">
        <w:rPr>
          <w:rFonts w:ascii="Times New Roman" w:hAnsi="Times New Roman" w:cs="Times New Roman"/>
          <w:sz w:val="24"/>
          <w:szCs w:val="24"/>
        </w:rPr>
        <w:fldChar w:fldCharType="separate"/>
      </w:r>
      <w:r w:rsidR="00507F1A">
        <w:rPr>
          <w:rFonts w:ascii="Times New Roman" w:hAnsi="Times New Roman" w:cs="Times New Roman"/>
          <w:noProof/>
          <w:sz w:val="24"/>
          <w:szCs w:val="24"/>
        </w:rPr>
        <w:t>(Durand et al., 2022)</w:t>
      </w:r>
      <w:r w:rsidR="00507F1A">
        <w:rPr>
          <w:rFonts w:ascii="Times New Roman" w:hAnsi="Times New Roman" w:cs="Times New Roman"/>
          <w:sz w:val="24"/>
          <w:szCs w:val="24"/>
        </w:rPr>
        <w:fldChar w:fldCharType="end"/>
      </w:r>
      <w:r w:rsidRPr="00386FF4">
        <w:rPr>
          <w:rFonts w:ascii="Times New Roman" w:hAnsi="Times New Roman" w:cs="Times New Roman"/>
          <w:sz w:val="24"/>
          <w:szCs w:val="24"/>
        </w:rPr>
        <w:t xml:space="preserve">. One concrete example would be a reinstatement of </w:t>
      </w:r>
      <w:r>
        <w:rPr>
          <w:rFonts w:ascii="Times New Roman" w:hAnsi="Times New Roman" w:cs="Times New Roman"/>
          <w:sz w:val="24"/>
          <w:szCs w:val="24"/>
        </w:rPr>
        <w:t xml:space="preserve">neocortical neurons that represent a memory and their interaction with </w:t>
      </w:r>
      <w:r w:rsidRPr="00386FF4">
        <w:rPr>
          <w:rFonts w:ascii="Times New Roman" w:hAnsi="Times New Roman" w:cs="Times New Roman"/>
          <w:sz w:val="24"/>
          <w:szCs w:val="24"/>
        </w:rPr>
        <w:t xml:space="preserve">hippocampal ESNs. During encoding one would assume that the </w:t>
      </w:r>
      <w:r>
        <w:rPr>
          <w:rFonts w:ascii="Times New Roman" w:hAnsi="Times New Roman" w:cs="Times New Roman"/>
          <w:sz w:val="24"/>
          <w:szCs w:val="24"/>
        </w:rPr>
        <w:t>neocortical neurons drive ESNs</w:t>
      </w:r>
      <w:r w:rsidRPr="00386FF4">
        <w:rPr>
          <w:rFonts w:ascii="Times New Roman" w:hAnsi="Times New Roman" w:cs="Times New Roman"/>
          <w:sz w:val="24"/>
          <w:szCs w:val="24"/>
        </w:rPr>
        <w:t xml:space="preserve">, while during retrieval the </w:t>
      </w:r>
      <w:r w:rsidR="0057302D">
        <w:rPr>
          <w:rFonts w:ascii="Times New Roman" w:hAnsi="Times New Roman" w:cs="Times New Roman"/>
          <w:sz w:val="24"/>
          <w:szCs w:val="24"/>
        </w:rPr>
        <w:t>neocortex</w:t>
      </w:r>
      <w:r w:rsidRPr="00386FF4">
        <w:rPr>
          <w:rFonts w:ascii="Times New Roman" w:hAnsi="Times New Roman" w:cs="Times New Roman"/>
          <w:sz w:val="24"/>
          <w:szCs w:val="24"/>
        </w:rPr>
        <w:t xml:space="preserve"> lags behind the hippocampus </w:t>
      </w:r>
      <w:r w:rsidR="00507F1A">
        <w:rPr>
          <w:rFonts w:ascii="Times New Roman" w:hAnsi="Times New Roman" w:cs="Times New Roman"/>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Pr>
          <w:rFonts w:ascii="Times New Roman" w:hAnsi="Times New Roman" w:cs="Times New Roman"/>
          <w:sz w:val="24"/>
          <w:szCs w:val="24"/>
        </w:rPr>
        <w:instrText xml:space="preserve"> ADDIN EN.CITE </w:instrText>
      </w:r>
      <w:r w:rsidR="00507F1A">
        <w:rPr>
          <w:rFonts w:ascii="Times New Roman" w:hAnsi="Times New Roman" w:cs="Times New Roman"/>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Pr>
          <w:rFonts w:ascii="Times New Roman" w:hAnsi="Times New Roman" w:cs="Times New Roman"/>
          <w:sz w:val="24"/>
          <w:szCs w:val="24"/>
        </w:rPr>
        <w:instrText xml:space="preserve"> ADDIN EN.CITE.DATA </w:instrText>
      </w:r>
      <w:r w:rsidR="00507F1A">
        <w:rPr>
          <w:rFonts w:ascii="Times New Roman" w:hAnsi="Times New Roman" w:cs="Times New Roman"/>
          <w:sz w:val="24"/>
          <w:szCs w:val="24"/>
        </w:rPr>
      </w:r>
      <w:r w:rsidR="00507F1A">
        <w:rPr>
          <w:rFonts w:ascii="Times New Roman" w:hAnsi="Times New Roman" w:cs="Times New Roman"/>
          <w:sz w:val="24"/>
          <w:szCs w:val="24"/>
        </w:rPr>
        <w:fldChar w:fldCharType="end"/>
      </w:r>
      <w:r w:rsidR="00507F1A">
        <w:rPr>
          <w:rFonts w:ascii="Times New Roman" w:hAnsi="Times New Roman" w:cs="Times New Roman"/>
          <w:sz w:val="24"/>
          <w:szCs w:val="24"/>
        </w:rPr>
      </w:r>
      <w:r w:rsidR="00507F1A">
        <w:rPr>
          <w:rFonts w:ascii="Times New Roman" w:hAnsi="Times New Roman" w:cs="Times New Roman"/>
          <w:sz w:val="24"/>
          <w:szCs w:val="24"/>
        </w:rPr>
        <w:fldChar w:fldCharType="separate"/>
      </w:r>
      <w:r w:rsidR="00507F1A">
        <w:rPr>
          <w:rFonts w:ascii="Times New Roman" w:hAnsi="Times New Roman" w:cs="Times New Roman"/>
          <w:noProof/>
          <w:sz w:val="24"/>
          <w:szCs w:val="24"/>
        </w:rPr>
        <w:t>(Linde-Domingo et al., 2019)</w:t>
      </w:r>
      <w:r w:rsidR="00507F1A">
        <w:rPr>
          <w:rFonts w:ascii="Times New Roman" w:hAnsi="Times New Roman" w:cs="Times New Roman"/>
          <w:sz w:val="24"/>
          <w:szCs w:val="24"/>
        </w:rPr>
        <w:fldChar w:fldCharType="end"/>
      </w:r>
      <w:r w:rsidRPr="00386FF4">
        <w:rPr>
          <w:rFonts w:ascii="Times New Roman" w:hAnsi="Times New Roman" w:cs="Times New Roman"/>
          <w:sz w:val="24"/>
          <w:szCs w:val="24"/>
        </w:rPr>
        <w:t>.</w:t>
      </w:r>
    </w:p>
    <w:p w14:paraId="1354F28C" w14:textId="77777777" w:rsidR="001E1470" w:rsidRPr="00A1232D" w:rsidRDefault="001E1470" w:rsidP="001E1470">
      <w:pPr>
        <w:rPr>
          <w:rFonts w:ascii="Times New Roman" w:hAnsi="Times New Roman" w:cs="Times New Roman"/>
          <w:sz w:val="24"/>
          <w:szCs w:val="24"/>
        </w:rPr>
      </w:pPr>
    </w:p>
    <w:p w14:paraId="3CE9957D" w14:textId="77777777" w:rsidR="001E1470" w:rsidRPr="00A1232D" w:rsidRDefault="001E1470" w:rsidP="001E1470">
      <w:pPr>
        <w:rPr>
          <w:rFonts w:ascii="Times New Roman" w:hAnsi="Times New Roman" w:cs="Times New Roman"/>
          <w:sz w:val="24"/>
          <w:szCs w:val="24"/>
        </w:rPr>
      </w:pPr>
      <w:r w:rsidRPr="00A1232D">
        <w:rPr>
          <w:rFonts w:ascii="Times New Roman" w:hAnsi="Times New Roman" w:cs="Times New Roman"/>
          <w:sz w:val="24"/>
          <w:szCs w:val="24"/>
        </w:rPr>
        <w:t>Microwire stimulation</w:t>
      </w:r>
    </w:p>
    <w:p w14:paraId="6818B1D4" w14:textId="1DFBF786" w:rsidR="001E1470" w:rsidRPr="00A1232D" w:rsidRDefault="001E1470" w:rsidP="001E1470">
      <w:pPr>
        <w:rPr>
          <w:rFonts w:ascii="Times New Roman" w:hAnsi="Times New Roman" w:cs="Times New Roman"/>
          <w:sz w:val="24"/>
          <w:szCs w:val="24"/>
        </w:rPr>
      </w:pPr>
      <w:commentRangeStart w:id="463"/>
      <w:r w:rsidRPr="00A1232D">
        <w:rPr>
          <w:rFonts w:ascii="Times New Roman" w:hAnsi="Times New Roman" w:cs="Times New Roman"/>
          <w:sz w:val="24"/>
          <w:szCs w:val="24"/>
        </w:rPr>
        <w:t>As</w:t>
      </w:r>
      <w:commentRangeEnd w:id="463"/>
      <w:r>
        <w:rPr>
          <w:rStyle w:val="CommentReference"/>
        </w:rPr>
        <w:commentReference w:id="463"/>
      </w:r>
      <w:r w:rsidRPr="00A1232D">
        <w:rPr>
          <w:rFonts w:ascii="Times New Roman" w:hAnsi="Times New Roman" w:cs="Times New Roman"/>
          <w:sz w:val="24"/>
          <w:szCs w:val="24"/>
        </w:rPr>
        <w:t xml:space="preserve"> I am </w:t>
      </w:r>
      <w:r w:rsidRPr="002C7FAD">
        <w:rPr>
          <w:rFonts w:ascii="Times New Roman" w:hAnsi="Times New Roman" w:cs="Times New Roman"/>
          <w:sz w:val="24"/>
          <w:szCs w:val="24"/>
        </w:rPr>
        <w:t>writing this Neuralynx (</w:t>
      </w:r>
      <w:r w:rsidR="002C7FAD" w:rsidRPr="002C7FAD">
        <w:rPr>
          <w:rFonts w:ascii="Times New Roman" w:hAnsi="Times New Roman" w:cs="Times New Roman"/>
          <w:sz w:val="24"/>
          <w:szCs w:val="24"/>
        </w:rPr>
        <w:t>Neuralynx Inc, USA</w:t>
      </w:r>
      <w:r w:rsidRPr="002C7FAD">
        <w:rPr>
          <w:rFonts w:ascii="Times New Roman" w:hAnsi="Times New Roman" w:cs="Times New Roman"/>
          <w:sz w:val="24"/>
          <w:szCs w:val="24"/>
        </w:rPr>
        <w:t>) is seeking</w:t>
      </w:r>
      <w:r w:rsidRPr="00A1232D">
        <w:rPr>
          <w:rFonts w:ascii="Times New Roman" w:hAnsi="Times New Roman" w:cs="Times New Roman"/>
          <w:sz w:val="24"/>
          <w:szCs w:val="24"/>
        </w:rPr>
        <w:t xml:space="preserve"> CE and FDA approval for microwire stimulation in patients (personal communication). </w:t>
      </w:r>
      <w:commentRangeStart w:id="464"/>
      <w:r w:rsidRPr="00A1232D">
        <w:rPr>
          <w:rFonts w:ascii="Times New Roman" w:hAnsi="Times New Roman" w:cs="Times New Roman"/>
          <w:sz w:val="24"/>
          <w:szCs w:val="24"/>
        </w:rPr>
        <w:t>If successful, microwire stimulation could provide causal evidence for an ESN based memory code</w:t>
      </w:r>
      <w:commentRangeEnd w:id="464"/>
      <w:r>
        <w:rPr>
          <w:rStyle w:val="CommentReference"/>
        </w:rPr>
        <w:commentReference w:id="464"/>
      </w:r>
      <w:r w:rsidRPr="00A1232D">
        <w:rPr>
          <w:rFonts w:ascii="Times New Roman" w:hAnsi="Times New Roman" w:cs="Times New Roman"/>
          <w:sz w:val="24"/>
          <w:szCs w:val="24"/>
        </w:rPr>
        <w:t xml:space="preserve">. If ESNs are allocated based on excitability, as predicted by experiments in rodents, stimulating the neurons in the vicinity of a microwire should increase the probability </w:t>
      </w:r>
      <w:r>
        <w:rPr>
          <w:rFonts w:ascii="Times New Roman" w:hAnsi="Times New Roman" w:cs="Times New Roman"/>
          <w:sz w:val="24"/>
          <w:szCs w:val="24"/>
        </w:rPr>
        <w:t xml:space="preserve">that </w:t>
      </w:r>
      <w:r w:rsidRPr="00A1232D">
        <w:rPr>
          <w:rFonts w:ascii="Times New Roman" w:hAnsi="Times New Roman" w:cs="Times New Roman"/>
          <w:sz w:val="24"/>
          <w:szCs w:val="24"/>
        </w:rPr>
        <w:t xml:space="preserve">they are allocated to an episode. In other words, through electric stimulation hippocampal neurons may be </w:t>
      </w:r>
      <w:commentRangeStart w:id="465"/>
      <w:commentRangeStart w:id="466"/>
      <w:r w:rsidRPr="00A1232D">
        <w:rPr>
          <w:rFonts w:ascii="Times New Roman" w:hAnsi="Times New Roman" w:cs="Times New Roman"/>
          <w:sz w:val="24"/>
          <w:szCs w:val="24"/>
        </w:rPr>
        <w:t>galvanized - at the push of a button</w:t>
      </w:r>
      <w:commentRangeEnd w:id="465"/>
      <w:r>
        <w:rPr>
          <w:rStyle w:val="CommentReference"/>
        </w:rPr>
        <w:commentReference w:id="465"/>
      </w:r>
      <w:commentRangeEnd w:id="466"/>
      <w:r>
        <w:rPr>
          <w:rStyle w:val="CommentReference"/>
        </w:rPr>
        <w:commentReference w:id="466"/>
      </w:r>
      <w:r w:rsidRPr="00A1232D">
        <w:rPr>
          <w:rFonts w:ascii="Times New Roman" w:hAnsi="Times New Roman" w:cs="Times New Roman"/>
          <w:sz w:val="24"/>
          <w:szCs w:val="24"/>
        </w:rPr>
        <w:t xml:space="preserve"> - into coding for a particular episode. Apart from shedding light on the mechanism by which ESNs are </w:t>
      </w:r>
      <w:commentRangeStart w:id="467"/>
      <w:r w:rsidRPr="00A1232D">
        <w:rPr>
          <w:rFonts w:ascii="Times New Roman" w:hAnsi="Times New Roman" w:cs="Times New Roman"/>
          <w:sz w:val="24"/>
          <w:szCs w:val="24"/>
        </w:rPr>
        <w:t>allocat</w:t>
      </w:r>
      <w:r>
        <w:rPr>
          <w:rFonts w:ascii="Times New Roman" w:hAnsi="Times New Roman" w:cs="Times New Roman"/>
          <w:sz w:val="24"/>
          <w:szCs w:val="24"/>
        </w:rPr>
        <w:t>ed</w:t>
      </w:r>
      <w:r w:rsidRPr="00A1232D">
        <w:rPr>
          <w:rFonts w:ascii="Times New Roman" w:hAnsi="Times New Roman" w:cs="Times New Roman"/>
          <w:sz w:val="24"/>
          <w:szCs w:val="24"/>
        </w:rPr>
        <w:t xml:space="preserve"> </w:t>
      </w:r>
      <w:commentRangeEnd w:id="467"/>
      <w:r>
        <w:rPr>
          <w:rStyle w:val="CommentReference"/>
        </w:rPr>
        <w:commentReference w:id="467"/>
      </w:r>
      <w:r w:rsidRPr="00A1232D">
        <w:rPr>
          <w:rFonts w:ascii="Times New Roman" w:hAnsi="Times New Roman" w:cs="Times New Roman"/>
          <w:sz w:val="24"/>
          <w:szCs w:val="24"/>
        </w:rPr>
        <w:t>this would also greatly increase the yield of ESNs per patient. Using this method, one could test the hypothesis that CN develop from ESNs by stimulating on a microwire during multiple episodes that share a common element (e.g., Jennifer Aniston in Pisa, Jennifer Aniston in Paris, …). If the stimulation causes neurons to be co</w:t>
      </w:r>
      <w:r>
        <w:rPr>
          <w:rFonts w:ascii="Times New Roman" w:hAnsi="Times New Roman" w:cs="Times New Roman"/>
          <w:sz w:val="24"/>
          <w:szCs w:val="24"/>
        </w:rPr>
        <w:t>-</w:t>
      </w:r>
      <w:r w:rsidRPr="00A1232D">
        <w:rPr>
          <w:rFonts w:ascii="Times New Roman" w:hAnsi="Times New Roman" w:cs="Times New Roman"/>
          <w:sz w:val="24"/>
          <w:szCs w:val="24"/>
        </w:rPr>
        <w:t>allocated to these episodes it is conceivable that some of the “tagged” neurons exhibit neural firing akin to Concept Neurons tuned to Jennifer Aniston (as she is the common element in these episodes).</w:t>
      </w:r>
      <w:r>
        <w:rPr>
          <w:rFonts w:ascii="Times New Roman" w:hAnsi="Times New Roman" w:cs="Times New Roman"/>
          <w:sz w:val="24"/>
          <w:szCs w:val="24"/>
        </w:rPr>
        <w:t xml:space="preserve"> </w:t>
      </w:r>
      <w:r w:rsidRPr="00A1232D">
        <w:rPr>
          <w:rFonts w:ascii="Times New Roman" w:hAnsi="Times New Roman" w:cs="Times New Roman"/>
          <w:sz w:val="24"/>
          <w:szCs w:val="24"/>
        </w:rPr>
        <w:t>Likewise reactivating the previously assigned neurons through electrical stimulation should increase the probability the memory is retrieved or even induce memory retrieval in the absence of a retrieval cue. Conversely, depending on the effect of the stimulation protocol, memory retrieval may be prohibited.</w:t>
      </w:r>
    </w:p>
    <w:p w14:paraId="166AEE8E" w14:textId="77777777" w:rsidR="001E1470" w:rsidRPr="00A1232D" w:rsidRDefault="001E1470" w:rsidP="001E1470">
      <w:pPr>
        <w:rPr>
          <w:rFonts w:ascii="Times New Roman" w:hAnsi="Times New Roman" w:cs="Times New Roman"/>
          <w:sz w:val="24"/>
          <w:szCs w:val="24"/>
        </w:rPr>
      </w:pPr>
    </w:p>
    <w:p w14:paraId="1F4E7D94" w14:textId="77777777" w:rsidR="001E1470" w:rsidRPr="00A1232D" w:rsidRDefault="001E1470" w:rsidP="001E1470">
      <w:pPr>
        <w:rPr>
          <w:rFonts w:ascii="Times New Roman" w:hAnsi="Times New Roman" w:cs="Times New Roman"/>
          <w:sz w:val="24"/>
          <w:szCs w:val="24"/>
        </w:rPr>
      </w:pPr>
      <w:r>
        <w:rPr>
          <w:rFonts w:ascii="Times New Roman" w:hAnsi="Times New Roman" w:cs="Times New Roman"/>
          <w:sz w:val="24"/>
          <w:szCs w:val="24"/>
        </w:rPr>
        <w:t>Translational a</w:t>
      </w:r>
      <w:r w:rsidRPr="00A1232D">
        <w:rPr>
          <w:rFonts w:ascii="Times New Roman" w:hAnsi="Times New Roman" w:cs="Times New Roman"/>
          <w:sz w:val="24"/>
          <w:szCs w:val="24"/>
        </w:rPr>
        <w:t>pplications</w:t>
      </w:r>
    </w:p>
    <w:p w14:paraId="21344EE4" w14:textId="4DBDA18D" w:rsidR="001E1470" w:rsidRPr="00B01FE0" w:rsidRDefault="001E1470" w:rsidP="001E1470">
      <w:pPr>
        <w:rPr>
          <w:rFonts w:ascii="Times New Roman" w:hAnsi="Times New Roman" w:cs="Times New Roman"/>
          <w:sz w:val="24"/>
          <w:szCs w:val="24"/>
        </w:rPr>
      </w:pPr>
      <w:r w:rsidRPr="00E834EF">
        <w:rPr>
          <w:rFonts w:ascii="Times New Roman" w:hAnsi="Times New Roman" w:cs="Times New Roman"/>
          <w:sz w:val="24"/>
          <w:szCs w:val="24"/>
        </w:rPr>
        <w:t>In our everyday lives, we constantly generate and retrieve episodic memories - a marvellous ability we usually don’t think about. This makes it even more painful and disruptive when memory processing becomes dysfunctional.</w:t>
      </w:r>
      <w:r>
        <w:rPr>
          <w:rFonts w:ascii="Times New Roman" w:hAnsi="Times New Roman" w:cs="Times New Roman"/>
          <w:sz w:val="24"/>
          <w:szCs w:val="24"/>
        </w:rPr>
        <w:t xml:space="preserve"> </w:t>
      </w:r>
      <w:r w:rsidRPr="00A1232D">
        <w:rPr>
          <w:rFonts w:ascii="Times New Roman" w:hAnsi="Times New Roman" w:cs="Times New Roman"/>
          <w:sz w:val="24"/>
          <w:szCs w:val="24"/>
        </w:rPr>
        <w:t xml:space="preserve">Alzheimer's disease is a progressive degenerative disorder that causes </w:t>
      </w:r>
      <w:commentRangeStart w:id="468"/>
      <w:r>
        <w:rPr>
          <w:rFonts w:ascii="Times New Roman" w:hAnsi="Times New Roman" w:cs="Times New Roman"/>
          <w:sz w:val="24"/>
          <w:szCs w:val="24"/>
        </w:rPr>
        <w:t>atrophy of neurons</w:t>
      </w:r>
      <w:r w:rsidRPr="00A1232D">
        <w:rPr>
          <w:rFonts w:ascii="Times New Roman" w:hAnsi="Times New Roman" w:cs="Times New Roman"/>
          <w:sz w:val="24"/>
          <w:szCs w:val="24"/>
        </w:rPr>
        <w:t xml:space="preserve"> </w:t>
      </w:r>
      <w:commentRangeEnd w:id="468"/>
      <w:r>
        <w:rPr>
          <w:rStyle w:val="CommentReference"/>
        </w:rPr>
        <w:commentReference w:id="468"/>
      </w:r>
      <w:r w:rsidRPr="00A1232D">
        <w:rPr>
          <w:rFonts w:ascii="Times New Roman" w:hAnsi="Times New Roman" w:cs="Times New Roman"/>
          <w:sz w:val="24"/>
          <w:szCs w:val="24"/>
        </w:rPr>
        <w:t xml:space="preserve">resulting in one of </w:t>
      </w:r>
      <w:r w:rsidR="002B6C10">
        <w:rPr>
          <w:rFonts w:ascii="Times New Roman" w:hAnsi="Times New Roman" w:cs="Times New Roman"/>
          <w:sz w:val="24"/>
          <w:szCs w:val="24"/>
          <w:lang w:val="en-DE"/>
        </w:rPr>
        <w:t>its most recognizable</w:t>
      </w:r>
      <w:r w:rsidRPr="00A1232D">
        <w:rPr>
          <w:rFonts w:ascii="Times New Roman" w:hAnsi="Times New Roman" w:cs="Times New Roman"/>
          <w:sz w:val="24"/>
          <w:szCs w:val="24"/>
        </w:rPr>
        <w:t xml:space="preserve"> symptoms - memory loss </w:t>
      </w:r>
      <w:r w:rsidR="002570C6">
        <w:rPr>
          <w:rFonts w:ascii="Times New Roman" w:hAnsi="Times New Roman" w:cs="Times New Roman"/>
          <w:sz w:val="24"/>
          <w:szCs w:val="24"/>
        </w:rPr>
        <w:fldChar w:fldCharType="begin"/>
      </w:r>
      <w:r w:rsidR="00324A83">
        <w:rPr>
          <w:rFonts w:ascii="Times New Roman" w:hAnsi="Times New Roman" w:cs="Times New Roman"/>
          <w:sz w:val="24"/>
          <w:szCs w:val="24"/>
        </w:rPr>
        <w:instrText xml:space="preserve"> ADDIN EN.CITE &lt;EndNote&gt;&lt;Cite&gt;&lt;Author&gt;World Health Organization&lt;/Author&gt;&lt;Year&gt;2022&lt;/Year&gt;&lt;RecNum&gt;220&lt;/RecNum&gt;&lt;DisplayText&gt;(World Health Organization, 2019,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Cite&gt;&lt;Author&gt;World Health Organization&lt;/Author&gt;&lt;Year&gt;2019&lt;/Year&gt;&lt;RecNum&gt;221&lt;/RecNum&gt;&lt;record&gt;&lt;rec-number&gt;221&lt;/rec-number&gt;&lt;foreign-keys&gt;&lt;key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2570C6">
        <w:rPr>
          <w:rFonts w:ascii="Times New Roman" w:hAnsi="Times New Roman" w:cs="Times New Roman"/>
          <w:sz w:val="24"/>
          <w:szCs w:val="24"/>
        </w:rPr>
        <w:fldChar w:fldCharType="separate"/>
      </w:r>
      <w:r w:rsidR="00324A83">
        <w:rPr>
          <w:rFonts w:ascii="Times New Roman" w:hAnsi="Times New Roman" w:cs="Times New Roman"/>
          <w:noProof/>
          <w:sz w:val="24"/>
          <w:szCs w:val="24"/>
        </w:rPr>
        <w:t>(World Health Organization, 2019, 2022)</w:t>
      </w:r>
      <w:r w:rsidR="002570C6">
        <w:rPr>
          <w:rFonts w:ascii="Times New Roman" w:hAnsi="Times New Roman" w:cs="Times New Roman"/>
          <w:sz w:val="24"/>
          <w:szCs w:val="24"/>
        </w:rPr>
        <w:fldChar w:fldCharType="end"/>
      </w:r>
      <w:r w:rsidRPr="00A1232D">
        <w:rPr>
          <w:rFonts w:ascii="Times New Roman" w:hAnsi="Times New Roman" w:cs="Times New Roman"/>
          <w:sz w:val="24"/>
          <w:szCs w:val="24"/>
        </w:rPr>
        <w:t xml:space="preserve">. </w:t>
      </w:r>
      <w:r w:rsidR="002B6C10">
        <w:rPr>
          <w:rFonts w:ascii="Times New Roman" w:hAnsi="Times New Roman" w:cs="Times New Roman"/>
          <w:sz w:val="24"/>
          <w:szCs w:val="24"/>
          <w:lang w:val="en-DE"/>
        </w:rPr>
        <w:t>Alzheimer’s</w:t>
      </w:r>
      <w:r w:rsidRPr="00A1232D">
        <w:rPr>
          <w:rFonts w:ascii="Times New Roman" w:hAnsi="Times New Roman" w:cs="Times New Roman"/>
          <w:sz w:val="24"/>
          <w:szCs w:val="24"/>
        </w:rPr>
        <w:t xml:space="preserve"> is the most common form of dementia </w:t>
      </w:r>
      <w:r w:rsidR="002B6C10">
        <w:rPr>
          <w:rFonts w:ascii="Times New Roman" w:hAnsi="Times New Roman" w:cs="Times New Roman"/>
          <w:sz w:val="24"/>
          <w:szCs w:val="24"/>
          <w:lang w:val="en-DE"/>
        </w:rPr>
        <w:t xml:space="preserve">and </w:t>
      </w:r>
      <w:r w:rsidRPr="00A1232D">
        <w:rPr>
          <w:rFonts w:ascii="Times New Roman" w:hAnsi="Times New Roman" w:cs="Times New Roman"/>
          <w:sz w:val="24"/>
          <w:szCs w:val="24"/>
        </w:rPr>
        <w:t xml:space="preserve">was the 7th leading cause </w:t>
      </w:r>
      <w:r w:rsidRPr="002570C6">
        <w:rPr>
          <w:rFonts w:ascii="Times New Roman" w:hAnsi="Times New Roman" w:cs="Times New Roman"/>
          <w:sz w:val="24"/>
          <w:szCs w:val="24"/>
        </w:rPr>
        <w:t xml:space="preserve">of death in the USA in 2020 </w:t>
      </w:r>
      <w:r w:rsidR="002B6C10" w:rsidRPr="002570C6">
        <w:rPr>
          <w:rFonts w:ascii="Times New Roman" w:hAnsi="Times New Roman" w:cs="Times New Roman"/>
          <w:sz w:val="24"/>
          <w:szCs w:val="24"/>
        </w:rPr>
        <w:fldChar w:fldCharType="begin"/>
      </w:r>
      <w:r w:rsidR="002570C6">
        <w:rPr>
          <w:rFonts w:ascii="Times New Roman" w:hAnsi="Times New Roman" w:cs="Times New Roman"/>
          <w:sz w:val="24"/>
          <w:szCs w:val="24"/>
        </w:rPr>
        <w:instrText xml:space="preserve"> ADDIN EN.CITE &lt;EndNote&gt;&lt;Cite&gt;&lt;Author&gt;Murphy&lt;/Author&gt;&lt;Year&gt;2021&lt;/Year&gt;&lt;RecNum&gt;219&lt;/RecNum&gt;&lt;DisplayText&gt;(Murphy et al., 2021)&lt;/DisplayText&gt;&lt;record&gt;&lt;rec-number&gt;219&lt;/rec-number&gt;&lt;foreign-keys&gt;&lt;key app="EN" db-id="pvpx5wazhrvsd3e0ff3perwwwvrdppa005a2" timestamp="1675144035"&gt;219&lt;/key&gt;&lt;/foreign-keys&gt;&lt;ref-type name="Report"&gt;27&lt;/ref-type&gt;&lt;contributors&gt;&lt;authors&gt;&lt;author&gt;Murphy, S. L.&lt;/author&gt;&lt;author&gt;Kochanek, K. D.&lt;/author&gt;&lt;author&gt;Xu, J. Q.&lt;/author&gt;&lt;author&gt;Arias, E. &lt;/author&gt;&lt;/authors&gt;&lt;/contributors&gt;&lt;titles&gt;&lt;title&gt;Mortality in the United States, 2020.&lt;/title&gt;&lt;/titles&gt;&lt;number&gt;No. 427&lt;/number&gt;&lt;dates&gt;&lt;year&gt;2021&lt;/year&gt;&lt;/dates&gt;&lt;pub-location&gt;Hyattsville, MD&lt;/pub-location&gt;&lt;publisher&gt;National Center for Health Statistics&lt;/publisher&gt;&lt;work-type&gt;NCHS Data Brief.&lt;/work-type&gt;&lt;urls&gt;&lt;related-urls&gt;&lt;url&gt;https://www.cdc.gov/nchs/data/databriefs/db427.pdf&lt;/url&gt;&lt;/related-urls&gt;&lt;/urls&gt;&lt;electronic-resource-num&gt;10.15620/cdc:112079&lt;/electronic-resource-num&gt;&lt;/record&gt;&lt;/Cite&gt;&lt;/EndNote&gt;</w:instrText>
      </w:r>
      <w:r w:rsidR="002B6C10" w:rsidRPr="002570C6">
        <w:rPr>
          <w:rFonts w:ascii="Times New Roman" w:hAnsi="Times New Roman" w:cs="Times New Roman"/>
          <w:sz w:val="24"/>
          <w:szCs w:val="24"/>
        </w:rPr>
        <w:fldChar w:fldCharType="separate"/>
      </w:r>
      <w:r w:rsidR="002B6C10" w:rsidRPr="002570C6">
        <w:rPr>
          <w:rFonts w:ascii="Times New Roman" w:hAnsi="Times New Roman" w:cs="Times New Roman"/>
          <w:noProof/>
          <w:sz w:val="24"/>
          <w:szCs w:val="24"/>
        </w:rPr>
        <w:t>(Murphy et al., 2021)</w:t>
      </w:r>
      <w:r w:rsidR="002B6C10" w:rsidRPr="002570C6">
        <w:rPr>
          <w:rFonts w:ascii="Times New Roman" w:hAnsi="Times New Roman" w:cs="Times New Roman"/>
          <w:sz w:val="24"/>
          <w:szCs w:val="24"/>
        </w:rPr>
        <w:fldChar w:fldCharType="end"/>
      </w:r>
      <w:r w:rsidRPr="002570C6">
        <w:rPr>
          <w:rFonts w:ascii="Times New Roman" w:hAnsi="Times New Roman" w:cs="Times New Roman"/>
          <w:sz w:val="24"/>
          <w:szCs w:val="24"/>
        </w:rPr>
        <w:t>.</w:t>
      </w:r>
      <w:r w:rsidRPr="00A1232D">
        <w:rPr>
          <w:rFonts w:ascii="Times New Roman" w:hAnsi="Times New Roman" w:cs="Times New Roman"/>
          <w:sz w:val="24"/>
          <w:szCs w:val="24"/>
        </w:rPr>
        <w:t xml:space="preserve"> Worldwide around 55 million people have dementia, a number which is expected to rise to 78 million by </w:t>
      </w:r>
      <w:r w:rsidRPr="002570C6">
        <w:rPr>
          <w:rFonts w:ascii="Times New Roman" w:hAnsi="Times New Roman" w:cs="Times New Roman"/>
          <w:sz w:val="24"/>
          <w:szCs w:val="24"/>
        </w:rPr>
        <w:t xml:space="preserve">2030 </w:t>
      </w:r>
      <w:r w:rsidR="002570C6" w:rsidRPr="002570C6">
        <w:rPr>
          <w:rFonts w:ascii="Times New Roman" w:hAnsi="Times New Roman" w:cs="Times New Roman"/>
          <w:sz w:val="24"/>
          <w:szCs w:val="24"/>
        </w:rPr>
        <w:fldChar w:fldCharType="begin"/>
      </w:r>
      <w:r w:rsidR="002570C6">
        <w:rPr>
          <w:rFonts w:ascii="Times New Roman" w:hAnsi="Times New Roman" w:cs="Times New Roman"/>
          <w:sz w:val="24"/>
          <w:szCs w:val="24"/>
        </w:rPr>
        <w:instrText xml:space="preserve"> ADDIN EN.CITE &lt;EndNote&gt;&lt;Cite&gt;&lt;Author&gt;World Health Organization&lt;/Author&gt;&lt;Year&gt;2022&lt;/Year&gt;&lt;RecNum&gt;220&lt;/RecNum&gt;&lt;DisplayText&gt;(World Health Organization,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EndNote&gt;</w:instrText>
      </w:r>
      <w:r w:rsidR="002570C6" w:rsidRPr="002570C6">
        <w:rPr>
          <w:rFonts w:ascii="Times New Roman" w:hAnsi="Times New Roman" w:cs="Times New Roman"/>
          <w:sz w:val="24"/>
          <w:szCs w:val="24"/>
        </w:rPr>
        <w:fldChar w:fldCharType="separate"/>
      </w:r>
      <w:r w:rsidR="002570C6">
        <w:rPr>
          <w:rFonts w:ascii="Times New Roman" w:hAnsi="Times New Roman" w:cs="Times New Roman"/>
          <w:noProof/>
          <w:sz w:val="24"/>
          <w:szCs w:val="24"/>
        </w:rPr>
        <w:t xml:space="preserve">(World Health </w:t>
      </w:r>
      <w:r w:rsidR="002570C6">
        <w:rPr>
          <w:rFonts w:ascii="Times New Roman" w:hAnsi="Times New Roman" w:cs="Times New Roman"/>
          <w:noProof/>
          <w:sz w:val="24"/>
          <w:szCs w:val="24"/>
        </w:rPr>
        <w:lastRenderedPageBreak/>
        <w:t>Organization, 2022)</w:t>
      </w:r>
      <w:r w:rsidR="002570C6" w:rsidRPr="002570C6">
        <w:rPr>
          <w:rFonts w:ascii="Times New Roman" w:hAnsi="Times New Roman" w:cs="Times New Roman"/>
          <w:sz w:val="24"/>
          <w:szCs w:val="24"/>
        </w:rPr>
        <w:fldChar w:fldCharType="end"/>
      </w:r>
      <w:r w:rsidRPr="002570C6">
        <w:rPr>
          <w:rFonts w:ascii="Times New Roman" w:hAnsi="Times New Roman" w:cs="Times New Roman"/>
          <w:sz w:val="24"/>
          <w:szCs w:val="24"/>
        </w:rPr>
        <w:t>. I am</w:t>
      </w:r>
      <w:r w:rsidRPr="00A1232D">
        <w:rPr>
          <w:rFonts w:ascii="Times New Roman" w:hAnsi="Times New Roman" w:cs="Times New Roman"/>
          <w:sz w:val="24"/>
          <w:szCs w:val="24"/>
        </w:rPr>
        <w:t xml:space="preserve"> hopeful that our research can contribute to alleviate some of the burden that comes with Alzheimer's although a cure requires a more targeted understanding of the disease. However, it might prove fruitful to electrically stimulate parts of the hippocampus during the early phases of the disease. This could help with the recruitment of ESNs to new memories or reinstate existing memories and thereby temporarily increase their quality of life.</w:t>
      </w:r>
      <w:r w:rsidR="00B01FE0">
        <w:rPr>
          <w:rFonts w:ascii="Times New Roman" w:hAnsi="Times New Roman" w:cs="Times New Roman"/>
          <w:sz w:val="24"/>
          <w:szCs w:val="24"/>
          <w:lang w:val="en-DE"/>
        </w:rPr>
        <w:t xml:space="preserve"> </w:t>
      </w:r>
      <w:r w:rsidR="00B01FE0" w:rsidRPr="00B01FE0">
        <w:rPr>
          <w:rFonts w:ascii="Times New Roman" w:hAnsi="Times New Roman" w:cs="Times New Roman"/>
          <w:sz w:val="24"/>
          <w:szCs w:val="24"/>
        </w:rPr>
        <w:t xml:space="preserve">Early advances in developing a hippocampal neural prosthetic have shown great promise </w:t>
      </w:r>
      <w:r w:rsidR="00B01FE0">
        <w:rPr>
          <w:rFonts w:ascii="Times New Roman" w:hAnsi="Times New Roman" w:cs="Times New Roman"/>
          <w:sz w:val="24"/>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Pr>
          <w:rFonts w:ascii="Times New Roman" w:hAnsi="Times New Roman" w:cs="Times New Roman"/>
          <w:sz w:val="24"/>
          <w:szCs w:val="24"/>
        </w:rPr>
        <w:instrText xml:space="preserve"> ADDIN EN.CITE </w:instrText>
      </w:r>
      <w:r w:rsidR="00B01FE0">
        <w:rPr>
          <w:rFonts w:ascii="Times New Roman" w:hAnsi="Times New Roman" w:cs="Times New Roman"/>
          <w:sz w:val="24"/>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Pr>
          <w:rFonts w:ascii="Times New Roman" w:hAnsi="Times New Roman" w:cs="Times New Roman"/>
          <w:sz w:val="24"/>
          <w:szCs w:val="24"/>
        </w:rPr>
        <w:instrText xml:space="preserve"> ADDIN EN.CITE.DATA </w:instrText>
      </w:r>
      <w:r w:rsidR="00B01FE0">
        <w:rPr>
          <w:rFonts w:ascii="Times New Roman" w:hAnsi="Times New Roman" w:cs="Times New Roman"/>
          <w:sz w:val="24"/>
          <w:szCs w:val="24"/>
        </w:rPr>
      </w:r>
      <w:r w:rsidR="00B01FE0">
        <w:rPr>
          <w:rFonts w:ascii="Times New Roman" w:hAnsi="Times New Roman" w:cs="Times New Roman"/>
          <w:sz w:val="24"/>
          <w:szCs w:val="24"/>
        </w:rPr>
        <w:fldChar w:fldCharType="end"/>
      </w:r>
      <w:r w:rsidR="00B01FE0">
        <w:rPr>
          <w:rFonts w:ascii="Times New Roman" w:hAnsi="Times New Roman" w:cs="Times New Roman"/>
          <w:sz w:val="24"/>
          <w:szCs w:val="24"/>
        </w:rPr>
        <w:fldChar w:fldCharType="separate"/>
      </w:r>
      <w:r w:rsidR="00B01FE0">
        <w:rPr>
          <w:rFonts w:ascii="Times New Roman" w:hAnsi="Times New Roman" w:cs="Times New Roman"/>
          <w:noProof/>
          <w:sz w:val="24"/>
          <w:szCs w:val="24"/>
        </w:rPr>
        <w:t>(Hampson et al., 2018)</w:t>
      </w:r>
      <w:r w:rsidR="00B01FE0">
        <w:rPr>
          <w:rFonts w:ascii="Times New Roman" w:hAnsi="Times New Roman" w:cs="Times New Roman"/>
          <w:sz w:val="24"/>
          <w:szCs w:val="24"/>
        </w:rPr>
        <w:fldChar w:fldCharType="end"/>
      </w:r>
      <w:r w:rsidR="00B01FE0" w:rsidRPr="00B01FE0">
        <w:rPr>
          <w:rFonts w:ascii="Times New Roman" w:hAnsi="Times New Roman" w:cs="Times New Roman"/>
          <w:sz w:val="24"/>
          <w:szCs w:val="24"/>
        </w:rPr>
        <w:t xml:space="preserve">. </w:t>
      </w:r>
    </w:p>
    <w:p w14:paraId="6EC3362D" w14:textId="7B1CD9FC" w:rsidR="001E1470" w:rsidRDefault="001E1470" w:rsidP="001E1470">
      <w:pPr>
        <w:ind w:firstLine="720"/>
        <w:rPr>
          <w:rFonts w:ascii="Times New Roman" w:hAnsi="Times New Roman" w:cs="Times New Roman"/>
          <w:sz w:val="24"/>
          <w:szCs w:val="24"/>
        </w:rPr>
      </w:pPr>
      <w:r w:rsidRPr="00A1232D">
        <w:rPr>
          <w:rFonts w:ascii="Times New Roman" w:hAnsi="Times New Roman" w:cs="Times New Roman"/>
          <w:sz w:val="24"/>
          <w:szCs w:val="24"/>
        </w:rPr>
        <w:t>Another disorder characterized by dysfunctional memories is the Post Traumatic Stress Disorder</w:t>
      </w:r>
      <w:r>
        <w:rPr>
          <w:rFonts w:ascii="Times New Roman" w:hAnsi="Times New Roman" w:cs="Times New Roman"/>
          <w:sz w:val="24"/>
          <w:szCs w:val="24"/>
        </w:rPr>
        <w:t xml:space="preserve"> (PTSD)</w:t>
      </w:r>
      <w:r w:rsidRPr="00A1232D">
        <w:rPr>
          <w:rFonts w:ascii="Times New Roman" w:hAnsi="Times New Roman" w:cs="Times New Roman"/>
          <w:sz w:val="24"/>
          <w:szCs w:val="24"/>
        </w:rPr>
        <w:t xml:space="preserve">. </w:t>
      </w:r>
      <w:r>
        <w:rPr>
          <w:rFonts w:ascii="Times New Roman" w:hAnsi="Times New Roman" w:cs="Times New Roman"/>
          <w:sz w:val="24"/>
          <w:szCs w:val="24"/>
        </w:rPr>
        <w:t>Its</w:t>
      </w:r>
      <w:r w:rsidRPr="00A1232D">
        <w:rPr>
          <w:rFonts w:ascii="Times New Roman" w:hAnsi="Times New Roman" w:cs="Times New Roman"/>
          <w:sz w:val="24"/>
          <w:szCs w:val="24"/>
        </w:rPr>
        <w:t xml:space="preserve"> symptoms include vivid intrusive memories or flashbacks that can be triggered cues remini</w:t>
      </w:r>
      <w:r>
        <w:rPr>
          <w:rFonts w:ascii="Times New Roman" w:hAnsi="Times New Roman" w:cs="Times New Roman"/>
          <w:sz w:val="24"/>
          <w:szCs w:val="24"/>
        </w:rPr>
        <w:t>s</w:t>
      </w:r>
      <w:r w:rsidRPr="00A1232D">
        <w:rPr>
          <w:rFonts w:ascii="Times New Roman" w:hAnsi="Times New Roman" w:cs="Times New Roman"/>
          <w:sz w:val="24"/>
          <w:szCs w:val="24"/>
        </w:rPr>
        <w:t xml:space="preserve">cent of the traumatising event. Re-experiencing the traumatic </w:t>
      </w:r>
      <w:r w:rsidRPr="00324A83">
        <w:rPr>
          <w:rFonts w:ascii="Times New Roman" w:hAnsi="Times New Roman" w:cs="Times New Roman"/>
          <w:sz w:val="24"/>
          <w:szCs w:val="24"/>
        </w:rPr>
        <w:t xml:space="preserve">memory can cause intense physical and strong emotional reactions </w:t>
      </w:r>
      <w:r w:rsidR="00324A83" w:rsidRPr="00324A83">
        <w:rPr>
          <w:rFonts w:ascii="Times New Roman" w:hAnsi="Times New Roman" w:cs="Times New Roman"/>
          <w:sz w:val="24"/>
          <w:szCs w:val="24"/>
        </w:rPr>
        <w:fldChar w:fldCharType="begin"/>
      </w:r>
      <w:r w:rsidR="00324A83" w:rsidRPr="00324A83">
        <w:rPr>
          <w:rFonts w:ascii="Times New Roman" w:hAnsi="Times New Roman" w:cs="Times New Roman"/>
          <w:sz w:val="24"/>
          <w:szCs w:val="24"/>
        </w:rPr>
        <w:instrText xml:space="preserve"> ADDIN EN.CITE &lt;EndNote&gt;&lt;Cite&gt;&lt;Author&gt;World Health Organization&lt;/Author&gt;&lt;Year&gt;2019&lt;/Year&gt;&lt;RecNum&gt;221&lt;/RecNum&gt;&lt;DisplayText&gt;(World Health Organization, 2019)&lt;/DisplayText&gt;&lt;record&gt;&lt;rec-number&gt;221&lt;/rec-number&gt;&lt;foreign-keys&gt;&lt;key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324A83" w:rsidRPr="00324A83">
        <w:rPr>
          <w:rFonts w:ascii="Times New Roman" w:hAnsi="Times New Roman" w:cs="Times New Roman"/>
          <w:sz w:val="24"/>
          <w:szCs w:val="24"/>
        </w:rPr>
        <w:fldChar w:fldCharType="separate"/>
      </w:r>
      <w:r w:rsidR="00324A83" w:rsidRPr="00324A83">
        <w:rPr>
          <w:rFonts w:ascii="Times New Roman" w:hAnsi="Times New Roman" w:cs="Times New Roman"/>
          <w:noProof/>
          <w:sz w:val="24"/>
          <w:szCs w:val="24"/>
        </w:rPr>
        <w:t>(World Health Organization, 2019)</w:t>
      </w:r>
      <w:r w:rsidR="00324A83" w:rsidRPr="00324A83">
        <w:rPr>
          <w:rFonts w:ascii="Times New Roman" w:hAnsi="Times New Roman" w:cs="Times New Roman"/>
          <w:sz w:val="24"/>
          <w:szCs w:val="24"/>
        </w:rPr>
        <w:fldChar w:fldCharType="end"/>
      </w:r>
      <w:r w:rsidRPr="00324A83">
        <w:rPr>
          <w:rFonts w:ascii="Times New Roman" w:hAnsi="Times New Roman" w:cs="Times New Roman"/>
          <w:sz w:val="24"/>
          <w:szCs w:val="24"/>
        </w:rPr>
        <w:t>. Although</w:t>
      </w:r>
      <w:r w:rsidRPr="00A1232D">
        <w:rPr>
          <w:rFonts w:ascii="Times New Roman" w:hAnsi="Times New Roman" w:cs="Times New Roman"/>
          <w:sz w:val="24"/>
          <w:szCs w:val="24"/>
        </w:rPr>
        <w:t xml:space="preserve"> PTSD patients often suffer from deficits in declarative memory </w:t>
      </w:r>
      <w:r w:rsidR="001E6AEB">
        <w:rPr>
          <w:rFonts w:ascii="Times New Roman" w:hAnsi="Times New Roman" w:cs="Times New Roman"/>
          <w:sz w:val="24"/>
          <w:szCs w:val="24"/>
        </w:rPr>
        <w:fldChar w:fldCharType="begin"/>
      </w:r>
      <w:r w:rsidR="001E6AEB">
        <w:rPr>
          <w:rFonts w:ascii="Times New Roman" w:hAnsi="Times New Roman" w:cs="Times New Roman"/>
          <w:sz w:val="24"/>
          <w:szCs w:val="24"/>
        </w:rPr>
        <w:instrText xml:space="preserve"> ADDIN EN.CITE &lt;EndNote&gt;&lt;Cite&gt;&lt;Author&gt;Samuelson&lt;/Author&gt;&lt;Year&gt;2011&lt;/Year&gt;&lt;RecNum&gt;183&lt;/RecNum&gt;&lt;DisplayText&gt;(Samuelson, 2011)&lt;/DisplayText&gt;&lt;record&gt;&lt;rec-number&gt;183&lt;/rec-number&gt;&lt;foreign-keys&gt;&lt;key app="EN" db-id="pvpx5wazhrvsd3e0ff3perwwwvrdppa005a2" timestamp="1674962374"&gt;183&lt;/key&gt;&lt;/foreign-keys&gt;&lt;ref-type name="Journal Article"&gt;17&lt;/ref-type&gt;&lt;contributors&gt;&lt;authors&gt;&lt;author&gt;Samuelson, K. W.&lt;/author&gt;&lt;/authors&gt;&lt;/contributors&gt;&lt;auth-address&gt;California School of Professional Psychology, Alliant International University, San Francisco, California, USA. ksamuelson@alliant.edu&lt;/auth-address&gt;&lt;titles&gt;&lt;title&gt;Post-traumatic stress disorder and declarative memory functioning: a review&lt;/title&gt;&lt;secondary-title&gt;Dialogues Clin Neurosci&lt;/secondary-title&gt;&lt;/titles&gt;&lt;periodical&gt;&lt;full-title&gt;Dialogues Clin Neurosci&lt;/full-title&gt;&lt;/periodical&gt;&lt;pages&gt;346-51&lt;/pages&gt;&lt;volume&gt;13&lt;/volume&gt;&lt;number&gt;3&lt;/number&gt;&lt;keywords&gt;&lt;keyword&gt;Animals&lt;/keyword&gt;&lt;keyword&gt;Humans&lt;/keyword&gt;&lt;keyword&gt;Memory Disorders/*etiology&lt;/keyword&gt;&lt;keyword&gt;Stress Disorders, Post-Traumatic/*complications&lt;/keyword&gt;&lt;keyword&gt;Ptsd&lt;/keyword&gt;&lt;keyword&gt;hippocampus&lt;/keyword&gt;&lt;keyword&gt;neuropsychology&lt;/keyword&gt;&lt;keyword&gt;trauma&lt;/keyword&gt;&lt;keyword&gt;verbal memory&lt;/keyword&gt;&lt;/keywords&gt;&lt;dates&gt;&lt;year&gt;2011&lt;/year&gt;&lt;/dates&gt;&lt;isbn&gt;1294-8322 (Print)&amp;#xD;1958-5969 (Electronic)&amp;#xD;1294-8322 (Linking)&lt;/isbn&gt;&lt;accession-num&gt;22033732&lt;/accession-num&gt;&lt;urls&gt;&lt;related-urls&gt;&lt;url&gt;https://www.ncbi.nlm.nih.gov/pubmed/22033732&lt;/url&gt;&lt;/related-urls&gt;&lt;/urls&gt;&lt;custom2&gt;PMC3182004&lt;/custom2&gt;&lt;electronic-resource-num&gt;10.31887/DCNS.2011.13.2/ksamuelson&lt;/electronic-resource-num&gt;&lt;remote-database-name&gt;Medline&lt;/remote-database-name&gt;&lt;remote-database-provider&gt;NLM&lt;/remote-database-provider&gt;&lt;/record&gt;&lt;/Cite&gt;&lt;/EndNote&gt;</w:instrText>
      </w:r>
      <w:r w:rsidR="001E6AEB">
        <w:rPr>
          <w:rFonts w:ascii="Times New Roman" w:hAnsi="Times New Roman" w:cs="Times New Roman"/>
          <w:sz w:val="24"/>
          <w:szCs w:val="24"/>
        </w:rPr>
        <w:fldChar w:fldCharType="separate"/>
      </w:r>
      <w:r w:rsidR="001E6AEB">
        <w:rPr>
          <w:rFonts w:ascii="Times New Roman" w:hAnsi="Times New Roman" w:cs="Times New Roman"/>
          <w:noProof/>
          <w:sz w:val="24"/>
          <w:szCs w:val="24"/>
        </w:rPr>
        <w:t>(Samuelson, 2011)</w:t>
      </w:r>
      <w:r w:rsidR="001E6AEB">
        <w:rPr>
          <w:rFonts w:ascii="Times New Roman" w:hAnsi="Times New Roman" w:cs="Times New Roman"/>
          <w:sz w:val="24"/>
          <w:szCs w:val="24"/>
        </w:rPr>
        <w:fldChar w:fldCharType="end"/>
      </w:r>
      <w:r w:rsidRPr="00A1232D">
        <w:rPr>
          <w:rFonts w:ascii="Times New Roman" w:hAnsi="Times New Roman" w:cs="Times New Roman"/>
          <w:sz w:val="24"/>
          <w:szCs w:val="24"/>
        </w:rPr>
        <w:t xml:space="preserve">, a core issue is the pathological remembering of a disturbing event. Studies in rodents suggest that the size </w:t>
      </w:r>
      <w:r w:rsidRPr="00BE5F4A">
        <w:rPr>
          <w:rFonts w:ascii="Times New Roman" w:hAnsi="Times New Roman" w:cs="Times New Roman"/>
          <w:sz w:val="24"/>
          <w:szCs w:val="24"/>
        </w:rPr>
        <w:t xml:space="preserve">of the hippocampal engram does not increase with the intensity of the memory </w:t>
      </w:r>
      <w:r w:rsidR="00BE5F4A" w:rsidRPr="00BE5F4A">
        <w:rPr>
          <w:rFonts w:ascii="Times New Roman" w:hAnsi="Times New Roman" w:cs="Times New Roman"/>
          <w:sz w:val="24"/>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BE5F4A">
        <w:rPr>
          <w:rFonts w:ascii="Times New Roman" w:hAnsi="Times New Roman" w:cs="Times New Roman"/>
          <w:sz w:val="24"/>
          <w:szCs w:val="24"/>
        </w:rPr>
        <w:instrText xml:space="preserve"> ADDIN EN.CITE </w:instrText>
      </w:r>
      <w:r w:rsidR="00BE5F4A" w:rsidRPr="00BE5F4A">
        <w:rPr>
          <w:rFonts w:ascii="Times New Roman" w:hAnsi="Times New Roman" w:cs="Times New Roman"/>
          <w:sz w:val="24"/>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BE5F4A">
        <w:rPr>
          <w:rFonts w:ascii="Times New Roman" w:hAnsi="Times New Roman" w:cs="Times New Roman"/>
          <w:sz w:val="24"/>
          <w:szCs w:val="24"/>
        </w:rPr>
        <w:instrText xml:space="preserve"> ADDIN EN.CITE.DATA </w:instrText>
      </w:r>
      <w:r w:rsidR="00BE5F4A" w:rsidRPr="00BE5F4A">
        <w:rPr>
          <w:rFonts w:ascii="Times New Roman" w:hAnsi="Times New Roman" w:cs="Times New Roman"/>
          <w:sz w:val="24"/>
          <w:szCs w:val="24"/>
        </w:rPr>
      </w:r>
      <w:r w:rsidR="00BE5F4A" w:rsidRPr="00BE5F4A">
        <w:rPr>
          <w:rFonts w:ascii="Times New Roman" w:hAnsi="Times New Roman" w:cs="Times New Roman"/>
          <w:sz w:val="24"/>
          <w:szCs w:val="24"/>
        </w:rPr>
        <w:fldChar w:fldCharType="end"/>
      </w:r>
      <w:r w:rsidR="00BE5F4A" w:rsidRPr="00BE5F4A">
        <w:rPr>
          <w:rFonts w:ascii="Times New Roman" w:hAnsi="Times New Roman" w:cs="Times New Roman"/>
          <w:sz w:val="24"/>
          <w:szCs w:val="24"/>
        </w:rPr>
        <w:fldChar w:fldCharType="separate"/>
      </w:r>
      <w:r w:rsidR="00BE5F4A" w:rsidRPr="00BE5F4A">
        <w:rPr>
          <w:rFonts w:ascii="Times New Roman" w:hAnsi="Times New Roman" w:cs="Times New Roman"/>
          <w:noProof/>
          <w:sz w:val="24"/>
          <w:szCs w:val="24"/>
        </w:rPr>
        <w:t>(Choi et al., 2018; Rao-Ruiz et al., 2019)</w:t>
      </w:r>
      <w:r w:rsidR="00BE5F4A" w:rsidRPr="00BE5F4A">
        <w:rPr>
          <w:rFonts w:ascii="Times New Roman" w:hAnsi="Times New Roman" w:cs="Times New Roman"/>
          <w:sz w:val="24"/>
          <w:szCs w:val="24"/>
        </w:rPr>
        <w:fldChar w:fldCharType="end"/>
      </w:r>
      <w:r w:rsidRPr="00BE5F4A">
        <w:rPr>
          <w:rFonts w:ascii="Times New Roman" w:hAnsi="Times New Roman" w:cs="Times New Roman"/>
          <w:sz w:val="24"/>
          <w:szCs w:val="24"/>
        </w:rPr>
        <w:t>. This raises</w:t>
      </w:r>
      <w:r w:rsidRPr="00A1232D">
        <w:rPr>
          <w:rFonts w:ascii="Times New Roman" w:hAnsi="Times New Roman" w:cs="Times New Roman"/>
          <w:sz w:val="24"/>
          <w:szCs w:val="24"/>
        </w:rPr>
        <w:t xml:space="preserve"> the question whether it may be possible to interact with the hippocampal memory trace that represents a traumatic experience. Is it possible to downregulate the engram on demand</w:t>
      </w:r>
      <w:r>
        <w:rPr>
          <w:rFonts w:ascii="Times New Roman" w:hAnsi="Times New Roman" w:cs="Times New Roman"/>
          <w:sz w:val="24"/>
          <w:szCs w:val="24"/>
        </w:rPr>
        <w:t>,</w:t>
      </w:r>
      <w:r w:rsidRPr="00A1232D">
        <w:rPr>
          <w:rFonts w:ascii="Times New Roman" w:hAnsi="Times New Roman" w:cs="Times New Roman"/>
          <w:sz w:val="24"/>
          <w:szCs w:val="24"/>
        </w:rPr>
        <w:t xml:space="preserve"> or even ablate it? The latter raises an important ethical concern - does erasing an entire experience also abolish the consequences of the experience or does it simply get rid of the conscious perception leaving the vi</w:t>
      </w:r>
      <w:r w:rsidR="001E6AEB">
        <w:rPr>
          <w:rFonts w:ascii="Times New Roman" w:hAnsi="Times New Roman" w:cs="Times New Roman"/>
          <w:sz w:val="24"/>
          <w:szCs w:val="24"/>
          <w:lang w:val="en-DE"/>
        </w:rPr>
        <w:t>s</w:t>
      </w:r>
      <w:r w:rsidRPr="00A1232D">
        <w:rPr>
          <w:rFonts w:ascii="Times New Roman" w:hAnsi="Times New Roman" w:cs="Times New Roman"/>
          <w:sz w:val="24"/>
          <w:szCs w:val="24"/>
        </w:rPr>
        <w:t xml:space="preserve">ceral reaction intact? Of course, the idea of simply "switching off" a memory as a treatment simplifies the underlying syndrome of PTSD. </w:t>
      </w:r>
      <w:commentRangeStart w:id="469"/>
      <w:r w:rsidRPr="00A1232D">
        <w:rPr>
          <w:rFonts w:ascii="Times New Roman" w:hAnsi="Times New Roman" w:cs="Times New Roman"/>
          <w:sz w:val="24"/>
          <w:szCs w:val="24"/>
        </w:rPr>
        <w:t>Nonetheless, the idea is that through basic research such as the work presented here we gain a better understanding of how memories are processed in humans and that this insight helps translational applications further down the road.</w:t>
      </w:r>
      <w:commentRangeEnd w:id="469"/>
      <w:r>
        <w:rPr>
          <w:rStyle w:val="CommentReference"/>
        </w:rPr>
        <w:commentReference w:id="469"/>
      </w:r>
    </w:p>
    <w:p w14:paraId="034502EA" w14:textId="098D7053" w:rsidR="00B751C3" w:rsidRDefault="00B751C3" w:rsidP="001E1470">
      <w:pPr>
        <w:ind w:firstLine="720"/>
        <w:rPr>
          <w:rFonts w:ascii="Times New Roman" w:hAnsi="Times New Roman" w:cs="Times New Roman"/>
          <w:sz w:val="24"/>
          <w:szCs w:val="24"/>
        </w:rPr>
      </w:pPr>
    </w:p>
    <w:p w14:paraId="6948C08E" w14:textId="77777777" w:rsidR="00D60A7C" w:rsidRDefault="00D60A7C" w:rsidP="001E1470">
      <w:pPr>
        <w:rPr>
          <w:rFonts w:ascii="Times New Roman" w:hAnsi="Times New Roman" w:cs="Times New Roman"/>
          <w:sz w:val="24"/>
          <w:szCs w:val="24"/>
        </w:rPr>
      </w:pPr>
    </w:p>
    <w:p w14:paraId="29502CDD" w14:textId="77777777" w:rsidR="00D60A7C" w:rsidRDefault="00D60A7C" w:rsidP="001E1470">
      <w:pPr>
        <w:rPr>
          <w:rFonts w:ascii="Times New Roman" w:hAnsi="Times New Roman" w:cs="Times New Roman"/>
          <w:sz w:val="24"/>
          <w:szCs w:val="24"/>
        </w:rPr>
      </w:pPr>
    </w:p>
    <w:p w14:paraId="260F3529" w14:textId="65D911CD" w:rsidR="00816639" w:rsidRPr="00816639" w:rsidRDefault="00D60A7C" w:rsidP="00816639">
      <w:pPr>
        <w:pStyle w:val="EndNoteBibliography"/>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816639" w:rsidRPr="00816639">
        <w:t xml:space="preserve">Babb, T. L., Carr, E., &amp; Crandall, P. H. (1973). Analysis of extracellular firing patterns of deep temporal lobe structures in man. </w:t>
      </w:r>
      <w:r w:rsidR="00816639" w:rsidRPr="00816639">
        <w:rPr>
          <w:i/>
        </w:rPr>
        <w:t>Electroencephalogr Clin Neurophysiol</w:t>
      </w:r>
      <w:r w:rsidR="00816639" w:rsidRPr="00816639">
        <w:t>,</w:t>
      </w:r>
      <w:r w:rsidR="00816639" w:rsidRPr="00816639">
        <w:rPr>
          <w:i/>
        </w:rPr>
        <w:t xml:space="preserve"> 34</w:t>
      </w:r>
      <w:r w:rsidR="00816639" w:rsidRPr="00816639">
        <w:t xml:space="preserve">(3), 247-257. </w:t>
      </w:r>
      <w:hyperlink r:id="rId32" w:history="1">
        <w:r w:rsidR="00816639" w:rsidRPr="00816639">
          <w:rPr>
            <w:rStyle w:val="Hyperlink"/>
          </w:rPr>
          <w:t>https://doi.org/10.1016/0013-4694(73)90252-6</w:t>
        </w:r>
      </w:hyperlink>
      <w:r w:rsidR="00816639" w:rsidRPr="00816639">
        <w:t xml:space="preserve"> </w:t>
      </w:r>
    </w:p>
    <w:p w14:paraId="22DA7E40" w14:textId="77777777" w:rsidR="00816639" w:rsidRPr="00816639" w:rsidRDefault="00816639" w:rsidP="00816639">
      <w:pPr>
        <w:pStyle w:val="EndNoteBibliography"/>
        <w:ind w:left="720" w:hanging="720"/>
      </w:pPr>
      <w:r w:rsidRPr="00816639">
        <w:t xml:space="preserve">Bakker, A., Kirwan, C. B., Miller, M., &amp; Stark, C. E. (2008). Pattern separation in the human hippocampal CA3 and dentate gyrus. </w:t>
      </w:r>
      <w:r w:rsidRPr="00816639">
        <w:rPr>
          <w:i/>
        </w:rPr>
        <w:t>science</w:t>
      </w:r>
      <w:r w:rsidRPr="00816639">
        <w:t>,</w:t>
      </w:r>
      <w:r w:rsidRPr="00816639">
        <w:rPr>
          <w:i/>
        </w:rPr>
        <w:t xml:space="preserve"> 319</w:t>
      </w:r>
      <w:r w:rsidRPr="00816639">
        <w:t xml:space="preserve">(5870), 1640-1642. </w:t>
      </w:r>
    </w:p>
    <w:p w14:paraId="618C31B4" w14:textId="77777777" w:rsidR="00816639" w:rsidRPr="00816639" w:rsidRDefault="00816639" w:rsidP="00816639">
      <w:pPr>
        <w:pStyle w:val="EndNoteBibliography"/>
        <w:ind w:left="720" w:hanging="720"/>
      </w:pPr>
      <w:r w:rsidRPr="00816639">
        <w:t xml:space="preserve">Berron, D., Schütze, H., Maass, A., Cardenas-Blanco, A., Kuijf, H. J., Kumaran, D., &amp; Düzel, E. (2016). Strong evidence for pattern separation in human dentate gyrus. </w:t>
      </w:r>
      <w:r w:rsidRPr="00816639">
        <w:rPr>
          <w:i/>
        </w:rPr>
        <w:t>Journal of Neuroscience</w:t>
      </w:r>
      <w:r w:rsidRPr="00816639">
        <w:t>,</w:t>
      </w:r>
      <w:r w:rsidRPr="00816639">
        <w:rPr>
          <w:i/>
        </w:rPr>
        <w:t xml:space="preserve"> 36</w:t>
      </w:r>
      <w:r w:rsidRPr="00816639">
        <w:t xml:space="preserve">(29), 7569-7579. </w:t>
      </w:r>
    </w:p>
    <w:p w14:paraId="36E89AF7" w14:textId="0305B8DB" w:rsidR="00816639" w:rsidRPr="00816639" w:rsidRDefault="00816639" w:rsidP="00816639">
      <w:pPr>
        <w:pStyle w:val="EndNoteBibliography"/>
        <w:ind w:left="720" w:hanging="720"/>
      </w:pPr>
      <w:r w:rsidRPr="00816639">
        <w:t xml:space="preserve">Berry, S. D., &amp; Thompson, R. F. (1978). Prediction of learning rate from the hippocampal electroencephalogram. </w:t>
      </w:r>
      <w:r w:rsidRPr="00816639">
        <w:rPr>
          <w:i/>
        </w:rPr>
        <w:t>science</w:t>
      </w:r>
      <w:r w:rsidRPr="00816639">
        <w:t>,</w:t>
      </w:r>
      <w:r w:rsidRPr="00816639">
        <w:rPr>
          <w:i/>
        </w:rPr>
        <w:t xml:space="preserve"> 200</w:t>
      </w:r>
      <w:r w:rsidRPr="00816639">
        <w:t xml:space="preserve">(4347), 1298-1300. </w:t>
      </w:r>
      <w:hyperlink r:id="rId33" w:history="1">
        <w:r w:rsidRPr="00816639">
          <w:rPr>
            <w:rStyle w:val="Hyperlink"/>
          </w:rPr>
          <w:t>https://doi.org/10.1126/science.663612</w:t>
        </w:r>
      </w:hyperlink>
      <w:r w:rsidRPr="00816639">
        <w:t xml:space="preserve"> </w:t>
      </w:r>
    </w:p>
    <w:p w14:paraId="5D858735" w14:textId="7F6ECCF0" w:rsidR="00816639" w:rsidRPr="00816639" w:rsidRDefault="00816639" w:rsidP="00816639">
      <w:pPr>
        <w:pStyle w:val="EndNoteBibliography"/>
        <w:ind w:left="720" w:hanging="720"/>
      </w:pPr>
      <w:r w:rsidRPr="00816639">
        <w:lastRenderedPageBreak/>
        <w:t xml:space="preserve">Bir, S. C., Ambekar, S., Kukreja, S., &amp; Nanda, A. (2015). Julius Caesar Arantius (Giulio Cesare Aranzi, 1530-1589) and the hippocampus of the human brain: history behind the discovery. </w:t>
      </w:r>
      <w:r w:rsidRPr="00816639">
        <w:rPr>
          <w:i/>
        </w:rPr>
        <w:t>Journal of Neurosurgery</w:t>
      </w:r>
      <w:r w:rsidRPr="00816639">
        <w:t>,</w:t>
      </w:r>
      <w:r w:rsidRPr="00816639">
        <w:rPr>
          <w:i/>
        </w:rPr>
        <w:t xml:space="preserve"> 122</w:t>
      </w:r>
      <w:r w:rsidRPr="00816639">
        <w:t xml:space="preserve">(4), 971-975. </w:t>
      </w:r>
      <w:hyperlink r:id="rId34" w:history="1">
        <w:r w:rsidRPr="00816639">
          <w:rPr>
            <w:rStyle w:val="Hyperlink"/>
          </w:rPr>
          <w:t>https://doi.org/10.3171/2014.11.JNS132402</w:t>
        </w:r>
      </w:hyperlink>
      <w:r w:rsidRPr="00816639">
        <w:t xml:space="preserve"> </w:t>
      </w:r>
    </w:p>
    <w:p w14:paraId="44DA5607" w14:textId="77777777" w:rsidR="00816639" w:rsidRPr="00816639" w:rsidRDefault="00816639" w:rsidP="00816639">
      <w:pPr>
        <w:pStyle w:val="EndNoteBibliography"/>
        <w:ind w:left="720" w:hanging="720"/>
      </w:pPr>
      <w:r w:rsidRPr="00816639">
        <w:t xml:space="preserve">Blatt, M., Wiseman, S., &amp; Domany, E. (1996). Superparamagnetic clustering of data. </w:t>
      </w:r>
      <w:r w:rsidRPr="00816639">
        <w:rPr>
          <w:i/>
        </w:rPr>
        <w:t>Physical review letters</w:t>
      </w:r>
      <w:r w:rsidRPr="00816639">
        <w:t>,</w:t>
      </w:r>
      <w:r w:rsidRPr="00816639">
        <w:rPr>
          <w:i/>
        </w:rPr>
        <w:t xml:space="preserve"> 76</w:t>
      </w:r>
      <w:r w:rsidRPr="00816639">
        <w:t xml:space="preserve">(18), 3251. </w:t>
      </w:r>
    </w:p>
    <w:p w14:paraId="5BFE36B0" w14:textId="7C702BEE" w:rsidR="00816639" w:rsidRPr="00816639" w:rsidRDefault="00816639" w:rsidP="00816639">
      <w:pPr>
        <w:pStyle w:val="EndNoteBibliography"/>
        <w:ind w:left="720" w:hanging="720"/>
      </w:pPr>
      <w:r w:rsidRPr="00816639">
        <w:t xml:space="preserve">Born, J., Rasch, B., &amp; Gais, S. (2006). Sleep to remember. </w:t>
      </w:r>
      <w:r w:rsidRPr="00816639">
        <w:rPr>
          <w:i/>
        </w:rPr>
        <w:t>Neuroscientist</w:t>
      </w:r>
      <w:r w:rsidRPr="00816639">
        <w:t>,</w:t>
      </w:r>
      <w:r w:rsidRPr="00816639">
        <w:rPr>
          <w:i/>
        </w:rPr>
        <w:t xml:space="preserve"> 12</w:t>
      </w:r>
      <w:r w:rsidRPr="00816639">
        <w:t xml:space="preserve">(5), 410-424. </w:t>
      </w:r>
      <w:hyperlink r:id="rId35" w:history="1">
        <w:r w:rsidRPr="00816639">
          <w:rPr>
            <w:rStyle w:val="Hyperlink"/>
          </w:rPr>
          <w:t>https://doi.org/10.1177/1073858406292647</w:t>
        </w:r>
      </w:hyperlink>
      <w:r w:rsidRPr="00816639">
        <w:t xml:space="preserve"> </w:t>
      </w:r>
    </w:p>
    <w:p w14:paraId="7F760685" w14:textId="77777777" w:rsidR="00816639" w:rsidRPr="00816639" w:rsidRDefault="00816639" w:rsidP="00816639">
      <w:pPr>
        <w:pStyle w:val="EndNoteBibliography"/>
        <w:ind w:left="720" w:hanging="720"/>
      </w:pPr>
      <w:r w:rsidRPr="00816639">
        <w:t xml:space="preserve">Bowman, H., &amp; Wyble, B. (2007). The simultaneous type, serial token model of temporal attention and working memory. </w:t>
      </w:r>
      <w:r w:rsidRPr="00816639">
        <w:rPr>
          <w:i/>
        </w:rPr>
        <w:t>Psychological review</w:t>
      </w:r>
      <w:r w:rsidRPr="00816639">
        <w:t>,</w:t>
      </w:r>
      <w:r w:rsidRPr="00816639">
        <w:rPr>
          <w:i/>
        </w:rPr>
        <w:t xml:space="preserve"> 114</w:t>
      </w:r>
      <w:r w:rsidRPr="00816639">
        <w:t xml:space="preserve">(1), 38. </w:t>
      </w:r>
    </w:p>
    <w:p w14:paraId="4ABE49B8" w14:textId="19986065" w:rsidR="00816639" w:rsidRPr="00816639" w:rsidRDefault="00816639" w:rsidP="00816639">
      <w:pPr>
        <w:pStyle w:val="EndNoteBibliography"/>
        <w:ind w:left="720" w:hanging="720"/>
      </w:pPr>
      <w:r w:rsidRPr="00816639">
        <w:t xml:space="preserve">Bush, D., &amp; Burgess, N. (2020). Advantages and detection of phase coding in the absence of rhythmicity. </w:t>
      </w:r>
      <w:r w:rsidRPr="00816639">
        <w:rPr>
          <w:i/>
        </w:rPr>
        <w:t>Hippocampus</w:t>
      </w:r>
      <w:r w:rsidRPr="00816639">
        <w:t>,</w:t>
      </w:r>
      <w:r w:rsidRPr="00816639">
        <w:rPr>
          <w:i/>
        </w:rPr>
        <w:t xml:space="preserve"> 30</w:t>
      </w:r>
      <w:r w:rsidRPr="00816639">
        <w:t xml:space="preserve">(7), 745-762. </w:t>
      </w:r>
      <w:hyperlink r:id="rId36" w:history="1">
        <w:r w:rsidRPr="00816639">
          <w:rPr>
            <w:rStyle w:val="Hyperlink"/>
          </w:rPr>
          <w:t>https://doi.org/10.1002/hipo.23199</w:t>
        </w:r>
      </w:hyperlink>
      <w:r w:rsidRPr="00816639">
        <w:t xml:space="preserve"> </w:t>
      </w:r>
    </w:p>
    <w:p w14:paraId="0B0CF324" w14:textId="2B4BE5C2" w:rsidR="00816639" w:rsidRPr="00816639" w:rsidRDefault="00816639" w:rsidP="00816639">
      <w:pPr>
        <w:pStyle w:val="EndNoteBibliography"/>
        <w:ind w:left="720" w:hanging="720"/>
      </w:pPr>
      <w:r w:rsidRPr="00816639">
        <w:t xml:space="preserve">Buzsáki, G. (2015). Hippocampal sharp wave-ripple: A cognitive biomarker for episodic memory and planning. </w:t>
      </w:r>
      <w:r w:rsidRPr="00816639">
        <w:rPr>
          <w:i/>
        </w:rPr>
        <w:t>Hippocampus</w:t>
      </w:r>
      <w:r w:rsidRPr="00816639">
        <w:t>,</w:t>
      </w:r>
      <w:r w:rsidRPr="00816639">
        <w:rPr>
          <w:i/>
        </w:rPr>
        <w:t xml:space="preserve"> 25</w:t>
      </w:r>
      <w:r w:rsidRPr="00816639">
        <w:t xml:space="preserve">(10), 1073-1188. </w:t>
      </w:r>
      <w:hyperlink r:id="rId37" w:history="1">
        <w:r w:rsidRPr="00816639">
          <w:rPr>
            <w:rStyle w:val="Hyperlink"/>
          </w:rPr>
          <w:t>https://doi.org/10.1002/hipo.22488</w:t>
        </w:r>
      </w:hyperlink>
      <w:r w:rsidRPr="00816639">
        <w:t xml:space="preserve"> </w:t>
      </w:r>
    </w:p>
    <w:p w14:paraId="2C75CE10" w14:textId="0D6408CC" w:rsidR="00816639" w:rsidRPr="00816639" w:rsidRDefault="00816639" w:rsidP="00816639">
      <w:pPr>
        <w:pStyle w:val="EndNoteBibliography"/>
        <w:ind w:left="720" w:hanging="720"/>
      </w:pPr>
      <w:r w:rsidRPr="00816639">
        <w:t xml:space="preserve">Buzsáki, G., Anastassiou, C. A., &amp; Koch, C. (2012). The origin of extracellular fields and currents--EEG, ECoG, LFP and spikes. </w:t>
      </w:r>
      <w:r w:rsidRPr="00816639">
        <w:rPr>
          <w:i/>
        </w:rPr>
        <w:t>Nat Rev Neurosci</w:t>
      </w:r>
      <w:r w:rsidRPr="00816639">
        <w:t>,</w:t>
      </w:r>
      <w:r w:rsidRPr="00816639">
        <w:rPr>
          <w:i/>
        </w:rPr>
        <w:t xml:space="preserve"> 13</w:t>
      </w:r>
      <w:r w:rsidRPr="00816639">
        <w:t xml:space="preserve">(6), 407-420. </w:t>
      </w:r>
      <w:hyperlink r:id="rId38" w:history="1">
        <w:r w:rsidRPr="00816639">
          <w:rPr>
            <w:rStyle w:val="Hyperlink"/>
          </w:rPr>
          <w:t>https://doi.org/10.1038/nrn3241</w:t>
        </w:r>
      </w:hyperlink>
      <w:r w:rsidRPr="00816639">
        <w:t xml:space="preserve"> </w:t>
      </w:r>
    </w:p>
    <w:p w14:paraId="1DE0E441" w14:textId="09F6F66D" w:rsidR="00816639" w:rsidRPr="00816639" w:rsidRDefault="00816639" w:rsidP="00816639">
      <w:pPr>
        <w:pStyle w:val="EndNoteBibliography"/>
        <w:ind w:left="720" w:hanging="720"/>
      </w:pPr>
      <w:r w:rsidRPr="00816639">
        <w:t xml:space="preserve">Buzsaki, G., &amp; Tingley, D. (2018). Space and Time: The Hippocampus as a Sequence Generator. </w:t>
      </w:r>
      <w:r w:rsidRPr="00816639">
        <w:rPr>
          <w:i/>
        </w:rPr>
        <w:t>Trends Cogn Sci</w:t>
      </w:r>
      <w:r w:rsidRPr="00816639">
        <w:t>,</w:t>
      </w:r>
      <w:r w:rsidRPr="00816639">
        <w:rPr>
          <w:i/>
        </w:rPr>
        <w:t xml:space="preserve"> 22</w:t>
      </w:r>
      <w:r w:rsidRPr="00816639">
        <w:t xml:space="preserve">(10), 853-869. </w:t>
      </w:r>
      <w:hyperlink r:id="rId39" w:history="1">
        <w:r w:rsidRPr="00816639">
          <w:rPr>
            <w:rStyle w:val="Hyperlink"/>
          </w:rPr>
          <w:t>https://doi.org/10.1016/j.tics.2018.07.006</w:t>
        </w:r>
      </w:hyperlink>
      <w:r w:rsidRPr="00816639">
        <w:t xml:space="preserve"> </w:t>
      </w:r>
    </w:p>
    <w:p w14:paraId="7087DAD6" w14:textId="490CFD8E" w:rsidR="00816639" w:rsidRPr="00816639" w:rsidRDefault="00816639" w:rsidP="00816639">
      <w:pPr>
        <w:pStyle w:val="EndNoteBibliography"/>
        <w:ind w:left="720" w:hanging="720"/>
      </w:pPr>
      <w:r w:rsidRPr="00816639">
        <w:t xml:space="preserve">Cai, D. J., Aharoni, D., Shuman, T., Shobe, J., Biane, J., Song, W., Wei, B., Veshkini, M., La-Vu, M., Lou, J., Flores, S. E., Kim, I., Sano, Y., Zhou, M., Baumgaertel, K., Lavi, A., Kamata, M., Tuszynski, M., Mayford, M., . . . Silva, A. J. (2016). A shared neural ensemble links distinct contextual memories encoded close in time. </w:t>
      </w:r>
      <w:r w:rsidRPr="00816639">
        <w:rPr>
          <w:i/>
        </w:rPr>
        <w:t>Nature</w:t>
      </w:r>
      <w:r w:rsidRPr="00816639">
        <w:t>,</w:t>
      </w:r>
      <w:r w:rsidRPr="00816639">
        <w:rPr>
          <w:i/>
        </w:rPr>
        <w:t xml:space="preserve"> 534</w:t>
      </w:r>
      <w:r w:rsidRPr="00816639">
        <w:t xml:space="preserve">(7605), 115-118. </w:t>
      </w:r>
      <w:hyperlink r:id="rId40" w:history="1">
        <w:r w:rsidRPr="00816639">
          <w:rPr>
            <w:rStyle w:val="Hyperlink"/>
          </w:rPr>
          <w:t>https://doi.org/10.1038/nature17955</w:t>
        </w:r>
      </w:hyperlink>
      <w:r w:rsidRPr="00816639">
        <w:t xml:space="preserve"> </w:t>
      </w:r>
    </w:p>
    <w:p w14:paraId="74319502" w14:textId="32031C3D" w:rsidR="00816639" w:rsidRPr="00816639" w:rsidRDefault="00816639" w:rsidP="00816639">
      <w:pPr>
        <w:pStyle w:val="EndNoteBibliography"/>
        <w:ind w:left="720" w:hanging="720"/>
      </w:pPr>
      <w:r w:rsidRPr="00816639">
        <w:t xml:space="preserve">Chadwick, M. J., Hassabis, D., Weiskopf, N., &amp; Maguire, E. A. (2010). Decoding individual episodic memory traces in the human hippocampus. </w:t>
      </w:r>
      <w:r w:rsidRPr="00816639">
        <w:rPr>
          <w:i/>
        </w:rPr>
        <w:t>Curr Biol</w:t>
      </w:r>
      <w:r w:rsidRPr="00816639">
        <w:t>,</w:t>
      </w:r>
      <w:r w:rsidRPr="00816639">
        <w:rPr>
          <w:i/>
        </w:rPr>
        <w:t xml:space="preserve"> 20</w:t>
      </w:r>
      <w:r w:rsidRPr="00816639">
        <w:t xml:space="preserve">(6), 544-547. </w:t>
      </w:r>
      <w:hyperlink r:id="rId41" w:history="1">
        <w:r w:rsidRPr="00816639">
          <w:rPr>
            <w:rStyle w:val="Hyperlink"/>
          </w:rPr>
          <w:t>https://doi.org/10.1016/j.cub.2010.01.053</w:t>
        </w:r>
      </w:hyperlink>
      <w:r w:rsidRPr="00816639">
        <w:t xml:space="preserve"> </w:t>
      </w:r>
    </w:p>
    <w:p w14:paraId="66C0BA15" w14:textId="77777777" w:rsidR="00816639" w:rsidRPr="00816639" w:rsidRDefault="00816639" w:rsidP="00816639">
      <w:pPr>
        <w:pStyle w:val="EndNoteBibliography"/>
        <w:ind w:left="720" w:hanging="720"/>
      </w:pPr>
      <w:r w:rsidRPr="00816639">
        <w:t xml:space="preserve">Chaure, F. J., Rey, H. G., &amp; Quian Quiroga, R. (2018). A novel and fully automatic spike-sorting implementation with variable number of features. </w:t>
      </w:r>
      <w:r w:rsidRPr="00816639">
        <w:rPr>
          <w:i/>
        </w:rPr>
        <w:t>Journal of neurophysiology</w:t>
      </w:r>
      <w:r w:rsidRPr="00816639">
        <w:t>,</w:t>
      </w:r>
      <w:r w:rsidRPr="00816639">
        <w:rPr>
          <w:i/>
        </w:rPr>
        <w:t xml:space="preserve"> 120</w:t>
      </w:r>
      <w:r w:rsidRPr="00816639">
        <w:t xml:space="preserve">(4), 1859-1871. </w:t>
      </w:r>
    </w:p>
    <w:p w14:paraId="74C81D24" w14:textId="7365A55D" w:rsidR="00816639" w:rsidRPr="00816639" w:rsidRDefault="00816639" w:rsidP="00816639">
      <w:pPr>
        <w:pStyle w:val="EndNoteBibliography"/>
        <w:ind w:left="720" w:hanging="720"/>
      </w:pPr>
      <w:r w:rsidRPr="00816639">
        <w:t xml:space="preserve">Choi, J. H., Sim, S. E., Kim, J. I., Choi, D. I., Oh, J., Ye, S., Lee, J., Kim, T., Ko, H. G., Lim, C. S., &amp; Kaang, B. K. (2018). Interregional synaptic maps among engram cells underlie memory formation. </w:t>
      </w:r>
      <w:r w:rsidRPr="00816639">
        <w:rPr>
          <w:i/>
        </w:rPr>
        <w:t>science</w:t>
      </w:r>
      <w:r w:rsidRPr="00816639">
        <w:t>,</w:t>
      </w:r>
      <w:r w:rsidRPr="00816639">
        <w:rPr>
          <w:i/>
        </w:rPr>
        <w:t xml:space="preserve"> 360</w:t>
      </w:r>
      <w:r w:rsidRPr="00816639">
        <w:t xml:space="preserve">(6387), 430-435. </w:t>
      </w:r>
      <w:hyperlink r:id="rId42" w:history="1">
        <w:r w:rsidRPr="00816639">
          <w:rPr>
            <w:rStyle w:val="Hyperlink"/>
          </w:rPr>
          <w:t>https://doi.org/10.1126/science.aas9204</w:t>
        </w:r>
      </w:hyperlink>
      <w:r w:rsidRPr="00816639">
        <w:t xml:space="preserve"> </w:t>
      </w:r>
    </w:p>
    <w:p w14:paraId="52754B3E" w14:textId="1C36159B" w:rsidR="00816639" w:rsidRPr="00816639" w:rsidRDefault="00816639" w:rsidP="00816639">
      <w:pPr>
        <w:pStyle w:val="EndNoteBibliography"/>
        <w:ind w:left="720" w:hanging="720"/>
      </w:pPr>
      <w:r w:rsidRPr="00816639">
        <w:t xml:space="preserve">Clouter, A., Shapiro, K. L., &amp; Hanslmayr, S. (2017). Theta Phase Synchronization Is the Glue that Binds Human Associative Memory. </w:t>
      </w:r>
      <w:r w:rsidRPr="00816639">
        <w:rPr>
          <w:i/>
        </w:rPr>
        <w:t>Curr Biol</w:t>
      </w:r>
      <w:r w:rsidRPr="00816639">
        <w:t>,</w:t>
      </w:r>
      <w:r w:rsidRPr="00816639">
        <w:rPr>
          <w:i/>
        </w:rPr>
        <w:t xml:space="preserve"> 27</w:t>
      </w:r>
      <w:r w:rsidRPr="00816639">
        <w:t xml:space="preserve">(20), 3143-3148 e3146. </w:t>
      </w:r>
      <w:hyperlink r:id="rId43" w:history="1">
        <w:r w:rsidRPr="00816639">
          <w:rPr>
            <w:rStyle w:val="Hyperlink"/>
          </w:rPr>
          <w:t>https://doi.org/10.1016/j.cub.2017.09.001</w:t>
        </w:r>
      </w:hyperlink>
      <w:r w:rsidRPr="00816639">
        <w:t xml:space="preserve"> </w:t>
      </w:r>
    </w:p>
    <w:p w14:paraId="4A467D6B" w14:textId="5F164855" w:rsidR="00816639" w:rsidRPr="00816639" w:rsidRDefault="00816639" w:rsidP="00816639">
      <w:pPr>
        <w:pStyle w:val="EndNoteBibliography"/>
        <w:ind w:left="720" w:hanging="720"/>
      </w:pPr>
      <w:r w:rsidRPr="00816639">
        <w:t xml:space="preserve">Cohen, M. X. (2017). Multivariate cross-frequency coupling via generalized eigendecomposition. </w:t>
      </w:r>
      <w:r w:rsidRPr="00816639">
        <w:rPr>
          <w:i/>
        </w:rPr>
        <w:t>Elife</w:t>
      </w:r>
      <w:r w:rsidRPr="00816639">
        <w:t>,</w:t>
      </w:r>
      <w:r w:rsidRPr="00816639">
        <w:rPr>
          <w:i/>
        </w:rPr>
        <w:t xml:space="preserve"> 6</w:t>
      </w:r>
      <w:r w:rsidRPr="00816639">
        <w:t xml:space="preserve">. </w:t>
      </w:r>
      <w:hyperlink r:id="rId44" w:history="1">
        <w:r w:rsidRPr="00816639">
          <w:rPr>
            <w:rStyle w:val="Hyperlink"/>
          </w:rPr>
          <w:t>https://doi.org/10.7554/eLife.21792</w:t>
        </w:r>
      </w:hyperlink>
      <w:r w:rsidRPr="00816639">
        <w:t xml:space="preserve"> </w:t>
      </w:r>
    </w:p>
    <w:p w14:paraId="5E9C623A" w14:textId="36C77EFF" w:rsidR="00816639" w:rsidRPr="00816639" w:rsidRDefault="00816639" w:rsidP="00816639">
      <w:pPr>
        <w:pStyle w:val="EndNoteBibliography"/>
        <w:ind w:left="720" w:hanging="720"/>
      </w:pPr>
      <w:r w:rsidRPr="00816639">
        <w:t xml:space="preserve">Cooper, R. A., &amp; Ritchey, M. (2020). Progression from Feature-Specific Brain Activity to Hippocampal Binding during Episodic Encoding. </w:t>
      </w:r>
      <w:r w:rsidRPr="00816639">
        <w:rPr>
          <w:i/>
        </w:rPr>
        <w:t>J Neurosci</w:t>
      </w:r>
      <w:r w:rsidRPr="00816639">
        <w:t>,</w:t>
      </w:r>
      <w:r w:rsidRPr="00816639">
        <w:rPr>
          <w:i/>
        </w:rPr>
        <w:t xml:space="preserve"> 40</w:t>
      </w:r>
      <w:r w:rsidRPr="00816639">
        <w:t xml:space="preserve">(8), 1701-1709. </w:t>
      </w:r>
      <w:hyperlink r:id="rId45" w:history="1">
        <w:r w:rsidRPr="00816639">
          <w:rPr>
            <w:rStyle w:val="Hyperlink"/>
          </w:rPr>
          <w:t>https://doi.org/10.1523/JNEUROSCI.1971-19.2019</w:t>
        </w:r>
      </w:hyperlink>
      <w:r w:rsidRPr="00816639">
        <w:t xml:space="preserve"> </w:t>
      </w:r>
    </w:p>
    <w:p w14:paraId="3ED41BF4" w14:textId="76AB93E5" w:rsidR="00816639" w:rsidRPr="00816639" w:rsidRDefault="00816639" w:rsidP="00816639">
      <w:pPr>
        <w:pStyle w:val="EndNoteBibliography"/>
        <w:ind w:left="720" w:hanging="720"/>
      </w:pPr>
      <w:r w:rsidRPr="00816639">
        <w:t xml:space="preserve">Corkin, S. (1984). Lasting Consequences of Bilateral Medial Temporal Lobectomy - Clinical Course and Experimental Findings in Hm. </w:t>
      </w:r>
      <w:r w:rsidRPr="00816639">
        <w:rPr>
          <w:i/>
        </w:rPr>
        <w:t>Seminars in Neurology</w:t>
      </w:r>
      <w:r w:rsidRPr="00816639">
        <w:t>,</w:t>
      </w:r>
      <w:r w:rsidRPr="00816639">
        <w:rPr>
          <w:i/>
        </w:rPr>
        <w:t xml:space="preserve"> 4</w:t>
      </w:r>
      <w:r w:rsidRPr="00816639">
        <w:t xml:space="preserve">(2), 249-259. </w:t>
      </w:r>
      <w:hyperlink r:id="rId46" w:history="1">
        <w:r w:rsidRPr="00816639">
          <w:rPr>
            <w:rStyle w:val="Hyperlink"/>
          </w:rPr>
          <w:t>https://doi.org/DOI</w:t>
        </w:r>
      </w:hyperlink>
      <w:r w:rsidRPr="00816639">
        <w:t xml:space="preserve"> 10.1055/s-2008-1041556 </w:t>
      </w:r>
    </w:p>
    <w:p w14:paraId="1E5AC7E5" w14:textId="0E16D40F" w:rsidR="00816639" w:rsidRPr="00816639" w:rsidRDefault="00816639" w:rsidP="00816639">
      <w:pPr>
        <w:pStyle w:val="EndNoteBibliography"/>
        <w:ind w:left="720" w:hanging="720"/>
      </w:pPr>
      <w:r w:rsidRPr="00816639">
        <w:t xml:space="preserve">Corkin, S. (2002). What's new with the amnesic patient H.M.? </w:t>
      </w:r>
      <w:r w:rsidRPr="00816639">
        <w:rPr>
          <w:i/>
        </w:rPr>
        <w:t>Nat Rev Neurosci</w:t>
      </w:r>
      <w:r w:rsidRPr="00816639">
        <w:t>,</w:t>
      </w:r>
      <w:r w:rsidRPr="00816639">
        <w:rPr>
          <w:i/>
        </w:rPr>
        <w:t xml:space="preserve"> 3</w:t>
      </w:r>
      <w:r w:rsidRPr="00816639">
        <w:t xml:space="preserve">(2), 153-160. </w:t>
      </w:r>
      <w:hyperlink r:id="rId47" w:history="1">
        <w:r w:rsidRPr="00816639">
          <w:rPr>
            <w:rStyle w:val="Hyperlink"/>
          </w:rPr>
          <w:t>https://doi.org/10.1038/nrn726</w:t>
        </w:r>
      </w:hyperlink>
      <w:r w:rsidRPr="00816639">
        <w:t xml:space="preserve"> </w:t>
      </w:r>
    </w:p>
    <w:p w14:paraId="0016E847" w14:textId="1DDA5068" w:rsidR="00816639" w:rsidRPr="00816639" w:rsidRDefault="00816639" w:rsidP="00816639">
      <w:pPr>
        <w:pStyle w:val="EndNoteBibliography"/>
        <w:ind w:left="720" w:hanging="720"/>
      </w:pPr>
      <w:r w:rsidRPr="00816639">
        <w:t xml:space="preserve">Csicsvari, J., Hirase, H., Czurko, A., Mamiya, A., &amp; Buzsáki, G. (1999). Oscillatory coupling of hippocampal pyramidal cells and interneurons in the behaving Rat. </w:t>
      </w:r>
      <w:r w:rsidRPr="00816639">
        <w:rPr>
          <w:i/>
        </w:rPr>
        <w:t>J Neurosci</w:t>
      </w:r>
      <w:r w:rsidRPr="00816639">
        <w:t>,</w:t>
      </w:r>
      <w:r w:rsidRPr="00816639">
        <w:rPr>
          <w:i/>
        </w:rPr>
        <w:t xml:space="preserve"> 19</w:t>
      </w:r>
      <w:r w:rsidRPr="00816639">
        <w:t xml:space="preserve">(1), 274-287. </w:t>
      </w:r>
      <w:hyperlink r:id="rId48" w:history="1">
        <w:r w:rsidRPr="00816639">
          <w:rPr>
            <w:rStyle w:val="Hyperlink"/>
          </w:rPr>
          <w:t>https://doi.org/10.1523/JNEUROSCI.19-01-00274.1999</w:t>
        </w:r>
      </w:hyperlink>
      <w:r w:rsidRPr="00816639">
        <w:t xml:space="preserve"> </w:t>
      </w:r>
    </w:p>
    <w:p w14:paraId="77520F5D" w14:textId="77B6BD22" w:rsidR="00816639" w:rsidRPr="00816639" w:rsidRDefault="00816639" w:rsidP="00816639">
      <w:pPr>
        <w:pStyle w:val="EndNoteBibliography"/>
        <w:ind w:left="720" w:hanging="720"/>
      </w:pPr>
      <w:r w:rsidRPr="00816639">
        <w:t xml:space="preserve">De Falco, E., Ison, M. J., Fried, I., &amp; Quian Quiroga, R. (2016). Long-term coding of personal and universal associations underlying the memory web in the human brain. </w:t>
      </w:r>
      <w:r w:rsidRPr="00816639">
        <w:rPr>
          <w:i/>
        </w:rPr>
        <w:t>Nat Commun</w:t>
      </w:r>
      <w:r w:rsidRPr="00816639">
        <w:t>,</w:t>
      </w:r>
      <w:r w:rsidRPr="00816639">
        <w:rPr>
          <w:i/>
        </w:rPr>
        <w:t xml:space="preserve"> 7</w:t>
      </w:r>
      <w:r w:rsidRPr="00816639">
        <w:t xml:space="preserve">, 13408. </w:t>
      </w:r>
      <w:hyperlink r:id="rId49" w:history="1">
        <w:r w:rsidRPr="00816639">
          <w:rPr>
            <w:rStyle w:val="Hyperlink"/>
          </w:rPr>
          <w:t>https://doi.org/10.1038/ncomms13408</w:t>
        </w:r>
      </w:hyperlink>
      <w:r w:rsidRPr="00816639">
        <w:t xml:space="preserve"> </w:t>
      </w:r>
    </w:p>
    <w:p w14:paraId="6780A678" w14:textId="47B0BD3E" w:rsidR="00816639" w:rsidRPr="00816639" w:rsidRDefault="00816639" w:rsidP="00816639">
      <w:pPr>
        <w:pStyle w:val="EndNoteBibliography"/>
        <w:ind w:left="720" w:hanging="720"/>
      </w:pPr>
      <w:r w:rsidRPr="00816639">
        <w:t xml:space="preserve">Dienes, Z. (2014). Using Bayes to get the most out of non-significant results. </w:t>
      </w:r>
      <w:r w:rsidRPr="00816639">
        <w:rPr>
          <w:i/>
        </w:rPr>
        <w:t>Front Psychol</w:t>
      </w:r>
      <w:r w:rsidRPr="00816639">
        <w:t>,</w:t>
      </w:r>
      <w:r w:rsidRPr="00816639">
        <w:rPr>
          <w:i/>
        </w:rPr>
        <w:t xml:space="preserve"> 5</w:t>
      </w:r>
      <w:r w:rsidRPr="00816639">
        <w:t xml:space="preserve">, 781. </w:t>
      </w:r>
      <w:hyperlink r:id="rId50" w:history="1">
        <w:r w:rsidRPr="00816639">
          <w:rPr>
            <w:rStyle w:val="Hyperlink"/>
          </w:rPr>
          <w:t>https://doi.org/10.3389/fpsyg.2014.00781</w:t>
        </w:r>
      </w:hyperlink>
      <w:r w:rsidRPr="00816639">
        <w:t xml:space="preserve"> </w:t>
      </w:r>
    </w:p>
    <w:p w14:paraId="5F9BDC7B" w14:textId="1EB238B4" w:rsidR="00816639" w:rsidRPr="00816639" w:rsidRDefault="00816639" w:rsidP="00816639">
      <w:pPr>
        <w:pStyle w:val="EndNoteBibliography"/>
        <w:ind w:left="720" w:hanging="720"/>
      </w:pPr>
      <w:r w:rsidRPr="00816639">
        <w:lastRenderedPageBreak/>
        <w:t xml:space="preserve">Dong, Y., Green, T., Saal, D., Marie, H., Neve, R., Nestler, E. J., &amp; Malenka, R. C. (2006). CREB modulates excitability of nucleus accumbens neurons. </w:t>
      </w:r>
      <w:r w:rsidRPr="00816639">
        <w:rPr>
          <w:i/>
        </w:rPr>
        <w:t>Nat Neurosci</w:t>
      </w:r>
      <w:r w:rsidRPr="00816639">
        <w:t>,</w:t>
      </w:r>
      <w:r w:rsidRPr="00816639">
        <w:rPr>
          <w:i/>
        </w:rPr>
        <w:t xml:space="preserve"> 9</w:t>
      </w:r>
      <w:r w:rsidRPr="00816639">
        <w:t xml:space="preserve">(4), 475-477. </w:t>
      </w:r>
      <w:hyperlink r:id="rId51" w:history="1">
        <w:r w:rsidRPr="00816639">
          <w:rPr>
            <w:rStyle w:val="Hyperlink"/>
          </w:rPr>
          <w:t>https://doi.org/10.1038/nn1661</w:t>
        </w:r>
      </w:hyperlink>
      <w:r w:rsidRPr="00816639">
        <w:t xml:space="preserve"> </w:t>
      </w:r>
    </w:p>
    <w:p w14:paraId="42174F50" w14:textId="198610D7" w:rsidR="00816639" w:rsidRPr="00816639" w:rsidRDefault="00816639" w:rsidP="00816639">
      <w:pPr>
        <w:pStyle w:val="EndNoteBibliography"/>
        <w:ind w:left="720" w:hanging="720"/>
      </w:pPr>
      <w:r w:rsidRPr="00816639">
        <w:t xml:space="preserve">Donoghue, T., Haller, M., Peterson, E. J., Varma, P., Sebastian, P., Gao, R., Noto, T., Lara, A. H., Wallis, J. D., Knight, R. T., Shestyuk, A., &amp; Voytek, B. (2020). Parameterizing neural power spectra into periodic and aperiodic components. </w:t>
      </w:r>
      <w:r w:rsidRPr="00816639">
        <w:rPr>
          <w:i/>
        </w:rPr>
        <w:t>Nat Neurosci</w:t>
      </w:r>
      <w:r w:rsidRPr="00816639">
        <w:t>,</w:t>
      </w:r>
      <w:r w:rsidRPr="00816639">
        <w:rPr>
          <w:i/>
        </w:rPr>
        <w:t xml:space="preserve"> 23</w:t>
      </w:r>
      <w:r w:rsidRPr="00816639">
        <w:t xml:space="preserve">(12), 1655-1665. </w:t>
      </w:r>
      <w:hyperlink r:id="rId52" w:history="1">
        <w:r w:rsidRPr="00816639">
          <w:rPr>
            <w:rStyle w:val="Hyperlink"/>
          </w:rPr>
          <w:t>https://doi.org/10.1038/s41593-020-00744-x</w:t>
        </w:r>
      </w:hyperlink>
      <w:r w:rsidRPr="00816639">
        <w:t xml:space="preserve"> </w:t>
      </w:r>
    </w:p>
    <w:p w14:paraId="7C7FA6AD" w14:textId="070BCBEC" w:rsidR="00816639" w:rsidRPr="00816639" w:rsidRDefault="00816639" w:rsidP="00816639">
      <w:pPr>
        <w:pStyle w:val="EndNoteBibliography"/>
        <w:ind w:left="720" w:hanging="720"/>
      </w:pPr>
      <w:r w:rsidRPr="00816639">
        <w:t xml:space="preserve">Durand, S., Heller, G. R., Ramirez, T. K., Luviano, J. A., Williford, A., Sullivan, D. T., Cahoon, A. J., Farrell, C., Groblewski, P. A., Bennett, C., Siegle, J. H., &amp; Olsen, S. R. (2022). Acute head-fixed recordings in awake mice with multiple Neuropixels probes. </w:t>
      </w:r>
      <w:r w:rsidRPr="00816639">
        <w:rPr>
          <w:i/>
        </w:rPr>
        <w:t>Nat Protoc</w:t>
      </w:r>
      <w:r w:rsidRPr="00816639">
        <w:t xml:space="preserve">. </w:t>
      </w:r>
      <w:hyperlink r:id="rId53" w:history="1">
        <w:r w:rsidRPr="00816639">
          <w:rPr>
            <w:rStyle w:val="Hyperlink"/>
          </w:rPr>
          <w:t>https://doi.org/10.1038/s41596-022-00768-6</w:t>
        </w:r>
      </w:hyperlink>
      <w:r w:rsidRPr="00816639">
        <w:t xml:space="preserve"> </w:t>
      </w:r>
    </w:p>
    <w:p w14:paraId="3D9F0C2D" w14:textId="77777777" w:rsidR="00816639" w:rsidRPr="00816639" w:rsidRDefault="00816639" w:rsidP="00816639">
      <w:pPr>
        <w:pStyle w:val="EndNoteBibliography"/>
        <w:ind w:left="720" w:hanging="720"/>
      </w:pPr>
      <w:r w:rsidRPr="00816639">
        <w:t xml:space="preserve">Dutta, B., Andrei, A., Harris, T. D., Lopez, C. M., O'Callahan, J., Putzeys, J., Raducanu, B. C., Severi, S., Stavisky, S. D., Trautmann, E. M., Welkenhuysen, M., &amp; Shenoy, K. V. (2019). The Neuropixels probe: A CMOS based integrated microsystems platform for neuroscience and brain-computer interfaces. </w:t>
      </w:r>
      <w:r w:rsidRPr="00816639">
        <w:rPr>
          <w:i/>
        </w:rPr>
        <w:t>2019 Ieee International Electron Devices Meeting (Iedm)</w:t>
      </w:r>
      <w:r w:rsidRPr="00816639">
        <w:t xml:space="preserve">. &lt;Go to ISI&gt;://WOS:000553550000177 </w:t>
      </w:r>
    </w:p>
    <w:p w14:paraId="1E359857" w14:textId="2A3C16D9" w:rsidR="00816639" w:rsidRPr="00816639" w:rsidRDefault="00816639" w:rsidP="00816639">
      <w:pPr>
        <w:pStyle w:val="EndNoteBibliography"/>
        <w:ind w:left="720" w:hanging="720"/>
      </w:pPr>
      <w:r w:rsidRPr="00816639">
        <w:t xml:space="preserve">Engel, J., Jr. (1996). Surgery for seizures. </w:t>
      </w:r>
      <w:r w:rsidRPr="00816639">
        <w:rPr>
          <w:i/>
        </w:rPr>
        <w:t>N Engl J Med</w:t>
      </w:r>
      <w:r w:rsidRPr="00816639">
        <w:t>,</w:t>
      </w:r>
      <w:r w:rsidRPr="00816639">
        <w:rPr>
          <w:i/>
        </w:rPr>
        <w:t xml:space="preserve"> 334</w:t>
      </w:r>
      <w:r w:rsidRPr="00816639">
        <w:t xml:space="preserve">(10), 647-652. </w:t>
      </w:r>
      <w:hyperlink r:id="rId54" w:history="1">
        <w:r w:rsidRPr="00816639">
          <w:rPr>
            <w:rStyle w:val="Hyperlink"/>
          </w:rPr>
          <w:t>https://doi.org/10.1056/NEJM199603073341008</w:t>
        </w:r>
      </w:hyperlink>
      <w:r w:rsidRPr="00816639">
        <w:t xml:space="preserve"> </w:t>
      </w:r>
    </w:p>
    <w:p w14:paraId="7972F964" w14:textId="257DF5F3" w:rsidR="00816639" w:rsidRPr="00816639" w:rsidRDefault="00816639" w:rsidP="00816639">
      <w:pPr>
        <w:pStyle w:val="EndNoteBibliography"/>
        <w:ind w:left="720" w:hanging="720"/>
      </w:pPr>
      <w:r w:rsidRPr="00816639">
        <w:t xml:space="preserve">Frankland, P. W., &amp; Josselyn, S. A. (2015). Memory allocation. </w:t>
      </w:r>
      <w:r w:rsidRPr="00816639">
        <w:rPr>
          <w:i/>
        </w:rPr>
        <w:t>Neuropsychopharmacology</w:t>
      </w:r>
      <w:r w:rsidRPr="00816639">
        <w:t>,</w:t>
      </w:r>
      <w:r w:rsidRPr="00816639">
        <w:rPr>
          <w:i/>
        </w:rPr>
        <w:t xml:space="preserve"> 40</w:t>
      </w:r>
      <w:r w:rsidRPr="00816639">
        <w:t xml:space="preserve">(1), 243. </w:t>
      </w:r>
      <w:hyperlink r:id="rId55" w:history="1">
        <w:r w:rsidRPr="00816639">
          <w:rPr>
            <w:rStyle w:val="Hyperlink"/>
          </w:rPr>
          <w:t>https://doi.org/10.1038/npp.2014.234</w:t>
        </w:r>
      </w:hyperlink>
      <w:r w:rsidRPr="00816639">
        <w:t xml:space="preserve"> </w:t>
      </w:r>
    </w:p>
    <w:p w14:paraId="4285BC16" w14:textId="6B8D8F26" w:rsidR="00816639" w:rsidRPr="00816639" w:rsidRDefault="00816639" w:rsidP="00816639">
      <w:pPr>
        <w:pStyle w:val="EndNoteBibliography"/>
        <w:ind w:left="720" w:hanging="720"/>
      </w:pPr>
      <w:r w:rsidRPr="00816639">
        <w:t xml:space="preserve">Fried, I., Wilson, C. L., Maidment, N. T., Engel, J., Behnke, E., Fields, T. A., MacDonald, K. A., Morrow, J. W., &amp; Ackerson, L. (1999). Cerebral microdialysis combined with single-neuron and electroencephalographic recording in neurosurgical patients - Technical note. </w:t>
      </w:r>
      <w:r w:rsidRPr="00816639">
        <w:rPr>
          <w:i/>
        </w:rPr>
        <w:t>Journal of Neurosurgery</w:t>
      </w:r>
      <w:r w:rsidRPr="00816639">
        <w:t>,</w:t>
      </w:r>
      <w:r w:rsidRPr="00816639">
        <w:rPr>
          <w:i/>
        </w:rPr>
        <w:t xml:space="preserve"> 91</w:t>
      </w:r>
      <w:r w:rsidRPr="00816639">
        <w:t xml:space="preserve">(4), 697-705. </w:t>
      </w:r>
      <w:hyperlink r:id="rId56" w:history="1">
        <w:r w:rsidRPr="00816639">
          <w:rPr>
            <w:rStyle w:val="Hyperlink"/>
          </w:rPr>
          <w:t>https://doi.org/DOI</w:t>
        </w:r>
      </w:hyperlink>
      <w:r w:rsidRPr="00816639">
        <w:t xml:space="preserve"> 10.3171/jns.1999.91.4.0697 </w:t>
      </w:r>
    </w:p>
    <w:p w14:paraId="0F7D33C1" w14:textId="77777777" w:rsidR="00816639" w:rsidRPr="00816639" w:rsidRDefault="00816639" w:rsidP="00816639">
      <w:pPr>
        <w:pStyle w:val="EndNoteBibliography"/>
        <w:ind w:left="720" w:hanging="720"/>
      </w:pPr>
      <w:r w:rsidRPr="00816639">
        <w:t>Galvani, Luigi. (1791). De viribus electricitatis in motu musculari commentarius.</w:t>
      </w:r>
      <w:r w:rsidRPr="00816639">
        <w:rPr>
          <w:i/>
        </w:rPr>
        <w:t xml:space="preserve"> 7</w:t>
      </w:r>
      <w:r w:rsidRPr="00816639">
        <w:t xml:space="preserve">, 363-418. </w:t>
      </w:r>
    </w:p>
    <w:p w14:paraId="779BD7EA" w14:textId="548D43FC" w:rsidR="00816639" w:rsidRPr="00816639" w:rsidRDefault="00816639" w:rsidP="00816639">
      <w:pPr>
        <w:pStyle w:val="EndNoteBibliography"/>
        <w:ind w:left="720" w:hanging="720"/>
      </w:pPr>
      <w:r w:rsidRPr="00816639">
        <w:t xml:space="preserve">Gao, J., Hu, J., &amp; Tung, W. W. (2011). Facilitating joint chaos and fractal analysis of biosignals through nonlinear adaptive filtering. </w:t>
      </w:r>
      <w:r w:rsidRPr="00816639">
        <w:rPr>
          <w:i/>
        </w:rPr>
        <w:t>PloS one</w:t>
      </w:r>
      <w:r w:rsidRPr="00816639">
        <w:t>,</w:t>
      </w:r>
      <w:r w:rsidRPr="00816639">
        <w:rPr>
          <w:i/>
        </w:rPr>
        <w:t xml:space="preserve"> 6</w:t>
      </w:r>
      <w:r w:rsidRPr="00816639">
        <w:t xml:space="preserve">(9), e24331. </w:t>
      </w:r>
      <w:hyperlink r:id="rId57" w:history="1">
        <w:r w:rsidRPr="00816639">
          <w:rPr>
            <w:rStyle w:val="Hyperlink"/>
          </w:rPr>
          <w:t>https://doi.org/10.1371/journal.pone.0024331</w:t>
        </w:r>
      </w:hyperlink>
      <w:r w:rsidRPr="00816639">
        <w:t xml:space="preserve"> </w:t>
      </w:r>
    </w:p>
    <w:p w14:paraId="7DB4EA89" w14:textId="7AF07668" w:rsidR="00816639" w:rsidRPr="00816639" w:rsidRDefault="00816639" w:rsidP="00816639">
      <w:pPr>
        <w:pStyle w:val="EndNoteBibliography"/>
        <w:ind w:left="720" w:hanging="720"/>
      </w:pPr>
      <w:r w:rsidRPr="00816639">
        <w:t xml:space="preserve">Gao, R., Peterson, E. J., &amp; Voytek, B. (2017). Inferring synaptic excitation/inhibition balance from field potentials. </w:t>
      </w:r>
      <w:r w:rsidRPr="00816639">
        <w:rPr>
          <w:i/>
        </w:rPr>
        <w:t>Neuroimage</w:t>
      </w:r>
      <w:r w:rsidRPr="00816639">
        <w:t>,</w:t>
      </w:r>
      <w:r w:rsidRPr="00816639">
        <w:rPr>
          <w:i/>
        </w:rPr>
        <w:t xml:space="preserve"> 158</w:t>
      </w:r>
      <w:r w:rsidRPr="00816639">
        <w:t xml:space="preserve">, 70-78. </w:t>
      </w:r>
      <w:hyperlink r:id="rId58" w:history="1">
        <w:r w:rsidRPr="00816639">
          <w:rPr>
            <w:rStyle w:val="Hyperlink"/>
          </w:rPr>
          <w:t>https://doi.org/10.1016/j.neuroimage.2017.06.078</w:t>
        </w:r>
      </w:hyperlink>
      <w:r w:rsidRPr="00816639">
        <w:t xml:space="preserve"> </w:t>
      </w:r>
    </w:p>
    <w:p w14:paraId="449989F8" w14:textId="77777777" w:rsidR="00816639" w:rsidRPr="00816639" w:rsidRDefault="00816639" w:rsidP="00816639">
      <w:pPr>
        <w:pStyle w:val="EndNoteBibliography"/>
        <w:ind w:left="720" w:hanging="720"/>
      </w:pPr>
      <w:r w:rsidRPr="00816639">
        <w:t xml:space="preserve">Gelbard-Sagiv, H., Mukamel, R., Harel, M., Malach, R., &amp; Fried, I. (2008). Internally generated reactivation of single neurons in human hippocampus during free recall. </w:t>
      </w:r>
      <w:r w:rsidRPr="00816639">
        <w:rPr>
          <w:i/>
        </w:rPr>
        <w:t>science</w:t>
      </w:r>
      <w:r w:rsidRPr="00816639">
        <w:t>,</w:t>
      </w:r>
      <w:r w:rsidRPr="00816639">
        <w:rPr>
          <w:i/>
        </w:rPr>
        <w:t xml:space="preserve"> 322</w:t>
      </w:r>
      <w:r w:rsidRPr="00816639">
        <w:t xml:space="preserve">(5898), 96-101. </w:t>
      </w:r>
    </w:p>
    <w:p w14:paraId="14A96D36" w14:textId="53676DA8" w:rsidR="00816639" w:rsidRPr="00816639" w:rsidRDefault="00816639" w:rsidP="00816639">
      <w:pPr>
        <w:pStyle w:val="EndNoteBibliography"/>
        <w:ind w:left="720" w:hanging="720"/>
      </w:pPr>
      <w:r w:rsidRPr="00816639">
        <w:t xml:space="preserve">Goyal, A., Miller, J., Qasim, S. E., Watrous, A. J., Zhang, H., Stein, J. M., Inman, C. S., Gross, R. E., Willie, J. T., Lega, B., Lin, J. J., Sharan, A., Wu, C., Sperling, M. R., Sheth, S. A., McKhann, G. M., Smith, E. H., Schevon, C., &amp; Jacobs, J. (2020). Functionally distinct high and low theta oscillations in the human hippocampus. </w:t>
      </w:r>
      <w:r w:rsidRPr="00816639">
        <w:rPr>
          <w:i/>
        </w:rPr>
        <w:t>Nat Commun</w:t>
      </w:r>
      <w:r w:rsidRPr="00816639">
        <w:t>,</w:t>
      </w:r>
      <w:r w:rsidRPr="00816639">
        <w:rPr>
          <w:i/>
        </w:rPr>
        <w:t xml:space="preserve"> 11</w:t>
      </w:r>
      <w:r w:rsidRPr="00816639">
        <w:t xml:space="preserve">(1), 2469. </w:t>
      </w:r>
      <w:hyperlink r:id="rId59" w:history="1">
        <w:r w:rsidRPr="00816639">
          <w:rPr>
            <w:rStyle w:val="Hyperlink"/>
          </w:rPr>
          <w:t>https://doi.org/10.1038/s41467-020-15670-6</w:t>
        </w:r>
      </w:hyperlink>
      <w:r w:rsidRPr="00816639">
        <w:t xml:space="preserve"> </w:t>
      </w:r>
    </w:p>
    <w:p w14:paraId="2AC6ACCE" w14:textId="667F2527" w:rsidR="00816639" w:rsidRPr="00816639" w:rsidRDefault="00816639" w:rsidP="00816639">
      <w:pPr>
        <w:pStyle w:val="EndNoteBibliography"/>
        <w:ind w:left="720" w:hanging="720"/>
      </w:pPr>
      <w:r w:rsidRPr="00816639">
        <w:t xml:space="preserve">Granger, C. W. J. (1969). Investigating Causal Relations by Econometric Models and Cross-Spectral Methods. </w:t>
      </w:r>
      <w:r w:rsidRPr="00816639">
        <w:rPr>
          <w:i/>
        </w:rPr>
        <w:t>Econometrica</w:t>
      </w:r>
      <w:r w:rsidRPr="00816639">
        <w:t>,</w:t>
      </w:r>
      <w:r w:rsidRPr="00816639">
        <w:rPr>
          <w:i/>
        </w:rPr>
        <w:t xml:space="preserve"> 37</w:t>
      </w:r>
      <w:r w:rsidRPr="00816639">
        <w:t xml:space="preserve">(3), 424-438. </w:t>
      </w:r>
      <w:hyperlink r:id="rId60" w:history="1">
        <w:r w:rsidRPr="00816639">
          <w:rPr>
            <w:rStyle w:val="Hyperlink"/>
          </w:rPr>
          <w:t>https://doi.org/Doi</w:t>
        </w:r>
      </w:hyperlink>
      <w:r w:rsidRPr="00816639">
        <w:t xml:space="preserve"> 10.2307/1912791 </w:t>
      </w:r>
    </w:p>
    <w:p w14:paraId="1B80CA80" w14:textId="4D9FCE9D" w:rsidR="00816639" w:rsidRPr="00816639" w:rsidRDefault="00816639" w:rsidP="00816639">
      <w:pPr>
        <w:pStyle w:val="EndNoteBibliography"/>
        <w:ind w:left="720" w:hanging="720"/>
      </w:pPr>
      <w:r w:rsidRPr="00816639">
        <w:t xml:space="preserve">Griffiths, B. J., Martin-Buro, M. C., Staresina, B. P., &amp; Hanslmayr, S. (2021). Disentangling neocortical alpha/beta and hippocampal theta/gamma oscillations in human episodic memory formation. </w:t>
      </w:r>
      <w:r w:rsidRPr="00816639">
        <w:rPr>
          <w:i/>
        </w:rPr>
        <w:t>Neuroimage</w:t>
      </w:r>
      <w:r w:rsidRPr="00816639">
        <w:t>,</w:t>
      </w:r>
      <w:r w:rsidRPr="00816639">
        <w:rPr>
          <w:i/>
        </w:rPr>
        <w:t xml:space="preserve"> 242</w:t>
      </w:r>
      <w:r w:rsidRPr="00816639">
        <w:t xml:space="preserve">, 118454. </w:t>
      </w:r>
      <w:hyperlink r:id="rId61" w:history="1">
        <w:r w:rsidRPr="00816639">
          <w:rPr>
            <w:rStyle w:val="Hyperlink"/>
          </w:rPr>
          <w:t>https://doi.org/10.1016/j.neuroimage.2021.118454</w:t>
        </w:r>
      </w:hyperlink>
      <w:r w:rsidRPr="00816639">
        <w:t xml:space="preserve"> </w:t>
      </w:r>
    </w:p>
    <w:p w14:paraId="193068A9" w14:textId="2A12712B" w:rsidR="00816639" w:rsidRPr="00816639" w:rsidRDefault="00816639" w:rsidP="00816639">
      <w:pPr>
        <w:pStyle w:val="EndNoteBibliography"/>
        <w:ind w:left="720" w:hanging="720"/>
      </w:pPr>
      <w:r w:rsidRPr="00816639">
        <w:t xml:space="preserve">Hafting, T., Fyhn, M., Molden, S., Moser, M. B., &amp; Moser, E. I. (2005). Microstructure of a spatial map in the entorhinal cortex. </w:t>
      </w:r>
      <w:r w:rsidRPr="00816639">
        <w:rPr>
          <w:i/>
        </w:rPr>
        <w:t>Nature</w:t>
      </w:r>
      <w:r w:rsidRPr="00816639">
        <w:t>,</w:t>
      </w:r>
      <w:r w:rsidRPr="00816639">
        <w:rPr>
          <w:i/>
        </w:rPr>
        <w:t xml:space="preserve"> 436</w:t>
      </w:r>
      <w:r w:rsidRPr="00816639">
        <w:t xml:space="preserve">(7052), 801-806. </w:t>
      </w:r>
      <w:hyperlink r:id="rId62" w:history="1">
        <w:r w:rsidRPr="00816639">
          <w:rPr>
            <w:rStyle w:val="Hyperlink"/>
          </w:rPr>
          <w:t>https://doi.org/10.1038/nature03721</w:t>
        </w:r>
      </w:hyperlink>
      <w:r w:rsidRPr="00816639">
        <w:t xml:space="preserve"> </w:t>
      </w:r>
    </w:p>
    <w:p w14:paraId="24D24BC8" w14:textId="6D41FB10" w:rsidR="00816639" w:rsidRPr="00816639" w:rsidRDefault="00816639" w:rsidP="00816639">
      <w:pPr>
        <w:pStyle w:val="EndNoteBibliography"/>
        <w:ind w:left="720" w:hanging="720"/>
      </w:pPr>
      <w:r w:rsidRPr="00816639">
        <w:t xml:space="preserve">Hampson, R. E., Song, D., Robinson, B. S., Fetterhoff, D., Dakos, A. S., Roeder, B. M., She, X., Wicks, R. T., Witcher, M. R., Couture, D. E., Laxton, A. W., Munger-Clary, H., Popli, G., Sollman, M. J., Whitlow, C. T., Marmarelis, V. Z., Berger, T. W., &amp; Deadwyler, S. A. (2018). Developing a hippocampal neural prosthetic to facilitate human memory encoding and recall. </w:t>
      </w:r>
      <w:r w:rsidRPr="00816639">
        <w:rPr>
          <w:i/>
        </w:rPr>
        <w:t>J Neural Eng</w:t>
      </w:r>
      <w:r w:rsidRPr="00816639">
        <w:t>,</w:t>
      </w:r>
      <w:r w:rsidRPr="00816639">
        <w:rPr>
          <w:i/>
        </w:rPr>
        <w:t xml:space="preserve"> 15</w:t>
      </w:r>
      <w:r w:rsidRPr="00816639">
        <w:t xml:space="preserve">(3), 036014. </w:t>
      </w:r>
      <w:hyperlink r:id="rId63" w:history="1">
        <w:r w:rsidRPr="00816639">
          <w:rPr>
            <w:rStyle w:val="Hyperlink"/>
          </w:rPr>
          <w:t>https://doi.org/10.1088/1741-2552/aaaed7</w:t>
        </w:r>
      </w:hyperlink>
      <w:r w:rsidRPr="00816639">
        <w:t xml:space="preserve"> </w:t>
      </w:r>
    </w:p>
    <w:p w14:paraId="275C0EEF" w14:textId="1F28D9E8" w:rsidR="00816639" w:rsidRPr="00816639" w:rsidRDefault="00816639" w:rsidP="00816639">
      <w:pPr>
        <w:pStyle w:val="EndNoteBibliography"/>
        <w:ind w:left="720" w:hanging="720"/>
      </w:pPr>
      <w:r w:rsidRPr="00816639">
        <w:lastRenderedPageBreak/>
        <w:t xml:space="preserve">Han, J. H., Kushner, S. A., Yiu, A. P., Hsiang, H. L., Buch, T., Waisman, A., Bontempi, B., Neve, R. L., Frankland, P. W., &amp; Josselyn, S. A. (2009). Selective erasure of a fear memory. </w:t>
      </w:r>
      <w:r w:rsidRPr="00816639">
        <w:rPr>
          <w:i/>
        </w:rPr>
        <w:t>science</w:t>
      </w:r>
      <w:r w:rsidRPr="00816639">
        <w:t>,</w:t>
      </w:r>
      <w:r w:rsidRPr="00816639">
        <w:rPr>
          <w:i/>
        </w:rPr>
        <w:t xml:space="preserve"> 323</w:t>
      </w:r>
      <w:r w:rsidRPr="00816639">
        <w:t xml:space="preserve">(5920), 1492-1496. </w:t>
      </w:r>
      <w:hyperlink r:id="rId64" w:history="1">
        <w:r w:rsidRPr="00816639">
          <w:rPr>
            <w:rStyle w:val="Hyperlink"/>
          </w:rPr>
          <w:t>https://doi.org/10.1126/science.1164139</w:t>
        </w:r>
      </w:hyperlink>
      <w:r w:rsidRPr="00816639">
        <w:t xml:space="preserve"> </w:t>
      </w:r>
    </w:p>
    <w:p w14:paraId="3B7CACE6" w14:textId="5A2E56BD" w:rsidR="00816639" w:rsidRPr="00816639" w:rsidRDefault="00816639" w:rsidP="00816639">
      <w:pPr>
        <w:pStyle w:val="EndNoteBibliography"/>
        <w:ind w:left="720" w:hanging="720"/>
      </w:pPr>
      <w:r w:rsidRPr="00816639">
        <w:t xml:space="preserve">Hanslmayr, S., Aslan, A., Staudigl, T., Klimesch, W., Herrmann, C. S., &amp; Bauml, K. H. (2007). Prestimulus oscillations predict visual perception performance between and within subjects. </w:t>
      </w:r>
      <w:r w:rsidRPr="00816639">
        <w:rPr>
          <w:i/>
        </w:rPr>
        <w:t>Neuroimage</w:t>
      </w:r>
      <w:r w:rsidRPr="00816639">
        <w:t>,</w:t>
      </w:r>
      <w:r w:rsidRPr="00816639">
        <w:rPr>
          <w:i/>
        </w:rPr>
        <w:t xml:space="preserve"> 37</w:t>
      </w:r>
      <w:r w:rsidRPr="00816639">
        <w:t xml:space="preserve">(4), 1465-1473. </w:t>
      </w:r>
      <w:hyperlink r:id="rId65" w:history="1">
        <w:r w:rsidRPr="00816639">
          <w:rPr>
            <w:rStyle w:val="Hyperlink"/>
          </w:rPr>
          <w:t>https://doi.org/10.1016/j.neuroimage.2007.07.011</w:t>
        </w:r>
      </w:hyperlink>
      <w:r w:rsidRPr="00816639">
        <w:t xml:space="preserve"> </w:t>
      </w:r>
    </w:p>
    <w:p w14:paraId="369289D2" w14:textId="037ED2CE" w:rsidR="00816639" w:rsidRPr="00816639" w:rsidRDefault="00816639" w:rsidP="00816639">
      <w:pPr>
        <w:pStyle w:val="EndNoteBibliography"/>
        <w:ind w:left="720" w:hanging="720"/>
      </w:pPr>
      <w:r w:rsidRPr="00816639">
        <w:t xml:space="preserve">Hanslmayr, S., Staresina, B. P., &amp; Bowman, H. (2016). Oscillations and Episodic Memory: Addressing the Synchronization/Desynchronization Conundrum. </w:t>
      </w:r>
      <w:r w:rsidRPr="00816639">
        <w:rPr>
          <w:i/>
        </w:rPr>
        <w:t>Trends Neurosci</w:t>
      </w:r>
      <w:r w:rsidRPr="00816639">
        <w:t>,</w:t>
      </w:r>
      <w:r w:rsidRPr="00816639">
        <w:rPr>
          <w:i/>
        </w:rPr>
        <w:t xml:space="preserve"> 39</w:t>
      </w:r>
      <w:r w:rsidRPr="00816639">
        <w:t xml:space="preserve">(1), 16-25. </w:t>
      </w:r>
      <w:hyperlink r:id="rId66" w:history="1">
        <w:r w:rsidRPr="00816639">
          <w:rPr>
            <w:rStyle w:val="Hyperlink"/>
          </w:rPr>
          <w:t>https://doi.org/10.1016/j.tins.2015.11.004</w:t>
        </w:r>
      </w:hyperlink>
      <w:r w:rsidRPr="00816639">
        <w:t xml:space="preserve"> </w:t>
      </w:r>
    </w:p>
    <w:p w14:paraId="044A1403" w14:textId="77527F9E" w:rsidR="00816639" w:rsidRPr="00816639" w:rsidRDefault="00816639" w:rsidP="00816639">
      <w:pPr>
        <w:pStyle w:val="EndNoteBibliography"/>
        <w:ind w:left="720" w:hanging="720"/>
      </w:pPr>
      <w:r w:rsidRPr="00816639">
        <w:t xml:space="preserve">Hardt, O., Nader, K., &amp; Nadel, L. (2013). Decay happens: the role of active forgetting in memory. </w:t>
      </w:r>
      <w:r w:rsidRPr="00816639">
        <w:rPr>
          <w:i/>
        </w:rPr>
        <w:t>Trends Cogn Sci</w:t>
      </w:r>
      <w:r w:rsidRPr="00816639">
        <w:t>,</w:t>
      </w:r>
      <w:r w:rsidRPr="00816639">
        <w:rPr>
          <w:i/>
        </w:rPr>
        <w:t xml:space="preserve"> 17</w:t>
      </w:r>
      <w:r w:rsidRPr="00816639">
        <w:t xml:space="preserve">(3), 111-120. </w:t>
      </w:r>
      <w:hyperlink r:id="rId67" w:history="1">
        <w:r w:rsidRPr="00816639">
          <w:rPr>
            <w:rStyle w:val="Hyperlink"/>
          </w:rPr>
          <w:t>https://doi.org/10.1016/j.tics.2013.01.001</w:t>
        </w:r>
      </w:hyperlink>
      <w:r w:rsidRPr="00816639">
        <w:t xml:space="preserve"> </w:t>
      </w:r>
    </w:p>
    <w:p w14:paraId="6A4A86D9" w14:textId="6DEB5B0F" w:rsidR="00816639" w:rsidRPr="00816639" w:rsidRDefault="00816639" w:rsidP="00816639">
      <w:pPr>
        <w:pStyle w:val="EndNoteBibliography"/>
        <w:ind w:left="720" w:hanging="720"/>
      </w:pPr>
      <w:r w:rsidRPr="00816639">
        <w:t xml:space="preserve">Hasselmo, M. E., Bodelon, C., &amp; Wyble, B. P. (2002). A proposed function for hippocampal theta rhythm: separate phases of encoding and retrieval enhance reversal of prior learning. </w:t>
      </w:r>
      <w:r w:rsidRPr="00816639">
        <w:rPr>
          <w:i/>
        </w:rPr>
        <w:t>Neural Comput</w:t>
      </w:r>
      <w:r w:rsidRPr="00816639">
        <w:t>,</w:t>
      </w:r>
      <w:r w:rsidRPr="00816639">
        <w:rPr>
          <w:i/>
        </w:rPr>
        <w:t xml:space="preserve"> 14</w:t>
      </w:r>
      <w:r w:rsidRPr="00816639">
        <w:t xml:space="preserve">(4), 793-817. </w:t>
      </w:r>
      <w:hyperlink r:id="rId68" w:history="1">
        <w:r w:rsidRPr="00816639">
          <w:rPr>
            <w:rStyle w:val="Hyperlink"/>
          </w:rPr>
          <w:t>https://doi.org/10.1162/089976602317318965</w:t>
        </w:r>
      </w:hyperlink>
      <w:r w:rsidRPr="00816639">
        <w:t xml:space="preserve"> </w:t>
      </w:r>
    </w:p>
    <w:p w14:paraId="2FEC1043" w14:textId="77777777" w:rsidR="00816639" w:rsidRPr="00816639" w:rsidRDefault="00816639" w:rsidP="00816639">
      <w:pPr>
        <w:pStyle w:val="EndNoteBibliography"/>
        <w:ind w:left="720" w:hanging="720"/>
      </w:pPr>
      <w:r w:rsidRPr="00816639">
        <w:t xml:space="preserve">Hebb, D. O. (1949). </w:t>
      </w:r>
      <w:r w:rsidRPr="00816639">
        <w:rPr>
          <w:i/>
        </w:rPr>
        <w:t>The Organization of behavior: A Neuropsychological Theory</w:t>
      </w:r>
      <w:r w:rsidRPr="00816639">
        <w:t xml:space="preserve">. Wiley and Sonds. </w:t>
      </w:r>
    </w:p>
    <w:p w14:paraId="2A3587D8" w14:textId="4D4FCB2E" w:rsidR="00816639" w:rsidRPr="00816639" w:rsidRDefault="00816639" w:rsidP="00816639">
      <w:pPr>
        <w:pStyle w:val="EndNoteBibliography"/>
        <w:ind w:left="720" w:hanging="720"/>
      </w:pPr>
      <w:r w:rsidRPr="00816639">
        <w:t xml:space="preserve">Herweg, N. A., Solomon, E. A., &amp; Kahana, M. J. (2020). Theta Oscillations in Human Memory. </w:t>
      </w:r>
      <w:r w:rsidRPr="00816639">
        <w:rPr>
          <w:i/>
        </w:rPr>
        <w:t>Trends Cogn Sci</w:t>
      </w:r>
      <w:r w:rsidRPr="00816639">
        <w:t>,</w:t>
      </w:r>
      <w:r w:rsidRPr="00816639">
        <w:rPr>
          <w:i/>
        </w:rPr>
        <w:t xml:space="preserve"> 24</w:t>
      </w:r>
      <w:r w:rsidRPr="00816639">
        <w:t xml:space="preserve">(3), 208-227. </w:t>
      </w:r>
      <w:hyperlink r:id="rId69" w:history="1">
        <w:r w:rsidRPr="00816639">
          <w:rPr>
            <w:rStyle w:val="Hyperlink"/>
          </w:rPr>
          <w:t>https://doi.org/10.1016/j.tics.2019.12.006</w:t>
        </w:r>
      </w:hyperlink>
      <w:r w:rsidRPr="00816639">
        <w:t xml:space="preserve"> </w:t>
      </w:r>
    </w:p>
    <w:p w14:paraId="108E1623" w14:textId="425B7582" w:rsidR="00816639" w:rsidRPr="00816639" w:rsidRDefault="00816639" w:rsidP="00816639">
      <w:pPr>
        <w:pStyle w:val="EndNoteBibliography"/>
        <w:ind w:left="720" w:hanging="720"/>
      </w:pPr>
      <w:r w:rsidRPr="00816639">
        <w:t xml:space="preserve">Hirsh, R. (1974). The hippocampus and contextual retrieval of information from memory: a theory. </w:t>
      </w:r>
      <w:r w:rsidRPr="00816639">
        <w:rPr>
          <w:i/>
        </w:rPr>
        <w:t>Behav Biol</w:t>
      </w:r>
      <w:r w:rsidRPr="00816639">
        <w:t>,</w:t>
      </w:r>
      <w:r w:rsidRPr="00816639">
        <w:rPr>
          <w:i/>
        </w:rPr>
        <w:t xml:space="preserve"> 12</w:t>
      </w:r>
      <w:r w:rsidRPr="00816639">
        <w:t xml:space="preserve">(4), 421-444. </w:t>
      </w:r>
      <w:hyperlink r:id="rId70" w:history="1">
        <w:r w:rsidRPr="00816639">
          <w:rPr>
            <w:rStyle w:val="Hyperlink"/>
          </w:rPr>
          <w:t>https://doi.org/10.1016/s0091-6773(74)92231-7</w:t>
        </w:r>
      </w:hyperlink>
      <w:r w:rsidRPr="00816639">
        <w:t xml:space="preserve"> </w:t>
      </w:r>
    </w:p>
    <w:p w14:paraId="3164FA40" w14:textId="73B2F977" w:rsidR="00816639" w:rsidRPr="00816639" w:rsidRDefault="00816639" w:rsidP="00816639">
      <w:pPr>
        <w:pStyle w:val="EndNoteBibliography"/>
        <w:ind w:left="720" w:hanging="720"/>
      </w:pPr>
      <w:r w:rsidRPr="00816639">
        <w:t xml:space="preserve">Huxter, J., Burgess, N., &amp; O'Keefe, J. (2003). Independent rate and temporal coding in hippocampal pyramidal cells. </w:t>
      </w:r>
      <w:r w:rsidRPr="00816639">
        <w:rPr>
          <w:i/>
        </w:rPr>
        <w:t>Nature</w:t>
      </w:r>
      <w:r w:rsidRPr="00816639">
        <w:t>,</w:t>
      </w:r>
      <w:r w:rsidRPr="00816639">
        <w:rPr>
          <w:i/>
        </w:rPr>
        <w:t xml:space="preserve"> 425</w:t>
      </w:r>
      <w:r w:rsidRPr="00816639">
        <w:t xml:space="preserve">(6960), 828-832. </w:t>
      </w:r>
      <w:hyperlink r:id="rId71" w:history="1">
        <w:r w:rsidRPr="00816639">
          <w:rPr>
            <w:rStyle w:val="Hyperlink"/>
          </w:rPr>
          <w:t>https://doi.org/10.1038/nature02058</w:t>
        </w:r>
      </w:hyperlink>
      <w:r w:rsidRPr="00816639">
        <w:t xml:space="preserve"> </w:t>
      </w:r>
    </w:p>
    <w:p w14:paraId="6151316B" w14:textId="77777777" w:rsidR="00816639" w:rsidRPr="00816639" w:rsidRDefault="00816639" w:rsidP="00816639">
      <w:pPr>
        <w:pStyle w:val="EndNoteBibliography"/>
        <w:ind w:left="720" w:hanging="720"/>
      </w:pPr>
      <w:r w:rsidRPr="00816639">
        <w:t xml:space="preserve">Ison, M. J., Quian Quiroga, R., &amp; Fried, I. (2015). Rapid encoding of new memories by individual neurons in the human brain. </w:t>
      </w:r>
      <w:r w:rsidRPr="00816639">
        <w:rPr>
          <w:i/>
        </w:rPr>
        <w:t>Neuron</w:t>
      </w:r>
      <w:r w:rsidRPr="00816639">
        <w:t>,</w:t>
      </w:r>
      <w:r w:rsidRPr="00816639">
        <w:rPr>
          <w:i/>
        </w:rPr>
        <w:t xml:space="preserve"> 87</w:t>
      </w:r>
      <w:r w:rsidRPr="00816639">
        <w:t xml:space="preserve">(1), 220-230. </w:t>
      </w:r>
    </w:p>
    <w:p w14:paraId="7B8EB228" w14:textId="2A7E6B39" w:rsidR="00816639" w:rsidRPr="00816639" w:rsidRDefault="00816639" w:rsidP="00816639">
      <w:pPr>
        <w:pStyle w:val="EndNoteBibliography"/>
        <w:ind w:left="720" w:hanging="720"/>
      </w:pPr>
      <w:r w:rsidRPr="00816639">
        <w:t xml:space="preserve">Jacobs, J., Kahana, M. J., Ekstrom, A. D., &amp; Fried, I. (2007). Brain oscillations control timing of single-neuron activity in humans. </w:t>
      </w:r>
      <w:r w:rsidRPr="00816639">
        <w:rPr>
          <w:i/>
        </w:rPr>
        <w:t>J Neurosci</w:t>
      </w:r>
      <w:r w:rsidRPr="00816639">
        <w:t>,</w:t>
      </w:r>
      <w:r w:rsidRPr="00816639">
        <w:rPr>
          <w:i/>
        </w:rPr>
        <w:t xml:space="preserve"> 27</w:t>
      </w:r>
      <w:r w:rsidRPr="00816639">
        <w:t xml:space="preserve">(14), 3839-3844. </w:t>
      </w:r>
      <w:hyperlink r:id="rId72" w:history="1">
        <w:r w:rsidRPr="00816639">
          <w:rPr>
            <w:rStyle w:val="Hyperlink"/>
          </w:rPr>
          <w:t>https://doi.org/10.1523/JNEUROSCI.4636-06.2007</w:t>
        </w:r>
      </w:hyperlink>
      <w:r w:rsidRPr="00816639">
        <w:t xml:space="preserve"> </w:t>
      </w:r>
    </w:p>
    <w:p w14:paraId="6D6503F9" w14:textId="6DBAB0F8" w:rsidR="00816639" w:rsidRPr="00816639" w:rsidRDefault="00816639" w:rsidP="00816639">
      <w:pPr>
        <w:pStyle w:val="EndNoteBibliography"/>
        <w:ind w:left="720" w:hanging="720"/>
      </w:pPr>
      <w:r w:rsidRPr="00816639">
        <w:t xml:space="preserve">Jadhav, S. P., Kemere, C., German, P. W., &amp; Frank, L. M. (2012). Awake hippocampal sharp-wave ripples support spatial memory. </w:t>
      </w:r>
      <w:r w:rsidRPr="00816639">
        <w:rPr>
          <w:i/>
        </w:rPr>
        <w:t>science</w:t>
      </w:r>
      <w:r w:rsidRPr="00816639">
        <w:t>,</w:t>
      </w:r>
      <w:r w:rsidRPr="00816639">
        <w:rPr>
          <w:i/>
        </w:rPr>
        <w:t xml:space="preserve"> 336</w:t>
      </w:r>
      <w:r w:rsidRPr="00816639">
        <w:t xml:space="preserve">(6087), 1454-1458. </w:t>
      </w:r>
      <w:hyperlink r:id="rId73" w:history="1">
        <w:r w:rsidRPr="00816639">
          <w:rPr>
            <w:rStyle w:val="Hyperlink"/>
          </w:rPr>
          <w:t>https://doi.org/10.1126/science.1217230</w:t>
        </w:r>
      </w:hyperlink>
      <w:r w:rsidRPr="00816639">
        <w:t xml:space="preserve"> </w:t>
      </w:r>
    </w:p>
    <w:p w14:paraId="4C063A08" w14:textId="06D8264B" w:rsidR="00816639" w:rsidRPr="00816639" w:rsidRDefault="00816639" w:rsidP="00816639">
      <w:pPr>
        <w:pStyle w:val="EndNoteBibliography"/>
        <w:ind w:left="720" w:hanging="720"/>
      </w:pPr>
      <w:r w:rsidRPr="00816639">
        <w:t xml:space="preserve">Jensen, O., Kaiser, J., &amp; Lachaux, J. P. (2007). Human gamma-frequency oscillations associated with attention and memory. </w:t>
      </w:r>
      <w:r w:rsidRPr="00816639">
        <w:rPr>
          <w:i/>
        </w:rPr>
        <w:t>Trends Neurosci</w:t>
      </w:r>
      <w:r w:rsidRPr="00816639">
        <w:t>,</w:t>
      </w:r>
      <w:r w:rsidRPr="00816639">
        <w:rPr>
          <w:i/>
        </w:rPr>
        <w:t xml:space="preserve"> 30</w:t>
      </w:r>
      <w:r w:rsidRPr="00816639">
        <w:t xml:space="preserve">(7), 317-324. </w:t>
      </w:r>
      <w:hyperlink r:id="rId74" w:history="1">
        <w:r w:rsidRPr="00816639">
          <w:rPr>
            <w:rStyle w:val="Hyperlink"/>
          </w:rPr>
          <w:t>https://doi.org/10.1016/j.tins.2007.05.001</w:t>
        </w:r>
      </w:hyperlink>
      <w:r w:rsidRPr="00816639">
        <w:t xml:space="preserve"> </w:t>
      </w:r>
    </w:p>
    <w:p w14:paraId="1F5A467E" w14:textId="30CFC6C3" w:rsidR="00816639" w:rsidRPr="00816639" w:rsidRDefault="00816639" w:rsidP="00816639">
      <w:pPr>
        <w:pStyle w:val="EndNoteBibliography"/>
        <w:ind w:left="720" w:hanging="720"/>
      </w:pPr>
      <w:r w:rsidRPr="00816639">
        <w:t xml:space="preserve">Josselyn, S. A. (2010). Continuing the search for the engram: examining the mechanism of fear memories. </w:t>
      </w:r>
      <w:r w:rsidRPr="00816639">
        <w:rPr>
          <w:i/>
        </w:rPr>
        <w:t>J Psychiatry Neurosci</w:t>
      </w:r>
      <w:r w:rsidRPr="00816639">
        <w:t>,</w:t>
      </w:r>
      <w:r w:rsidRPr="00816639">
        <w:rPr>
          <w:i/>
        </w:rPr>
        <w:t xml:space="preserve"> 35</w:t>
      </w:r>
      <w:r w:rsidRPr="00816639">
        <w:t xml:space="preserve">(4), 221-228. </w:t>
      </w:r>
      <w:hyperlink r:id="rId75" w:history="1">
        <w:r w:rsidRPr="00816639">
          <w:rPr>
            <w:rStyle w:val="Hyperlink"/>
          </w:rPr>
          <w:t>https://doi.org/10.1503/jpn.100015</w:t>
        </w:r>
      </w:hyperlink>
      <w:r w:rsidRPr="00816639">
        <w:t xml:space="preserve"> </w:t>
      </w:r>
    </w:p>
    <w:p w14:paraId="25788630" w14:textId="1EE36852" w:rsidR="00816639" w:rsidRPr="00816639" w:rsidRDefault="00816639" w:rsidP="00816639">
      <w:pPr>
        <w:pStyle w:val="EndNoteBibliography"/>
        <w:ind w:left="720" w:hanging="720"/>
      </w:pPr>
      <w:r w:rsidRPr="00816639">
        <w:t xml:space="preserve">Josselyn, S. A., Kohler, S., &amp; Frankland, P. W. (2015). Finding the engram. </w:t>
      </w:r>
      <w:r w:rsidRPr="00816639">
        <w:rPr>
          <w:i/>
        </w:rPr>
        <w:t>Nat Rev Neurosci</w:t>
      </w:r>
      <w:r w:rsidRPr="00816639">
        <w:t>,</w:t>
      </w:r>
      <w:r w:rsidRPr="00816639">
        <w:rPr>
          <w:i/>
        </w:rPr>
        <w:t xml:space="preserve"> 16</w:t>
      </w:r>
      <w:r w:rsidRPr="00816639">
        <w:t xml:space="preserve">(9), 521-534. </w:t>
      </w:r>
      <w:hyperlink r:id="rId76" w:history="1">
        <w:r w:rsidRPr="00816639">
          <w:rPr>
            <w:rStyle w:val="Hyperlink"/>
          </w:rPr>
          <w:t>https://doi.org/10.1038/nrn4000</w:t>
        </w:r>
      </w:hyperlink>
      <w:r w:rsidRPr="00816639">
        <w:t xml:space="preserve"> </w:t>
      </w:r>
    </w:p>
    <w:p w14:paraId="6AE2F9A2" w14:textId="3A55E93E" w:rsidR="00816639" w:rsidRPr="00816639" w:rsidRDefault="00816639" w:rsidP="00816639">
      <w:pPr>
        <w:pStyle w:val="EndNoteBibliography"/>
        <w:ind w:left="720" w:hanging="720"/>
      </w:pPr>
      <w:r w:rsidRPr="00816639">
        <w:t xml:space="preserve">Jun, J. J., Steinmetz, N. A., Siegle, J. H., Denman, D. J., Bauza, M., Barbarits, B., Lee, A. K., Anastassiou, C. A., Andrei, A., Aydin, C., Barbic, M., Blanche, T. J., Bonin, V., Couto, J., Dutta, B., Gratiy, S. L., Gutnisky, D. A., Hausser, M., Karsh, B., . . . Harris, T. D. (2017). Fully integrated silicon probes for high-density recording of neural activity. </w:t>
      </w:r>
      <w:r w:rsidRPr="00816639">
        <w:rPr>
          <w:i/>
        </w:rPr>
        <w:t>Nature</w:t>
      </w:r>
      <w:r w:rsidRPr="00816639">
        <w:t>,</w:t>
      </w:r>
      <w:r w:rsidRPr="00816639">
        <w:rPr>
          <w:i/>
        </w:rPr>
        <w:t xml:space="preserve"> 551</w:t>
      </w:r>
      <w:r w:rsidRPr="00816639">
        <w:t xml:space="preserve">(7679), 232-236. </w:t>
      </w:r>
      <w:hyperlink r:id="rId77" w:history="1">
        <w:r w:rsidRPr="00816639">
          <w:rPr>
            <w:rStyle w:val="Hyperlink"/>
          </w:rPr>
          <w:t>https://doi.org/10.1038/nature24636</w:t>
        </w:r>
      </w:hyperlink>
      <w:r w:rsidRPr="00816639">
        <w:t xml:space="preserve"> </w:t>
      </w:r>
    </w:p>
    <w:p w14:paraId="20F07172" w14:textId="17BED37C" w:rsidR="00816639" w:rsidRPr="00816639" w:rsidRDefault="00816639" w:rsidP="00816639">
      <w:pPr>
        <w:pStyle w:val="EndNoteBibliography"/>
        <w:ind w:left="720" w:hanging="720"/>
      </w:pPr>
      <w:r w:rsidRPr="00816639">
        <w:t xml:space="preserve">Kerrén, C., Linde-Domingo, J., Hanslmayr, S., &amp; Wimber, M. (2018). An Optimal Oscillatory Phase for Pattern Reactivation during Memory Retrieval. </w:t>
      </w:r>
      <w:r w:rsidRPr="00816639">
        <w:rPr>
          <w:i/>
        </w:rPr>
        <w:t>Curr Biol</w:t>
      </w:r>
      <w:r w:rsidRPr="00816639">
        <w:t>,</w:t>
      </w:r>
      <w:r w:rsidRPr="00816639">
        <w:rPr>
          <w:i/>
        </w:rPr>
        <w:t xml:space="preserve"> 28</w:t>
      </w:r>
      <w:r w:rsidRPr="00816639">
        <w:t xml:space="preserve">(21), 3383-3392 e3386. </w:t>
      </w:r>
      <w:hyperlink r:id="rId78" w:history="1">
        <w:r w:rsidRPr="00816639">
          <w:rPr>
            <w:rStyle w:val="Hyperlink"/>
          </w:rPr>
          <w:t>https://doi.org/10.1016/j.cub.2018.08.065</w:t>
        </w:r>
      </w:hyperlink>
      <w:r w:rsidRPr="00816639">
        <w:t xml:space="preserve"> </w:t>
      </w:r>
    </w:p>
    <w:p w14:paraId="03AC01BE" w14:textId="003616B3" w:rsidR="00816639" w:rsidRPr="00816639" w:rsidRDefault="00816639" w:rsidP="00816639">
      <w:pPr>
        <w:pStyle w:val="EndNoteBibliography"/>
        <w:ind w:left="720" w:hanging="720"/>
      </w:pPr>
      <w:r w:rsidRPr="00816639">
        <w:t xml:space="preserve">Kerrén, C., van Bree, S., Griffiths, B. J., &amp; Wimber, M. (2022). Phase separation of competing memories along the human hippocampal theta rhythm. </w:t>
      </w:r>
      <w:r w:rsidRPr="00816639">
        <w:rPr>
          <w:i/>
        </w:rPr>
        <w:t>Elife</w:t>
      </w:r>
      <w:r w:rsidRPr="00816639">
        <w:t>,</w:t>
      </w:r>
      <w:r w:rsidRPr="00816639">
        <w:rPr>
          <w:i/>
        </w:rPr>
        <w:t xml:space="preserve"> 11</w:t>
      </w:r>
      <w:r w:rsidRPr="00816639">
        <w:t xml:space="preserve">. </w:t>
      </w:r>
      <w:hyperlink r:id="rId79" w:history="1">
        <w:r w:rsidRPr="00816639">
          <w:rPr>
            <w:rStyle w:val="Hyperlink"/>
          </w:rPr>
          <w:t>https://doi.org/10.7554/eLife.80633</w:t>
        </w:r>
      </w:hyperlink>
      <w:r w:rsidRPr="00816639">
        <w:t xml:space="preserve"> </w:t>
      </w:r>
    </w:p>
    <w:p w14:paraId="31A3797A" w14:textId="4C3105A2" w:rsidR="00816639" w:rsidRPr="00816639" w:rsidRDefault="00816639" w:rsidP="00816639">
      <w:pPr>
        <w:pStyle w:val="EndNoteBibliography"/>
        <w:ind w:left="720" w:hanging="720"/>
      </w:pPr>
      <w:r w:rsidRPr="00816639">
        <w:t xml:space="preserve">Klimesch, W., Sauseng, P., &amp; Hanslmayr, S. (2007). EEG alpha oscillations: the inhibition-timing hypothesis. </w:t>
      </w:r>
      <w:r w:rsidRPr="00816639">
        <w:rPr>
          <w:i/>
        </w:rPr>
        <w:t>Brain Res Rev</w:t>
      </w:r>
      <w:r w:rsidRPr="00816639">
        <w:t>,</w:t>
      </w:r>
      <w:r w:rsidRPr="00816639">
        <w:rPr>
          <w:i/>
        </w:rPr>
        <w:t xml:space="preserve"> 53</w:t>
      </w:r>
      <w:r w:rsidRPr="00816639">
        <w:t xml:space="preserve">(1), 63-88. </w:t>
      </w:r>
      <w:hyperlink r:id="rId80" w:history="1">
        <w:r w:rsidRPr="00816639">
          <w:rPr>
            <w:rStyle w:val="Hyperlink"/>
          </w:rPr>
          <w:t>https://doi.org/10.1016/j.brainresrev.2006.06.003</w:t>
        </w:r>
      </w:hyperlink>
      <w:r w:rsidRPr="00816639">
        <w:t xml:space="preserve"> </w:t>
      </w:r>
    </w:p>
    <w:p w14:paraId="70746527" w14:textId="75324814" w:rsidR="00816639" w:rsidRPr="00816639" w:rsidRDefault="00816639" w:rsidP="00816639">
      <w:pPr>
        <w:pStyle w:val="EndNoteBibliography"/>
        <w:ind w:left="720" w:hanging="720"/>
      </w:pPr>
      <w:r w:rsidRPr="00816639">
        <w:t xml:space="preserve">Kolibius, L. D., Born, J., &amp; Feld, G. B. (2020). Vast Amounts of Encoded Items Nullify but Do Not Reverse the Effect of Sleep on Declarative Memory. </w:t>
      </w:r>
      <w:r w:rsidRPr="00816639">
        <w:rPr>
          <w:i/>
        </w:rPr>
        <w:t>Front Psychol</w:t>
      </w:r>
      <w:r w:rsidRPr="00816639">
        <w:t>,</w:t>
      </w:r>
      <w:r w:rsidRPr="00816639">
        <w:rPr>
          <w:i/>
        </w:rPr>
        <w:t xml:space="preserve"> 11</w:t>
      </w:r>
      <w:r w:rsidRPr="00816639">
        <w:t xml:space="preserve">, 607070. </w:t>
      </w:r>
      <w:hyperlink r:id="rId81" w:history="1">
        <w:r w:rsidRPr="00816639">
          <w:rPr>
            <w:rStyle w:val="Hyperlink"/>
          </w:rPr>
          <w:t>https://doi.org/10.3389/fpsyg.2020.607070</w:t>
        </w:r>
      </w:hyperlink>
      <w:r w:rsidRPr="00816639">
        <w:t xml:space="preserve"> </w:t>
      </w:r>
    </w:p>
    <w:p w14:paraId="11DFEAA1" w14:textId="30432E2B" w:rsidR="00816639" w:rsidRPr="00816639" w:rsidRDefault="00816639" w:rsidP="00816639">
      <w:pPr>
        <w:pStyle w:val="EndNoteBibliography"/>
        <w:ind w:left="720" w:hanging="720"/>
      </w:pPr>
      <w:r w:rsidRPr="00816639">
        <w:lastRenderedPageBreak/>
        <w:t xml:space="preserve">Kota, S., Rugg, M. D., &amp; Lega, B. C. (2020). Hippocampal Theta Oscillations Support Successful Associative Memory Formation. </w:t>
      </w:r>
      <w:r w:rsidRPr="00816639">
        <w:rPr>
          <w:i/>
        </w:rPr>
        <w:t>J Neurosci</w:t>
      </w:r>
      <w:r w:rsidRPr="00816639">
        <w:t>,</w:t>
      </w:r>
      <w:r w:rsidRPr="00816639">
        <w:rPr>
          <w:i/>
        </w:rPr>
        <w:t xml:space="preserve"> 40</w:t>
      </w:r>
      <w:r w:rsidRPr="00816639">
        <w:t xml:space="preserve">(49), 9507-9518. </w:t>
      </w:r>
      <w:hyperlink r:id="rId82" w:history="1">
        <w:r w:rsidRPr="00816639">
          <w:rPr>
            <w:rStyle w:val="Hyperlink"/>
          </w:rPr>
          <w:t>https://doi.org/10.1523/JNEUROSCI.0767-20.2020</w:t>
        </w:r>
      </w:hyperlink>
      <w:r w:rsidRPr="00816639">
        <w:t xml:space="preserve"> </w:t>
      </w:r>
    </w:p>
    <w:p w14:paraId="5AC42EE8" w14:textId="499EAC3E" w:rsidR="00816639" w:rsidRPr="00816639" w:rsidRDefault="00816639" w:rsidP="00816639">
      <w:pPr>
        <w:pStyle w:val="EndNoteBibliography"/>
        <w:ind w:left="720" w:hanging="720"/>
      </w:pPr>
      <w:r w:rsidRPr="00816639">
        <w:t xml:space="preserve">Kucewicz, M. T., Cimbalnik, J., Matsumoto, J. Y., Brinkmann, B. H., Bower, M. R., Vasoli, V., Sulc, V., Meyer, F., Marsh, W. R., Stead, S. M., &amp; Worrell, G. A. (2014). High frequency oscillations are associated with cognitive processing in human recognition memory. </w:t>
      </w:r>
      <w:r w:rsidRPr="00816639">
        <w:rPr>
          <w:i/>
        </w:rPr>
        <w:t>Brain</w:t>
      </w:r>
      <w:r w:rsidRPr="00816639">
        <w:t>,</w:t>
      </w:r>
      <w:r w:rsidRPr="00816639">
        <w:rPr>
          <w:i/>
        </w:rPr>
        <w:t xml:space="preserve"> 137</w:t>
      </w:r>
      <w:r w:rsidRPr="00816639">
        <w:t xml:space="preserve">(Pt 8), 2231-2244. </w:t>
      </w:r>
      <w:hyperlink r:id="rId83" w:history="1">
        <w:r w:rsidRPr="00816639">
          <w:rPr>
            <w:rStyle w:val="Hyperlink"/>
          </w:rPr>
          <w:t>https://doi.org/10.1093/brain/awu149</w:t>
        </w:r>
      </w:hyperlink>
      <w:r w:rsidRPr="00816639">
        <w:t xml:space="preserve"> </w:t>
      </w:r>
    </w:p>
    <w:p w14:paraId="434C397A" w14:textId="343E104E" w:rsidR="00816639" w:rsidRPr="00816639" w:rsidRDefault="00816639" w:rsidP="00816639">
      <w:pPr>
        <w:pStyle w:val="EndNoteBibliography"/>
        <w:ind w:left="720" w:hanging="720"/>
      </w:pPr>
      <w:r w:rsidRPr="00816639">
        <w:t xml:space="preserve">Kunz, L., Brandt, A., Reinacher, P. C., Staresina, B. P., Reifenstein, E. T., Weidemann, C. T., Herweg, N. A., Patel, A., Tsitsiklis, M., Kempter, R., Kahana, M. J., Schulze-Bonhage, A., &amp; Jacobs, J. (2021). A neural code for egocentric spatial maps in the human medial temporal lobe. </w:t>
      </w:r>
      <w:r w:rsidRPr="00816639">
        <w:rPr>
          <w:i/>
        </w:rPr>
        <w:t>Neuron</w:t>
      </w:r>
      <w:r w:rsidRPr="00816639">
        <w:t>,</w:t>
      </w:r>
      <w:r w:rsidRPr="00816639">
        <w:rPr>
          <w:i/>
        </w:rPr>
        <w:t xml:space="preserve"> 109</w:t>
      </w:r>
      <w:r w:rsidRPr="00816639">
        <w:t xml:space="preserve">(17), 2781-2796 e2710. </w:t>
      </w:r>
      <w:hyperlink r:id="rId84" w:history="1">
        <w:r w:rsidRPr="00816639">
          <w:rPr>
            <w:rStyle w:val="Hyperlink"/>
          </w:rPr>
          <w:t>https://doi.org/10.1016/j.neuron.2021.06.019</w:t>
        </w:r>
      </w:hyperlink>
      <w:r w:rsidRPr="00816639">
        <w:t xml:space="preserve"> </w:t>
      </w:r>
    </w:p>
    <w:p w14:paraId="3A3C1BF8" w14:textId="5EACCA9A" w:rsidR="00816639" w:rsidRPr="00816639" w:rsidRDefault="00816639" w:rsidP="00816639">
      <w:pPr>
        <w:pStyle w:val="EndNoteBibliography"/>
        <w:ind w:left="720" w:hanging="720"/>
      </w:pPr>
      <w:r w:rsidRPr="00816639">
        <w:t xml:space="preserve">Kwan, P., Schachter, S. C., &amp; Brodie, M. J. (2011). Drug-resistant epilepsy. </w:t>
      </w:r>
      <w:r w:rsidRPr="00816639">
        <w:rPr>
          <w:i/>
        </w:rPr>
        <w:t>N Engl J Med</w:t>
      </w:r>
      <w:r w:rsidRPr="00816639">
        <w:t>,</w:t>
      </w:r>
      <w:r w:rsidRPr="00816639">
        <w:rPr>
          <w:i/>
        </w:rPr>
        <w:t xml:space="preserve"> 365</w:t>
      </w:r>
      <w:r w:rsidRPr="00816639">
        <w:t xml:space="preserve">(10), 919-926. </w:t>
      </w:r>
      <w:hyperlink r:id="rId85" w:history="1">
        <w:r w:rsidRPr="00816639">
          <w:rPr>
            <w:rStyle w:val="Hyperlink"/>
          </w:rPr>
          <w:t>https://doi.org/10.1056/NEJMra1004418</w:t>
        </w:r>
      </w:hyperlink>
      <w:r w:rsidRPr="00816639">
        <w:t xml:space="preserve"> </w:t>
      </w:r>
    </w:p>
    <w:p w14:paraId="5576F4CB" w14:textId="04A716C4" w:rsidR="00816639" w:rsidRPr="00816639" w:rsidRDefault="00816639" w:rsidP="00816639">
      <w:pPr>
        <w:pStyle w:val="EndNoteBibliography"/>
        <w:ind w:left="720" w:hanging="720"/>
      </w:pPr>
      <w:r w:rsidRPr="00816639">
        <w:t xml:space="preserve">Landau, A. N., &amp; Fries, P. (2012). Attention samples stimuli rhythmically. </w:t>
      </w:r>
      <w:r w:rsidRPr="00816639">
        <w:rPr>
          <w:i/>
        </w:rPr>
        <w:t>Curr Biol</w:t>
      </w:r>
      <w:r w:rsidRPr="00816639">
        <w:t>,</w:t>
      </w:r>
      <w:r w:rsidRPr="00816639">
        <w:rPr>
          <w:i/>
        </w:rPr>
        <w:t xml:space="preserve"> 22</w:t>
      </w:r>
      <w:r w:rsidRPr="00816639">
        <w:t xml:space="preserve">(11), 1000-1004. </w:t>
      </w:r>
      <w:hyperlink r:id="rId86" w:history="1">
        <w:r w:rsidRPr="00816639">
          <w:rPr>
            <w:rStyle w:val="Hyperlink"/>
          </w:rPr>
          <w:t>https://doi.org/10.1016/j.cub.2012.03.054</w:t>
        </w:r>
      </w:hyperlink>
      <w:r w:rsidRPr="00816639">
        <w:t xml:space="preserve"> </w:t>
      </w:r>
    </w:p>
    <w:p w14:paraId="3FCA48ED" w14:textId="5F4AE78E" w:rsidR="00816639" w:rsidRPr="00816639" w:rsidRDefault="00816639" w:rsidP="00816639">
      <w:pPr>
        <w:pStyle w:val="EndNoteBibliography"/>
        <w:ind w:left="720" w:hanging="720"/>
      </w:pPr>
      <w:r w:rsidRPr="00816639">
        <w:t xml:space="preserve">Lega, B. C., Jacobs, J., &amp; Kahana, M. (2012). Human hippocampal theta oscillations and the formation of episodic memories. </w:t>
      </w:r>
      <w:r w:rsidRPr="00816639">
        <w:rPr>
          <w:i/>
        </w:rPr>
        <w:t>Hippocampus</w:t>
      </w:r>
      <w:r w:rsidRPr="00816639">
        <w:t>,</w:t>
      </w:r>
      <w:r w:rsidRPr="00816639">
        <w:rPr>
          <w:i/>
        </w:rPr>
        <w:t xml:space="preserve"> 22</w:t>
      </w:r>
      <w:r w:rsidRPr="00816639">
        <w:t xml:space="preserve">(4), 748-761. </w:t>
      </w:r>
      <w:hyperlink r:id="rId87" w:history="1">
        <w:r w:rsidRPr="00816639">
          <w:rPr>
            <w:rStyle w:val="Hyperlink"/>
          </w:rPr>
          <w:t>https://doi.org/10.1002/hipo.20937</w:t>
        </w:r>
      </w:hyperlink>
      <w:r w:rsidRPr="00816639">
        <w:t xml:space="preserve"> </w:t>
      </w:r>
    </w:p>
    <w:p w14:paraId="745B85AD" w14:textId="4D42E5F9" w:rsidR="00816639" w:rsidRPr="00816639" w:rsidRDefault="00816639" w:rsidP="00816639">
      <w:pPr>
        <w:pStyle w:val="EndNoteBibliography"/>
        <w:ind w:left="720" w:hanging="720"/>
      </w:pPr>
      <w:r w:rsidRPr="00816639">
        <w:t xml:space="preserve">Leszczyński, M., Barczak, A., Kajikawa, Y., Ulbert, I., Falchier, A. Y., Tal, I., Haegens, S., Melloni, L., Knight, R. T., &amp; Schroeder, C. E. (2020). Dissociation of broadband high-frequency activity and neuronal firing in the neocortex. </w:t>
      </w:r>
      <w:r w:rsidRPr="00816639">
        <w:rPr>
          <w:i/>
        </w:rPr>
        <w:t>Sci Adv</w:t>
      </w:r>
      <w:r w:rsidRPr="00816639">
        <w:t>,</w:t>
      </w:r>
      <w:r w:rsidRPr="00816639">
        <w:rPr>
          <w:i/>
        </w:rPr>
        <w:t xml:space="preserve"> 6</w:t>
      </w:r>
      <w:r w:rsidRPr="00816639">
        <w:t xml:space="preserve">(33), eabb0977. </w:t>
      </w:r>
      <w:hyperlink r:id="rId88" w:history="1">
        <w:r w:rsidRPr="00816639">
          <w:rPr>
            <w:rStyle w:val="Hyperlink"/>
          </w:rPr>
          <w:t>https://doi.org/10.1126/sciadv.abb0977</w:t>
        </w:r>
      </w:hyperlink>
      <w:r w:rsidRPr="00816639">
        <w:t xml:space="preserve"> </w:t>
      </w:r>
    </w:p>
    <w:p w14:paraId="5F332DC5" w14:textId="0E97000D" w:rsidR="00816639" w:rsidRPr="00816639" w:rsidRDefault="00816639" w:rsidP="00816639">
      <w:pPr>
        <w:pStyle w:val="EndNoteBibliography"/>
        <w:ind w:left="720" w:hanging="720"/>
      </w:pPr>
      <w:r w:rsidRPr="00816639">
        <w:t xml:space="preserve">Linde-Domingo, J., Treder, M. S., Kerren, C., &amp; Wimber, M. (2019). Evidence that neural information flow is reversed between object perception and object reconstruction from memory. </w:t>
      </w:r>
      <w:r w:rsidRPr="00816639">
        <w:rPr>
          <w:i/>
        </w:rPr>
        <w:t>Nat Commun</w:t>
      </w:r>
      <w:r w:rsidRPr="00816639">
        <w:t>,</w:t>
      </w:r>
      <w:r w:rsidRPr="00816639">
        <w:rPr>
          <w:i/>
        </w:rPr>
        <w:t xml:space="preserve"> 10</w:t>
      </w:r>
      <w:r w:rsidRPr="00816639">
        <w:t xml:space="preserve">(1), 179. </w:t>
      </w:r>
      <w:hyperlink r:id="rId89" w:history="1">
        <w:r w:rsidRPr="00816639">
          <w:rPr>
            <w:rStyle w:val="Hyperlink"/>
          </w:rPr>
          <w:t>https://doi.org/10.1038/s41467-018-08080-2</w:t>
        </w:r>
      </w:hyperlink>
      <w:r w:rsidRPr="00816639">
        <w:t xml:space="preserve"> </w:t>
      </w:r>
    </w:p>
    <w:p w14:paraId="24B87816" w14:textId="1F27AE07" w:rsidR="00816639" w:rsidRPr="00816639" w:rsidRDefault="00816639" w:rsidP="00816639">
      <w:pPr>
        <w:pStyle w:val="EndNoteBibliography"/>
        <w:ind w:left="720" w:hanging="720"/>
      </w:pPr>
      <w:r w:rsidRPr="00816639">
        <w:t xml:space="preserve">Linden, H., Pettersen, K. H., &amp; Einevoll, G. T. (2010). Intrinsic dendritic filtering gives low-pass power spectra of local field potentials. </w:t>
      </w:r>
      <w:r w:rsidRPr="00816639">
        <w:rPr>
          <w:i/>
        </w:rPr>
        <w:t>J Comput Neurosci</w:t>
      </w:r>
      <w:r w:rsidRPr="00816639">
        <w:t>,</w:t>
      </w:r>
      <w:r w:rsidRPr="00816639">
        <w:rPr>
          <w:i/>
        </w:rPr>
        <w:t xml:space="preserve"> 29</w:t>
      </w:r>
      <w:r w:rsidRPr="00816639">
        <w:t xml:space="preserve">(3), 423-444. </w:t>
      </w:r>
      <w:hyperlink r:id="rId90" w:history="1">
        <w:r w:rsidRPr="00816639">
          <w:rPr>
            <w:rStyle w:val="Hyperlink"/>
          </w:rPr>
          <w:t>https://doi.org/10.1007/s10827-010-0245-4</w:t>
        </w:r>
      </w:hyperlink>
      <w:r w:rsidRPr="00816639">
        <w:t xml:space="preserve"> </w:t>
      </w:r>
    </w:p>
    <w:p w14:paraId="0698ECCB" w14:textId="77777777" w:rsidR="00816639" w:rsidRPr="00816639" w:rsidRDefault="00816639" w:rsidP="00816639">
      <w:pPr>
        <w:pStyle w:val="EndNoteBibliography"/>
        <w:ind w:left="720" w:hanging="720"/>
      </w:pPr>
      <w:r w:rsidRPr="00816639">
        <w:t xml:space="preserve">Lisman, J., Buzsáki, G., Eichenbaum, H., Nadel, L., Ranganath, C., &amp; Redish, A. D. (2017). Viewpoints: how the hippocampus contributes to memory, navigation and cognition. </w:t>
      </w:r>
      <w:r w:rsidRPr="00816639">
        <w:rPr>
          <w:i/>
        </w:rPr>
        <w:t>Nature neuroscience</w:t>
      </w:r>
      <w:r w:rsidRPr="00816639">
        <w:t>,</w:t>
      </w:r>
      <w:r w:rsidRPr="00816639">
        <w:rPr>
          <w:i/>
        </w:rPr>
        <w:t xml:space="preserve"> 20</w:t>
      </w:r>
      <w:r w:rsidRPr="00816639">
        <w:t xml:space="preserve">(11), 1434-1447. </w:t>
      </w:r>
    </w:p>
    <w:p w14:paraId="60E95A06" w14:textId="79A4BB92" w:rsidR="00816639" w:rsidRPr="00816639" w:rsidRDefault="00816639" w:rsidP="00816639">
      <w:pPr>
        <w:pStyle w:val="EndNoteBibliography"/>
        <w:ind w:left="720" w:hanging="720"/>
      </w:pPr>
      <w:r w:rsidRPr="00816639">
        <w:t xml:space="preserve">Liu, X., Ramirez, S., Pang, P. T., Puryear, C. B., Govindarajan, A., Deisseroth, K., &amp; Tonegawa, S. (2012). Optogenetic stimulation of a hippocampal engram activates fear memory recall. </w:t>
      </w:r>
      <w:r w:rsidRPr="00816639">
        <w:rPr>
          <w:i/>
        </w:rPr>
        <w:t>Nature</w:t>
      </w:r>
      <w:r w:rsidRPr="00816639">
        <w:t>,</w:t>
      </w:r>
      <w:r w:rsidRPr="00816639">
        <w:rPr>
          <w:i/>
        </w:rPr>
        <w:t xml:space="preserve"> 484</w:t>
      </w:r>
      <w:r w:rsidRPr="00816639">
        <w:t xml:space="preserve">(7394), 381-385. </w:t>
      </w:r>
      <w:hyperlink r:id="rId91" w:history="1">
        <w:r w:rsidRPr="00816639">
          <w:rPr>
            <w:rStyle w:val="Hyperlink"/>
          </w:rPr>
          <w:t>https://doi.org/10.1038/nature11028</w:t>
        </w:r>
      </w:hyperlink>
      <w:r w:rsidRPr="00816639">
        <w:t xml:space="preserve"> </w:t>
      </w:r>
    </w:p>
    <w:p w14:paraId="7FC2A9A3" w14:textId="77777777" w:rsidR="00816639" w:rsidRPr="00816639" w:rsidRDefault="00816639" w:rsidP="00816639">
      <w:pPr>
        <w:pStyle w:val="EndNoteBibliography"/>
        <w:ind w:left="720" w:hanging="720"/>
      </w:pPr>
      <w:r w:rsidRPr="00816639">
        <w:t xml:space="preserve">Mack, M. L., &amp; Preston, A. R. (2016). Decisions about the past are guided by reinstatement of specific memories in the hippocampus and perirhinal cortex. </w:t>
      </w:r>
      <w:r w:rsidRPr="00816639">
        <w:rPr>
          <w:i/>
        </w:rPr>
        <w:t>Neuroimage</w:t>
      </w:r>
      <w:r w:rsidRPr="00816639">
        <w:t>,</w:t>
      </w:r>
      <w:r w:rsidRPr="00816639">
        <w:rPr>
          <w:i/>
        </w:rPr>
        <w:t xml:space="preserve"> 127</w:t>
      </w:r>
      <w:r w:rsidRPr="00816639">
        <w:t xml:space="preserve">, 144-157. </w:t>
      </w:r>
    </w:p>
    <w:p w14:paraId="0EC76093" w14:textId="1EC9C6DB" w:rsidR="00816639" w:rsidRPr="00816639" w:rsidRDefault="00816639" w:rsidP="00816639">
      <w:pPr>
        <w:pStyle w:val="EndNoteBibliography"/>
        <w:ind w:left="720" w:hanging="720"/>
      </w:pPr>
      <w:r w:rsidRPr="00816639">
        <w:t xml:space="preserve">Manning, J. R., Jacobs, J., Fried, I., &amp; Kahana, M. J. (2009). Broadband shifts in local field potential power spectra are correlated with single-neuron spiking in humans. </w:t>
      </w:r>
      <w:r w:rsidRPr="00816639">
        <w:rPr>
          <w:i/>
        </w:rPr>
        <w:t>J Neurosci</w:t>
      </w:r>
      <w:r w:rsidRPr="00816639">
        <w:t>,</w:t>
      </w:r>
      <w:r w:rsidRPr="00816639">
        <w:rPr>
          <w:i/>
        </w:rPr>
        <w:t xml:space="preserve"> 29</w:t>
      </w:r>
      <w:r w:rsidRPr="00816639">
        <w:t xml:space="preserve">(43), 13613-13620. </w:t>
      </w:r>
      <w:hyperlink r:id="rId92" w:history="1">
        <w:r w:rsidRPr="00816639">
          <w:rPr>
            <w:rStyle w:val="Hyperlink"/>
          </w:rPr>
          <w:t>https://doi.org/10.1523/JNEUROSCI.2041-09.2009</w:t>
        </w:r>
      </w:hyperlink>
      <w:r w:rsidRPr="00816639">
        <w:t xml:space="preserve"> </w:t>
      </w:r>
    </w:p>
    <w:p w14:paraId="3D982193" w14:textId="77777777" w:rsidR="00816639" w:rsidRPr="00816639" w:rsidRDefault="00816639" w:rsidP="00816639">
      <w:pPr>
        <w:pStyle w:val="EndNoteBibliography"/>
        <w:ind w:left="720" w:hanging="720"/>
      </w:pPr>
      <w:r w:rsidRPr="00816639">
        <w:t xml:space="preserve">Maris, E., &amp; Oostenveld, R. (2007). Nonparametric statistical testing of EEG-and MEG-data. </w:t>
      </w:r>
      <w:r w:rsidRPr="00816639">
        <w:rPr>
          <w:i/>
        </w:rPr>
        <w:t>Journal of neuroscience methods</w:t>
      </w:r>
      <w:r w:rsidRPr="00816639">
        <w:t>,</w:t>
      </w:r>
      <w:r w:rsidRPr="00816639">
        <w:rPr>
          <w:i/>
        </w:rPr>
        <w:t xml:space="preserve"> 164</w:t>
      </w:r>
      <w:r w:rsidRPr="00816639">
        <w:t xml:space="preserve">(1), 177-190. </w:t>
      </w:r>
    </w:p>
    <w:p w14:paraId="6E83F2E0" w14:textId="0A330ACB" w:rsidR="00816639" w:rsidRPr="00816639" w:rsidRDefault="00816639" w:rsidP="00816639">
      <w:pPr>
        <w:pStyle w:val="EndNoteBibliography"/>
        <w:ind w:left="720" w:hanging="720"/>
      </w:pPr>
      <w:r w:rsidRPr="00816639">
        <w:t xml:space="preserve">Marr, D. (1971). Simple memory: a theory for archicortex. </w:t>
      </w:r>
      <w:r w:rsidRPr="00816639">
        <w:rPr>
          <w:i/>
        </w:rPr>
        <w:t>Philos Trans R Soc Lond B Biol Sci</w:t>
      </w:r>
      <w:r w:rsidRPr="00816639">
        <w:t>,</w:t>
      </w:r>
      <w:r w:rsidRPr="00816639">
        <w:rPr>
          <w:i/>
        </w:rPr>
        <w:t xml:space="preserve"> 262</w:t>
      </w:r>
      <w:r w:rsidRPr="00816639">
        <w:t xml:space="preserve">(841), 23-81. </w:t>
      </w:r>
      <w:hyperlink r:id="rId93" w:history="1">
        <w:r w:rsidRPr="00816639">
          <w:rPr>
            <w:rStyle w:val="Hyperlink"/>
          </w:rPr>
          <w:t>https://doi.org/10.1098/rstb.1971.0078</w:t>
        </w:r>
      </w:hyperlink>
      <w:r w:rsidRPr="00816639">
        <w:t xml:space="preserve"> </w:t>
      </w:r>
    </w:p>
    <w:p w14:paraId="38578579" w14:textId="4936ABEE" w:rsidR="00816639" w:rsidRPr="00816639" w:rsidRDefault="00816639" w:rsidP="00816639">
      <w:pPr>
        <w:pStyle w:val="EndNoteBibliography"/>
        <w:ind w:left="720" w:hanging="720"/>
      </w:pPr>
      <w:r w:rsidRPr="00816639">
        <w:t xml:space="preserve">McClelland, J. L., McNaughton, B. L., &amp; O'Reilly, R. C. (1995). Why there are complementary learning systems in the hippocampus and neocortex: insights from the successes and failures of connectionist models of learning and memory. </w:t>
      </w:r>
      <w:r w:rsidRPr="00816639">
        <w:rPr>
          <w:i/>
        </w:rPr>
        <w:t>Psychol Rev</w:t>
      </w:r>
      <w:r w:rsidRPr="00816639">
        <w:t>,</w:t>
      </w:r>
      <w:r w:rsidRPr="00816639">
        <w:rPr>
          <w:i/>
        </w:rPr>
        <w:t xml:space="preserve"> 102</w:t>
      </w:r>
      <w:r w:rsidRPr="00816639">
        <w:t xml:space="preserve">(3), 419-457. </w:t>
      </w:r>
      <w:hyperlink r:id="rId94" w:history="1">
        <w:r w:rsidRPr="00816639">
          <w:rPr>
            <w:rStyle w:val="Hyperlink"/>
          </w:rPr>
          <w:t>https://doi.org/10.1037/0033-295X.102.3.419</w:t>
        </w:r>
      </w:hyperlink>
      <w:r w:rsidRPr="00816639">
        <w:t xml:space="preserve"> </w:t>
      </w:r>
    </w:p>
    <w:p w14:paraId="22ED676A" w14:textId="1B02CFB8" w:rsidR="00816639" w:rsidRPr="00816639" w:rsidRDefault="00816639" w:rsidP="00816639">
      <w:pPr>
        <w:pStyle w:val="EndNoteBibliography"/>
        <w:ind w:left="720" w:hanging="720"/>
      </w:pPr>
      <w:r w:rsidRPr="00816639">
        <w:t xml:space="preserve">Miller, K. J., Sorensen, L. B., Ojemann, J. G., &amp; den Nijs, M. (2009). Power-law scaling in the brain surface electric potential. </w:t>
      </w:r>
      <w:r w:rsidRPr="00816639">
        <w:rPr>
          <w:i/>
        </w:rPr>
        <w:t>PLoS Comput Biol</w:t>
      </w:r>
      <w:r w:rsidRPr="00816639">
        <w:t>,</w:t>
      </w:r>
      <w:r w:rsidRPr="00816639">
        <w:rPr>
          <w:i/>
        </w:rPr>
        <w:t xml:space="preserve"> 5</w:t>
      </w:r>
      <w:r w:rsidRPr="00816639">
        <w:t xml:space="preserve">(12), e1000609. </w:t>
      </w:r>
      <w:hyperlink r:id="rId95" w:history="1">
        <w:r w:rsidRPr="00816639">
          <w:rPr>
            <w:rStyle w:val="Hyperlink"/>
          </w:rPr>
          <w:t>https://doi.org/10.1371/journal.pcbi.1000609</w:t>
        </w:r>
      </w:hyperlink>
      <w:r w:rsidRPr="00816639">
        <w:t xml:space="preserve"> </w:t>
      </w:r>
    </w:p>
    <w:p w14:paraId="090F727A" w14:textId="77777777" w:rsidR="00816639" w:rsidRPr="00816639" w:rsidRDefault="00816639" w:rsidP="00816639">
      <w:pPr>
        <w:pStyle w:val="EndNoteBibliography"/>
        <w:ind w:left="720" w:hanging="720"/>
      </w:pPr>
      <w:r w:rsidRPr="00816639">
        <w:t xml:space="preserve">Mormann, F., Dubois, J., Kornblith, S., Milosavljevic, M., Cerf, M., Ison, M., Tsuchiya, N., Kraskov, A., Quian Quiroga, R., &amp; Adolphs, R. (2011). A category-specific response to animals in the right human amygdala. </w:t>
      </w:r>
      <w:r w:rsidRPr="00816639">
        <w:rPr>
          <w:i/>
        </w:rPr>
        <w:t>Nature neuroscience</w:t>
      </w:r>
      <w:r w:rsidRPr="00816639">
        <w:t>,</w:t>
      </w:r>
      <w:r w:rsidRPr="00816639">
        <w:rPr>
          <w:i/>
        </w:rPr>
        <w:t xml:space="preserve"> 14</w:t>
      </w:r>
      <w:r w:rsidRPr="00816639">
        <w:t xml:space="preserve">(10), 1247-1249. </w:t>
      </w:r>
    </w:p>
    <w:p w14:paraId="6CD493AD" w14:textId="77777777" w:rsidR="00816639" w:rsidRPr="00816639" w:rsidRDefault="00816639" w:rsidP="00816639">
      <w:pPr>
        <w:pStyle w:val="EndNoteBibliography"/>
        <w:ind w:left="720" w:hanging="720"/>
      </w:pPr>
      <w:r w:rsidRPr="00816639">
        <w:lastRenderedPageBreak/>
        <w:t xml:space="preserve">Mormann, F., Dubois, J., Kornblith, S., Milosavljevic, M., Cerf, M., Ison, M., Tsuchiya, N., Kraskov, A., Quiroga, R. Q., &amp; Adolphs, R. (2011). A category-specific response to animals in the right human amygdala. </w:t>
      </w:r>
      <w:r w:rsidRPr="00816639">
        <w:rPr>
          <w:i/>
        </w:rPr>
        <w:t>Nature neuroscience</w:t>
      </w:r>
      <w:r w:rsidRPr="00816639">
        <w:t>,</w:t>
      </w:r>
      <w:r w:rsidRPr="00816639">
        <w:rPr>
          <w:i/>
        </w:rPr>
        <w:t xml:space="preserve"> 14</w:t>
      </w:r>
      <w:r w:rsidRPr="00816639">
        <w:t xml:space="preserve">(10), 1247-1249. </w:t>
      </w:r>
    </w:p>
    <w:p w14:paraId="56DAEB25" w14:textId="77777777" w:rsidR="00816639" w:rsidRPr="00816639" w:rsidRDefault="00816639" w:rsidP="00816639">
      <w:pPr>
        <w:pStyle w:val="EndNoteBibliography"/>
        <w:ind w:left="720" w:hanging="720"/>
      </w:pPr>
      <w:r w:rsidRPr="00816639">
        <w:t xml:space="preserve">Mormann, F., Kornblith, S., Quian Quiroga, R., Kraskov, A., Cerf, M., Fried, I., &amp; Koch, C. (2008). Latency and selectivity of single neurons indicate hierarchical processing in the human medial temporal lobe. </w:t>
      </w:r>
      <w:r w:rsidRPr="00816639">
        <w:rPr>
          <w:i/>
        </w:rPr>
        <w:t>Journal of Neuroscience</w:t>
      </w:r>
      <w:r w:rsidRPr="00816639">
        <w:t>,</w:t>
      </w:r>
      <w:r w:rsidRPr="00816639">
        <w:rPr>
          <w:i/>
        </w:rPr>
        <w:t xml:space="preserve"> 28</w:t>
      </w:r>
      <w:r w:rsidRPr="00816639">
        <w:t xml:space="preserve">(36), 8865-8872. </w:t>
      </w:r>
    </w:p>
    <w:p w14:paraId="5A18B7C1" w14:textId="77777777" w:rsidR="00816639" w:rsidRPr="00816639" w:rsidRDefault="00816639" w:rsidP="00816639">
      <w:pPr>
        <w:pStyle w:val="EndNoteBibliography"/>
        <w:ind w:left="720" w:hanging="720"/>
      </w:pPr>
      <w:r w:rsidRPr="00816639">
        <w:t xml:space="preserve">Mormann, F., Kornblith, S., Quiroga, R. Q., Kraskov, A., Cerf, M., Fried, I., &amp; Koch, C. (2008). Latency and selectivity of single neurons indicate hierarchical processing in the human medial temporal lobe. </w:t>
      </w:r>
      <w:r w:rsidRPr="00816639">
        <w:rPr>
          <w:i/>
        </w:rPr>
        <w:t>Journal of Neuroscience</w:t>
      </w:r>
      <w:r w:rsidRPr="00816639">
        <w:t>,</w:t>
      </w:r>
      <w:r w:rsidRPr="00816639">
        <w:rPr>
          <w:i/>
        </w:rPr>
        <w:t xml:space="preserve"> 28</w:t>
      </w:r>
      <w:r w:rsidRPr="00816639">
        <w:t xml:space="preserve">(36), 8865-8872. </w:t>
      </w:r>
    </w:p>
    <w:p w14:paraId="7F1D4B22" w14:textId="4D4FCE5F" w:rsidR="00816639" w:rsidRPr="00816639" w:rsidRDefault="00816639" w:rsidP="00816639">
      <w:pPr>
        <w:pStyle w:val="EndNoteBibliography"/>
        <w:ind w:left="720" w:hanging="720"/>
      </w:pPr>
      <w:r w:rsidRPr="00816639">
        <w:t xml:space="preserve">Murphy, S. L., Kochanek, K. D., Xu, J. Q., &amp; Arias, E. (2021). </w:t>
      </w:r>
      <w:r w:rsidRPr="00816639">
        <w:rPr>
          <w:i/>
        </w:rPr>
        <w:t>Mortality in the United States, 2020.</w:t>
      </w:r>
      <w:r w:rsidRPr="00816639">
        <w:t xml:space="preserve"> [NCHS Data Brief.]. </w:t>
      </w:r>
      <w:hyperlink r:id="rId96" w:history="1">
        <w:r w:rsidRPr="00816639">
          <w:rPr>
            <w:rStyle w:val="Hyperlink"/>
          </w:rPr>
          <w:t>https://www.cdc.gov/nchs/data/databriefs/db427.pdf</w:t>
        </w:r>
      </w:hyperlink>
    </w:p>
    <w:p w14:paraId="6574FAF2" w14:textId="080651E4" w:rsidR="00816639" w:rsidRPr="00816639" w:rsidRDefault="00816639" w:rsidP="00816639">
      <w:pPr>
        <w:pStyle w:val="EndNoteBibliography"/>
        <w:ind w:left="720" w:hanging="720"/>
      </w:pPr>
      <w:r w:rsidRPr="00816639">
        <w:t xml:space="preserve">Naber, P. A., Lopes da Silva, F. H., &amp; Witter, M. P. (2001). Reciprocal connections between the entorhinal cortex and hippocampal fields CA1 and the subiculum are in register with the projections from CA1 to the subiculum. </w:t>
      </w:r>
      <w:r w:rsidRPr="00816639">
        <w:rPr>
          <w:i/>
        </w:rPr>
        <w:t>Hippocampus</w:t>
      </w:r>
      <w:r w:rsidRPr="00816639">
        <w:t>,</w:t>
      </w:r>
      <w:r w:rsidRPr="00816639">
        <w:rPr>
          <w:i/>
        </w:rPr>
        <w:t xml:space="preserve"> 11</w:t>
      </w:r>
      <w:r w:rsidRPr="00816639">
        <w:t xml:space="preserve">(2), 99-104. </w:t>
      </w:r>
      <w:hyperlink r:id="rId97" w:history="1">
        <w:r w:rsidRPr="00816639">
          <w:rPr>
            <w:rStyle w:val="Hyperlink"/>
          </w:rPr>
          <w:t>https://doi.org/10.1002/hipo.1028</w:t>
        </w:r>
      </w:hyperlink>
      <w:r w:rsidRPr="00816639">
        <w:t xml:space="preserve"> </w:t>
      </w:r>
    </w:p>
    <w:p w14:paraId="6A376B42" w14:textId="131E2338" w:rsidR="00816639" w:rsidRPr="00816639" w:rsidRDefault="00816639" w:rsidP="00816639">
      <w:pPr>
        <w:pStyle w:val="EndNoteBibliography"/>
        <w:ind w:left="720" w:hanging="720"/>
      </w:pPr>
      <w:r w:rsidRPr="00816639">
        <w:t xml:space="preserve">Nadel, L., &amp; Moscovitch, M. (1997). Memory consolidation, retrograde amnesia and the hippocampal complex. </w:t>
      </w:r>
      <w:r w:rsidRPr="00816639">
        <w:rPr>
          <w:i/>
        </w:rPr>
        <w:t>Curr Opin Neurobiol</w:t>
      </w:r>
      <w:r w:rsidRPr="00816639">
        <w:t>,</w:t>
      </w:r>
      <w:r w:rsidRPr="00816639">
        <w:rPr>
          <w:i/>
        </w:rPr>
        <w:t xml:space="preserve"> 7</w:t>
      </w:r>
      <w:r w:rsidRPr="00816639">
        <w:t xml:space="preserve">(2), 217-227. </w:t>
      </w:r>
      <w:hyperlink r:id="rId98" w:history="1">
        <w:r w:rsidRPr="00816639">
          <w:rPr>
            <w:rStyle w:val="Hyperlink"/>
          </w:rPr>
          <w:t>https://doi.org/10.1016/s0959-4388(97)80010-4</w:t>
        </w:r>
      </w:hyperlink>
      <w:r w:rsidRPr="00816639">
        <w:t xml:space="preserve"> </w:t>
      </w:r>
    </w:p>
    <w:p w14:paraId="3748C33D" w14:textId="2EE5D37E" w:rsidR="00816639" w:rsidRPr="00816639" w:rsidRDefault="00816639" w:rsidP="00816639">
      <w:pPr>
        <w:pStyle w:val="EndNoteBibliography"/>
        <w:ind w:left="720" w:hanging="720"/>
      </w:pPr>
      <w:r w:rsidRPr="00816639">
        <w:t xml:space="preserve">Ngo, H. V., Fell, J., &amp; Staresina, B. (2020). Sleep spindles mediate hippocampal-neocortical coupling during long-duration ripples. </w:t>
      </w:r>
      <w:r w:rsidRPr="00816639">
        <w:rPr>
          <w:i/>
        </w:rPr>
        <w:t>Elife</w:t>
      </w:r>
      <w:r w:rsidRPr="00816639">
        <w:t>,</w:t>
      </w:r>
      <w:r w:rsidRPr="00816639">
        <w:rPr>
          <w:i/>
        </w:rPr>
        <w:t xml:space="preserve"> 9</w:t>
      </w:r>
      <w:r w:rsidRPr="00816639">
        <w:t xml:space="preserve">. </w:t>
      </w:r>
      <w:hyperlink r:id="rId99" w:history="1">
        <w:r w:rsidRPr="00816639">
          <w:rPr>
            <w:rStyle w:val="Hyperlink"/>
          </w:rPr>
          <w:t>https://doi.org/10.7554/eLife.57011</w:t>
        </w:r>
      </w:hyperlink>
      <w:r w:rsidRPr="00816639">
        <w:t xml:space="preserve"> </w:t>
      </w:r>
    </w:p>
    <w:p w14:paraId="50860D50" w14:textId="77777777" w:rsidR="00816639" w:rsidRPr="00816639" w:rsidRDefault="00816639" w:rsidP="00816639">
      <w:pPr>
        <w:pStyle w:val="EndNoteBibliography"/>
        <w:ind w:left="720" w:hanging="720"/>
      </w:pPr>
      <w:r w:rsidRPr="00816639">
        <w:t xml:space="preserve">Niediek, J., Boström, J., Elger, C. E., &amp; Mormann, F. (2016). Reliable analysis of single-unit recordings from the human brain under noisy conditions: tracking neurons over hours. </w:t>
      </w:r>
      <w:r w:rsidRPr="00816639">
        <w:rPr>
          <w:i/>
        </w:rPr>
        <w:t>PloS one</w:t>
      </w:r>
      <w:r w:rsidRPr="00816639">
        <w:t>,</w:t>
      </w:r>
      <w:r w:rsidRPr="00816639">
        <w:rPr>
          <w:i/>
        </w:rPr>
        <w:t xml:space="preserve"> 11</w:t>
      </w:r>
      <w:r w:rsidRPr="00816639">
        <w:t xml:space="preserve">(12), e0166598. </w:t>
      </w:r>
    </w:p>
    <w:p w14:paraId="4C814F47" w14:textId="526BDCC0" w:rsidR="00816639" w:rsidRPr="00816639" w:rsidRDefault="00816639" w:rsidP="00816639">
      <w:pPr>
        <w:pStyle w:val="EndNoteBibliography"/>
        <w:ind w:left="720" w:hanging="720"/>
      </w:pPr>
      <w:r w:rsidRPr="00816639">
        <w:t xml:space="preserve">Nir, Y., Fisch, L., Mukamel, R., Gelbard-Sagiv, H., Arieli, A., Fried, I., &amp; Malach, R. (2007). Coupling between neuronal firing rate, gamma LFP, and BOLD fMRI is related to interneuronal correlations. </w:t>
      </w:r>
      <w:r w:rsidRPr="00816639">
        <w:rPr>
          <w:i/>
        </w:rPr>
        <w:t>Curr Biol</w:t>
      </w:r>
      <w:r w:rsidRPr="00816639">
        <w:t>,</w:t>
      </w:r>
      <w:r w:rsidRPr="00816639">
        <w:rPr>
          <w:i/>
        </w:rPr>
        <w:t xml:space="preserve"> 17</w:t>
      </w:r>
      <w:r w:rsidRPr="00816639">
        <w:t xml:space="preserve">(15), 1275-1285. </w:t>
      </w:r>
      <w:hyperlink r:id="rId100" w:history="1">
        <w:r w:rsidRPr="00816639">
          <w:rPr>
            <w:rStyle w:val="Hyperlink"/>
          </w:rPr>
          <w:t>https://doi.org/10.1016/j.cub.2007.06.066</w:t>
        </w:r>
      </w:hyperlink>
      <w:r w:rsidRPr="00816639">
        <w:t xml:space="preserve"> </w:t>
      </w:r>
    </w:p>
    <w:p w14:paraId="0BBDCF13" w14:textId="56A11F5D" w:rsidR="00816639" w:rsidRPr="00816639" w:rsidRDefault="00816639" w:rsidP="00816639">
      <w:pPr>
        <w:pStyle w:val="EndNoteBibliography"/>
        <w:ind w:left="720" w:hanging="720"/>
      </w:pPr>
      <w:r w:rsidRPr="00816639">
        <w:t xml:space="preserve">Nolte, G., Ziehe, A., Nikulin, V. V., Schlogl, A., Kramer, N., Brismar, T., &amp; Muller, K. R. (2008). Robustly estimating the flow direction of information in complex physical systems. </w:t>
      </w:r>
      <w:r w:rsidRPr="00816639">
        <w:rPr>
          <w:i/>
        </w:rPr>
        <w:t>Physical review letters</w:t>
      </w:r>
      <w:r w:rsidRPr="00816639">
        <w:t>,</w:t>
      </w:r>
      <w:r w:rsidRPr="00816639">
        <w:rPr>
          <w:i/>
        </w:rPr>
        <w:t xml:space="preserve"> 100</w:t>
      </w:r>
      <w:r w:rsidRPr="00816639">
        <w:t xml:space="preserve">(23). </w:t>
      </w:r>
      <w:hyperlink r:id="rId101" w:history="1">
        <w:r w:rsidRPr="00816639">
          <w:rPr>
            <w:rStyle w:val="Hyperlink"/>
          </w:rPr>
          <w:t>https://doi.org/ARTN</w:t>
        </w:r>
      </w:hyperlink>
      <w:r w:rsidRPr="00816639">
        <w:t xml:space="preserve"> 234101</w:t>
      </w:r>
    </w:p>
    <w:p w14:paraId="0B3E0893" w14:textId="77777777" w:rsidR="00816639" w:rsidRPr="00816639" w:rsidRDefault="00816639" w:rsidP="00816639">
      <w:pPr>
        <w:pStyle w:val="EndNoteBibliography"/>
        <w:ind w:left="720" w:hanging="720"/>
      </w:pPr>
      <w:r w:rsidRPr="00816639">
        <w:t xml:space="preserve">10.1103/PhysRevLett.100.234101 </w:t>
      </w:r>
    </w:p>
    <w:p w14:paraId="378871F4" w14:textId="7552F98F" w:rsidR="00816639" w:rsidRPr="00816639" w:rsidRDefault="00816639" w:rsidP="00816639">
      <w:pPr>
        <w:pStyle w:val="EndNoteBibliography"/>
        <w:ind w:left="720" w:hanging="720"/>
      </w:pPr>
      <w:r w:rsidRPr="00816639">
        <w:t xml:space="preserve">O'Keefe, J., &amp; Dostrovsky, J. (1971). The hippocampus as a spatial map. Preliminary evidence from unit activity in the freely-moving rat. </w:t>
      </w:r>
      <w:r w:rsidRPr="00816639">
        <w:rPr>
          <w:i/>
        </w:rPr>
        <w:t>Brain Res</w:t>
      </w:r>
      <w:r w:rsidRPr="00816639">
        <w:t>,</w:t>
      </w:r>
      <w:r w:rsidRPr="00816639">
        <w:rPr>
          <w:i/>
        </w:rPr>
        <w:t xml:space="preserve"> 34</w:t>
      </w:r>
      <w:r w:rsidRPr="00816639">
        <w:t xml:space="preserve">(1), 171-175. </w:t>
      </w:r>
      <w:hyperlink r:id="rId102" w:history="1">
        <w:r w:rsidRPr="00816639">
          <w:rPr>
            <w:rStyle w:val="Hyperlink"/>
          </w:rPr>
          <w:t>https://doi.org/10.1016/0006-8993(71)90358-1</w:t>
        </w:r>
      </w:hyperlink>
      <w:r w:rsidRPr="00816639">
        <w:t xml:space="preserve"> </w:t>
      </w:r>
    </w:p>
    <w:p w14:paraId="0A9E6235" w14:textId="5038BABA" w:rsidR="00816639" w:rsidRPr="00816639" w:rsidRDefault="00816639" w:rsidP="00816639">
      <w:pPr>
        <w:pStyle w:val="EndNoteBibliography"/>
        <w:ind w:left="720" w:hanging="720"/>
      </w:pPr>
      <w:r w:rsidRPr="00816639">
        <w:t xml:space="preserve">O'Keefe, J., &amp; Recce, M. L. (1993). Phase relationship between hippocampal place units and the EEG theta rhythm. </w:t>
      </w:r>
      <w:r w:rsidRPr="00816639">
        <w:rPr>
          <w:i/>
        </w:rPr>
        <w:t>Hippocampus</w:t>
      </w:r>
      <w:r w:rsidRPr="00816639">
        <w:t>,</w:t>
      </w:r>
      <w:r w:rsidRPr="00816639">
        <w:rPr>
          <w:i/>
        </w:rPr>
        <w:t xml:space="preserve"> 3</w:t>
      </w:r>
      <w:r w:rsidRPr="00816639">
        <w:t xml:space="preserve">(3), 317-330. </w:t>
      </w:r>
      <w:hyperlink r:id="rId103" w:history="1">
        <w:r w:rsidRPr="00816639">
          <w:rPr>
            <w:rStyle w:val="Hyperlink"/>
          </w:rPr>
          <w:t>https://doi.org/10.1002/hipo.450030307</w:t>
        </w:r>
      </w:hyperlink>
      <w:r w:rsidRPr="00816639">
        <w:t xml:space="preserve"> </w:t>
      </w:r>
    </w:p>
    <w:p w14:paraId="6788FD69" w14:textId="48F583E9" w:rsidR="00816639" w:rsidRPr="00816639" w:rsidRDefault="00816639" w:rsidP="00816639">
      <w:pPr>
        <w:pStyle w:val="EndNoteBibliography"/>
        <w:ind w:left="720" w:hanging="720"/>
      </w:pPr>
      <w:r w:rsidRPr="00816639">
        <w:t xml:space="preserve">O'Reilly, R. C., &amp; Rudy, J. W. (2001). Conjunctive representations in learning and memory: principles of cortical and hippocampal function. </w:t>
      </w:r>
      <w:r w:rsidRPr="00816639">
        <w:rPr>
          <w:i/>
        </w:rPr>
        <w:t>Psychol Rev</w:t>
      </w:r>
      <w:r w:rsidRPr="00816639">
        <w:t>,</w:t>
      </w:r>
      <w:r w:rsidRPr="00816639">
        <w:rPr>
          <w:i/>
        </w:rPr>
        <w:t xml:space="preserve"> 108</w:t>
      </w:r>
      <w:r w:rsidRPr="00816639">
        <w:t xml:space="preserve">(2), 311-345. </w:t>
      </w:r>
      <w:hyperlink r:id="rId104" w:history="1">
        <w:r w:rsidRPr="00816639">
          <w:rPr>
            <w:rStyle w:val="Hyperlink"/>
          </w:rPr>
          <w:t>https://doi.org/10.1037/0033-295x.108.2.311</w:t>
        </w:r>
      </w:hyperlink>
      <w:r w:rsidRPr="00816639">
        <w:t xml:space="preserve"> </w:t>
      </w:r>
    </w:p>
    <w:p w14:paraId="6F65C22B" w14:textId="0A253CA7" w:rsidR="00816639" w:rsidRPr="00816639" w:rsidRDefault="00816639" w:rsidP="00816639">
      <w:pPr>
        <w:pStyle w:val="EndNoteBibliography"/>
        <w:ind w:left="720" w:hanging="720"/>
      </w:pPr>
      <w:r w:rsidRPr="00816639">
        <w:t xml:space="preserve">Oostenveld, R., Fries, P., Maris, E., &amp; Schoffelen, J. M. (2011). FieldTrip: Open source software for advanced analysis of MEG, EEG, and invasive electrophysiological data. </w:t>
      </w:r>
      <w:r w:rsidRPr="00816639">
        <w:rPr>
          <w:i/>
        </w:rPr>
        <w:t>Comput Intell Neurosci</w:t>
      </w:r>
      <w:r w:rsidRPr="00816639">
        <w:t>,</w:t>
      </w:r>
      <w:r w:rsidRPr="00816639">
        <w:rPr>
          <w:i/>
        </w:rPr>
        <w:t xml:space="preserve"> 2011</w:t>
      </w:r>
      <w:r w:rsidRPr="00816639">
        <w:t xml:space="preserve">, 156869. </w:t>
      </w:r>
      <w:hyperlink r:id="rId105" w:history="1">
        <w:r w:rsidRPr="00816639">
          <w:rPr>
            <w:rStyle w:val="Hyperlink"/>
          </w:rPr>
          <w:t>https://doi.org/10.1155/2011/156869</w:t>
        </w:r>
      </w:hyperlink>
      <w:r w:rsidRPr="00816639">
        <w:t xml:space="preserve"> </w:t>
      </w:r>
    </w:p>
    <w:p w14:paraId="29666A77" w14:textId="1FB8942E" w:rsidR="00816639" w:rsidRPr="00816639" w:rsidRDefault="00816639" w:rsidP="00816639">
      <w:pPr>
        <w:pStyle w:val="EndNoteBibliography"/>
        <w:ind w:left="720" w:hanging="720"/>
      </w:pPr>
      <w:r w:rsidRPr="00816639">
        <w:t xml:space="preserve">Pachitariu, M., Sridhar, S., &amp; Stringer, C. (2023). Solving the spike sorting problem with Kilosort. </w:t>
      </w:r>
      <w:r w:rsidRPr="00816639">
        <w:rPr>
          <w:i/>
        </w:rPr>
        <w:t>bioRxiv</w:t>
      </w:r>
      <w:r w:rsidRPr="00816639">
        <w:t xml:space="preserve">, 2023.2001.2007.523036. </w:t>
      </w:r>
      <w:hyperlink r:id="rId106" w:history="1">
        <w:r w:rsidRPr="00816639">
          <w:rPr>
            <w:rStyle w:val="Hyperlink"/>
          </w:rPr>
          <w:t>https://doi.org/10.1101/2023.01.07.523036</w:t>
        </w:r>
      </w:hyperlink>
      <w:r w:rsidRPr="00816639">
        <w:t xml:space="preserve"> </w:t>
      </w:r>
    </w:p>
    <w:p w14:paraId="1A8B1F46" w14:textId="1391E92D" w:rsidR="00816639" w:rsidRPr="00816639" w:rsidRDefault="00816639" w:rsidP="00816639">
      <w:pPr>
        <w:pStyle w:val="EndNoteBibliography"/>
        <w:ind w:left="720" w:hanging="720"/>
      </w:pPr>
      <w:r w:rsidRPr="00816639">
        <w:t xml:space="preserve">Parish, G., Hanslmayr, S., &amp; Bowman, H. (2018). The Sync/deSync Model: How a Synchronized Hippocampus and a Desynchronized Neocortex Code Memories. </w:t>
      </w:r>
      <w:r w:rsidRPr="00816639">
        <w:rPr>
          <w:i/>
        </w:rPr>
        <w:t>J Neurosci</w:t>
      </w:r>
      <w:r w:rsidRPr="00816639">
        <w:t>,</w:t>
      </w:r>
      <w:r w:rsidRPr="00816639">
        <w:rPr>
          <w:i/>
        </w:rPr>
        <w:t xml:space="preserve"> 38</w:t>
      </w:r>
      <w:r w:rsidRPr="00816639">
        <w:t xml:space="preserve">(14), 3428-3440. </w:t>
      </w:r>
      <w:hyperlink r:id="rId107" w:history="1">
        <w:r w:rsidRPr="00816639">
          <w:rPr>
            <w:rStyle w:val="Hyperlink"/>
          </w:rPr>
          <w:t>https://doi.org/10.1523/JNEUROSCI.2561-17.2018</w:t>
        </w:r>
      </w:hyperlink>
      <w:r w:rsidRPr="00816639">
        <w:t xml:space="preserve"> </w:t>
      </w:r>
    </w:p>
    <w:p w14:paraId="4F516767" w14:textId="42AC0373" w:rsidR="00816639" w:rsidRPr="00816639" w:rsidRDefault="00816639" w:rsidP="00816639">
      <w:pPr>
        <w:pStyle w:val="EndNoteBibliography"/>
        <w:ind w:left="720" w:hanging="720"/>
      </w:pPr>
      <w:r w:rsidRPr="00816639">
        <w:t xml:space="preserve">Park, S., Kramer, E. E., Mercaldo, V., Rashid, A. J., Insel, N., Frankland, P. W., &amp; Josselyn, S. A. (2016). Neuronal Allocation to a Hippocampal Engram. </w:t>
      </w:r>
      <w:r w:rsidRPr="00816639">
        <w:rPr>
          <w:i/>
        </w:rPr>
        <w:t>Neuropsychopharmacology</w:t>
      </w:r>
      <w:r w:rsidRPr="00816639">
        <w:t>,</w:t>
      </w:r>
      <w:r w:rsidRPr="00816639">
        <w:rPr>
          <w:i/>
        </w:rPr>
        <w:t xml:space="preserve"> 41</w:t>
      </w:r>
      <w:r w:rsidRPr="00816639">
        <w:t xml:space="preserve">(13), 2987-2993. </w:t>
      </w:r>
      <w:hyperlink r:id="rId108" w:history="1">
        <w:r w:rsidRPr="00816639">
          <w:rPr>
            <w:rStyle w:val="Hyperlink"/>
          </w:rPr>
          <w:t>https://doi.org/10.1038/npp.2016.73</w:t>
        </w:r>
      </w:hyperlink>
      <w:r w:rsidRPr="00816639">
        <w:t xml:space="preserve"> </w:t>
      </w:r>
    </w:p>
    <w:p w14:paraId="5FFA1BB7" w14:textId="79F6F2FD" w:rsidR="00816639" w:rsidRPr="00816639" w:rsidRDefault="00816639" w:rsidP="00816639">
      <w:pPr>
        <w:pStyle w:val="EndNoteBibliography"/>
        <w:ind w:left="720" w:hanging="720"/>
      </w:pPr>
      <w:r w:rsidRPr="00816639">
        <w:t xml:space="preserve">Parvizi, J., &amp; Kastner, S. (2018). Promises and limitations of human intracranial electroencephalography. </w:t>
      </w:r>
      <w:r w:rsidRPr="00816639">
        <w:rPr>
          <w:i/>
        </w:rPr>
        <w:t>Nat Neurosci</w:t>
      </w:r>
      <w:r w:rsidRPr="00816639">
        <w:t>,</w:t>
      </w:r>
      <w:r w:rsidRPr="00816639">
        <w:rPr>
          <w:i/>
        </w:rPr>
        <w:t xml:space="preserve"> 21</w:t>
      </w:r>
      <w:r w:rsidRPr="00816639">
        <w:t xml:space="preserve">(4), 474-483. </w:t>
      </w:r>
      <w:hyperlink r:id="rId109" w:history="1">
        <w:r w:rsidRPr="00816639">
          <w:rPr>
            <w:rStyle w:val="Hyperlink"/>
          </w:rPr>
          <w:t>https://doi.org/10.1038/s41593-018-0108-2</w:t>
        </w:r>
      </w:hyperlink>
      <w:r w:rsidRPr="00816639">
        <w:t xml:space="preserve"> </w:t>
      </w:r>
    </w:p>
    <w:p w14:paraId="108868E1" w14:textId="1796F463" w:rsidR="00816639" w:rsidRPr="00816639" w:rsidRDefault="00816639" w:rsidP="00816639">
      <w:pPr>
        <w:pStyle w:val="EndNoteBibliography"/>
        <w:ind w:left="720" w:hanging="720"/>
      </w:pPr>
      <w:r w:rsidRPr="00816639">
        <w:t xml:space="preserve">Paulk, A. C., Kfir, Y., Khanna, A. R., Mustroph, M. L., Trautmann, E. M., Soper, D. J., Stavisky, S. D., Welkenhuysen, M., Dutta, B., Shenoy, K. V., Hochberg, L. R., Richardson, R. M., Williams, Z. M., &amp; Cash, S. S. (2022). Large-scale neural recordings with single neuron resolution </w:t>
      </w:r>
      <w:r w:rsidRPr="00816639">
        <w:lastRenderedPageBreak/>
        <w:t xml:space="preserve">using Neuropixels probes in human cortex. </w:t>
      </w:r>
      <w:r w:rsidRPr="00816639">
        <w:rPr>
          <w:i/>
        </w:rPr>
        <w:t>Nat Neurosci</w:t>
      </w:r>
      <w:r w:rsidRPr="00816639">
        <w:t>,</w:t>
      </w:r>
      <w:r w:rsidRPr="00816639">
        <w:rPr>
          <w:i/>
        </w:rPr>
        <w:t xml:space="preserve"> 25</w:t>
      </w:r>
      <w:r w:rsidRPr="00816639">
        <w:t xml:space="preserve">(2), 252-263. </w:t>
      </w:r>
      <w:hyperlink r:id="rId110" w:history="1">
        <w:r w:rsidRPr="00816639">
          <w:rPr>
            <w:rStyle w:val="Hyperlink"/>
          </w:rPr>
          <w:t>https://doi.org/10.1038/s41593-021-00997-0</w:t>
        </w:r>
      </w:hyperlink>
      <w:r w:rsidRPr="00816639">
        <w:t xml:space="preserve"> </w:t>
      </w:r>
    </w:p>
    <w:p w14:paraId="26201D61" w14:textId="77777777" w:rsidR="00816639" w:rsidRPr="00816639" w:rsidRDefault="00816639" w:rsidP="00816639">
      <w:pPr>
        <w:pStyle w:val="EndNoteBibliography"/>
        <w:ind w:left="720" w:hanging="720"/>
      </w:pPr>
      <w:r w:rsidRPr="00816639">
        <w:t xml:space="preserve">Penny, W. D., Friston, K. J., Ashburner, J. T., Kiebel, S. J., &amp; Nichols, T. E. (2011). </w:t>
      </w:r>
      <w:r w:rsidRPr="00816639">
        <w:rPr>
          <w:i/>
        </w:rPr>
        <w:t>Statistical parametric mapping: the analysis of functional brain images</w:t>
      </w:r>
      <w:r w:rsidRPr="00816639">
        <w:t xml:space="preserve">. Elsevier. </w:t>
      </w:r>
    </w:p>
    <w:p w14:paraId="7AB98069" w14:textId="1A00102B" w:rsidR="00816639" w:rsidRPr="00816639" w:rsidRDefault="00816639" w:rsidP="00816639">
      <w:pPr>
        <w:pStyle w:val="EndNoteBibliography"/>
        <w:ind w:left="720" w:hanging="720"/>
      </w:pPr>
      <w:r w:rsidRPr="00816639">
        <w:t xml:space="preserve">Piccolino, M. (1998). Animal electricity and the birth of electrophysiology: the legacy of Luigi Galvani. </w:t>
      </w:r>
      <w:r w:rsidRPr="00816639">
        <w:rPr>
          <w:i/>
        </w:rPr>
        <w:t>Brain Res Bull</w:t>
      </w:r>
      <w:r w:rsidRPr="00816639">
        <w:t>,</w:t>
      </w:r>
      <w:r w:rsidRPr="00816639">
        <w:rPr>
          <w:i/>
        </w:rPr>
        <w:t xml:space="preserve"> 46</w:t>
      </w:r>
      <w:r w:rsidRPr="00816639">
        <w:t xml:space="preserve">(5), 381-407. </w:t>
      </w:r>
      <w:hyperlink r:id="rId111" w:history="1">
        <w:r w:rsidRPr="00816639">
          <w:rPr>
            <w:rStyle w:val="Hyperlink"/>
          </w:rPr>
          <w:t>https://doi.org/10.1016/s0361-9230(98)00026-4</w:t>
        </w:r>
      </w:hyperlink>
      <w:r w:rsidRPr="00816639">
        <w:t xml:space="preserve"> </w:t>
      </w:r>
    </w:p>
    <w:p w14:paraId="38B4F9A9" w14:textId="788FCAE0" w:rsidR="00816639" w:rsidRPr="00816639" w:rsidRDefault="00816639" w:rsidP="00816639">
      <w:pPr>
        <w:pStyle w:val="EndNoteBibliography"/>
        <w:ind w:left="720" w:hanging="720"/>
      </w:pPr>
      <w:r w:rsidRPr="00816639">
        <w:t xml:space="preserve">Quian Quiroga, R. (2012). Concept cells: the building blocks of declarative memory functions. </w:t>
      </w:r>
      <w:r w:rsidRPr="00816639">
        <w:rPr>
          <w:i/>
        </w:rPr>
        <w:t>Nat Rev Neurosci</w:t>
      </w:r>
      <w:r w:rsidRPr="00816639">
        <w:t>,</w:t>
      </w:r>
      <w:r w:rsidRPr="00816639">
        <w:rPr>
          <w:i/>
        </w:rPr>
        <w:t xml:space="preserve"> 13</w:t>
      </w:r>
      <w:r w:rsidRPr="00816639">
        <w:t xml:space="preserve">(8), 587-597. </w:t>
      </w:r>
      <w:hyperlink r:id="rId112" w:history="1">
        <w:r w:rsidRPr="00816639">
          <w:rPr>
            <w:rStyle w:val="Hyperlink"/>
          </w:rPr>
          <w:t>https://doi.org/10.1038/nrn3251</w:t>
        </w:r>
      </w:hyperlink>
      <w:r w:rsidRPr="00816639">
        <w:t xml:space="preserve"> </w:t>
      </w:r>
    </w:p>
    <w:p w14:paraId="6FDD1BD0" w14:textId="7C543B1B" w:rsidR="00816639" w:rsidRPr="00816639" w:rsidRDefault="00816639" w:rsidP="00816639">
      <w:pPr>
        <w:pStyle w:val="EndNoteBibliography"/>
        <w:ind w:left="720" w:hanging="720"/>
      </w:pPr>
      <w:r w:rsidRPr="00816639">
        <w:t xml:space="preserve">Quian Quiroga, R. (2019). Plugging in to Human Memory: Advantages, Challenges, and Insights from Human Single-Neuron Recordings. </w:t>
      </w:r>
      <w:r w:rsidRPr="00816639">
        <w:rPr>
          <w:i/>
        </w:rPr>
        <w:t>Cell</w:t>
      </w:r>
      <w:r w:rsidRPr="00816639">
        <w:t>,</w:t>
      </w:r>
      <w:r w:rsidRPr="00816639">
        <w:rPr>
          <w:i/>
        </w:rPr>
        <w:t xml:space="preserve"> 179</w:t>
      </w:r>
      <w:r w:rsidRPr="00816639">
        <w:t xml:space="preserve">(5), 1015-1032. </w:t>
      </w:r>
      <w:hyperlink r:id="rId113" w:history="1">
        <w:r w:rsidRPr="00816639">
          <w:rPr>
            <w:rStyle w:val="Hyperlink"/>
          </w:rPr>
          <w:t>https://doi.org/10.1016/j.cell.2019.10.016</w:t>
        </w:r>
      </w:hyperlink>
      <w:r w:rsidRPr="00816639">
        <w:t xml:space="preserve"> </w:t>
      </w:r>
    </w:p>
    <w:p w14:paraId="3B35D029" w14:textId="77777777" w:rsidR="00816639" w:rsidRPr="00816639" w:rsidRDefault="00816639" w:rsidP="00816639">
      <w:pPr>
        <w:pStyle w:val="EndNoteBibliography"/>
        <w:ind w:left="720" w:hanging="720"/>
      </w:pPr>
      <w:r w:rsidRPr="00816639">
        <w:t xml:space="preserve">Quian Quiroga, R. (2020). No pattern separation in the human hippocampus. </w:t>
      </w:r>
      <w:r w:rsidRPr="00816639">
        <w:rPr>
          <w:i/>
        </w:rPr>
        <w:t>Trends in cognitive sciences</w:t>
      </w:r>
      <w:r w:rsidRPr="00816639">
        <w:t>,</w:t>
      </w:r>
      <w:r w:rsidRPr="00816639">
        <w:rPr>
          <w:i/>
        </w:rPr>
        <w:t xml:space="preserve"> 24</w:t>
      </w:r>
      <w:r w:rsidRPr="00816639">
        <w:t xml:space="preserve">(12), 994-1007. </w:t>
      </w:r>
    </w:p>
    <w:p w14:paraId="1658E958" w14:textId="65809026" w:rsidR="00816639" w:rsidRPr="00816639" w:rsidRDefault="00816639" w:rsidP="00816639">
      <w:pPr>
        <w:pStyle w:val="EndNoteBibliography"/>
        <w:ind w:left="720" w:hanging="720"/>
      </w:pPr>
      <w:r w:rsidRPr="00816639">
        <w:t xml:space="preserve">Quian Quiroga, R., Kraskov, A., Mormann, F., Fried, I., &amp; Koch, C. (2014). Single-cell responses to face adaptation in the human medial temporal lobe. </w:t>
      </w:r>
      <w:r w:rsidRPr="00816639">
        <w:rPr>
          <w:i/>
        </w:rPr>
        <w:t>Neuron</w:t>
      </w:r>
      <w:r w:rsidRPr="00816639">
        <w:t>,</w:t>
      </w:r>
      <w:r w:rsidRPr="00816639">
        <w:rPr>
          <w:i/>
        </w:rPr>
        <w:t xml:space="preserve"> 84</w:t>
      </w:r>
      <w:r w:rsidRPr="00816639">
        <w:t xml:space="preserve">(2), 363-369. </w:t>
      </w:r>
      <w:hyperlink r:id="rId114" w:history="1">
        <w:r w:rsidRPr="00816639">
          <w:rPr>
            <w:rStyle w:val="Hyperlink"/>
          </w:rPr>
          <w:t>https://doi.org/10.1016/j.neuron.2014.09.006</w:t>
        </w:r>
      </w:hyperlink>
      <w:r w:rsidRPr="00816639">
        <w:t xml:space="preserve"> </w:t>
      </w:r>
    </w:p>
    <w:p w14:paraId="69B1FDC7" w14:textId="16328DB4" w:rsidR="00816639" w:rsidRPr="00816639" w:rsidRDefault="00816639" w:rsidP="00816639">
      <w:pPr>
        <w:pStyle w:val="EndNoteBibliography"/>
        <w:ind w:left="720" w:hanging="720"/>
      </w:pPr>
      <w:r w:rsidRPr="00816639">
        <w:t xml:space="preserve">Quian Quiroga, R., Mukamel, R., Isham, E. A., Malach, R., &amp; Fried, I. (2008). Human single-neuron responses at the threshold of conscious recognition. </w:t>
      </w:r>
      <w:r w:rsidRPr="00816639">
        <w:rPr>
          <w:i/>
        </w:rPr>
        <w:t>Proc Natl Acad Sci U S A</w:t>
      </w:r>
      <w:r w:rsidRPr="00816639">
        <w:t>,</w:t>
      </w:r>
      <w:r w:rsidRPr="00816639">
        <w:rPr>
          <w:i/>
        </w:rPr>
        <w:t xml:space="preserve"> 105</w:t>
      </w:r>
      <w:r w:rsidRPr="00816639">
        <w:t xml:space="preserve">(9), 3599-3604. </w:t>
      </w:r>
      <w:hyperlink r:id="rId115" w:history="1">
        <w:r w:rsidRPr="00816639">
          <w:rPr>
            <w:rStyle w:val="Hyperlink"/>
          </w:rPr>
          <w:t>https://doi.org/10.1073/pnas.0707043105</w:t>
        </w:r>
      </w:hyperlink>
      <w:r w:rsidRPr="00816639">
        <w:t xml:space="preserve"> </w:t>
      </w:r>
    </w:p>
    <w:p w14:paraId="6D421383" w14:textId="77777777" w:rsidR="00816639" w:rsidRPr="00816639" w:rsidRDefault="00816639" w:rsidP="00816639">
      <w:pPr>
        <w:pStyle w:val="EndNoteBibliography"/>
        <w:ind w:left="720" w:hanging="720"/>
      </w:pPr>
      <w:r w:rsidRPr="00816639">
        <w:t xml:space="preserve">Quian Quiroga, R., Reddy, L., Kreiman, G., Koch, C., &amp; Fried, I. (2005). Invariant visual representation by single neurons in the human brain. </w:t>
      </w:r>
      <w:r w:rsidRPr="00816639">
        <w:rPr>
          <w:i/>
        </w:rPr>
        <w:t>Nature</w:t>
      </w:r>
      <w:r w:rsidRPr="00816639">
        <w:t>,</w:t>
      </w:r>
      <w:r w:rsidRPr="00816639">
        <w:rPr>
          <w:i/>
        </w:rPr>
        <w:t xml:space="preserve"> 435</w:t>
      </w:r>
      <w:r w:rsidRPr="00816639">
        <w:t xml:space="preserve">(7045), 1102-1107. </w:t>
      </w:r>
    </w:p>
    <w:p w14:paraId="0AE7F01A" w14:textId="77777777" w:rsidR="00816639" w:rsidRPr="00816639" w:rsidRDefault="00816639" w:rsidP="00816639">
      <w:pPr>
        <w:pStyle w:val="EndNoteBibliography"/>
        <w:ind w:left="720" w:hanging="720"/>
      </w:pPr>
      <w:r w:rsidRPr="00816639">
        <w:t xml:space="preserve">Quiroga, R. Q. (2012). Concept cells: the building blocks of declarative memory functions. </w:t>
      </w:r>
      <w:r w:rsidRPr="00816639">
        <w:rPr>
          <w:i/>
        </w:rPr>
        <w:t>Nature Reviews Neuroscience</w:t>
      </w:r>
      <w:r w:rsidRPr="00816639">
        <w:t>,</w:t>
      </w:r>
      <w:r w:rsidRPr="00816639">
        <w:rPr>
          <w:i/>
        </w:rPr>
        <w:t xml:space="preserve"> 13</w:t>
      </w:r>
      <w:r w:rsidRPr="00816639">
        <w:t xml:space="preserve">(8), 587-597. </w:t>
      </w:r>
    </w:p>
    <w:p w14:paraId="07D7FD74" w14:textId="77777777" w:rsidR="00816639" w:rsidRPr="00816639" w:rsidRDefault="00816639" w:rsidP="00816639">
      <w:pPr>
        <w:pStyle w:val="EndNoteBibliography"/>
        <w:ind w:left="720" w:hanging="720"/>
      </w:pPr>
      <w:r w:rsidRPr="00816639">
        <w:t xml:space="preserve">Quiroga, R. Q., Reddy, L., Kreiman, G., Koch, C., &amp; Fried, I. (2005). Invariant visual representation by single neurons in the human brain. </w:t>
      </w:r>
      <w:r w:rsidRPr="00816639">
        <w:rPr>
          <w:i/>
        </w:rPr>
        <w:t>Nature</w:t>
      </w:r>
      <w:r w:rsidRPr="00816639">
        <w:t>,</w:t>
      </w:r>
      <w:r w:rsidRPr="00816639">
        <w:rPr>
          <w:i/>
        </w:rPr>
        <w:t xml:space="preserve"> 435</w:t>
      </w:r>
      <w:r w:rsidRPr="00816639">
        <w:t xml:space="preserve">(7045), 1102-1107. </w:t>
      </w:r>
    </w:p>
    <w:p w14:paraId="12FCB7B9" w14:textId="3339E96F" w:rsidR="00816639" w:rsidRPr="00816639" w:rsidRDefault="00816639" w:rsidP="00816639">
      <w:pPr>
        <w:pStyle w:val="EndNoteBibliography"/>
        <w:ind w:left="720" w:hanging="720"/>
      </w:pPr>
      <w:r w:rsidRPr="00816639">
        <w:t xml:space="preserve">Ramirez, S., Liu, X., Lin, P. A., Suh, J., Pignatelli, M., Redondo, R. L., Ryan, T. J., &amp; Tonegawa, S. (2013). Creating a false memory in the hippocampus. </w:t>
      </w:r>
      <w:r w:rsidRPr="00816639">
        <w:rPr>
          <w:i/>
        </w:rPr>
        <w:t>science</w:t>
      </w:r>
      <w:r w:rsidRPr="00816639">
        <w:t>,</w:t>
      </w:r>
      <w:r w:rsidRPr="00816639">
        <w:rPr>
          <w:i/>
        </w:rPr>
        <w:t xml:space="preserve"> 341</w:t>
      </w:r>
      <w:r w:rsidRPr="00816639">
        <w:t xml:space="preserve">(6144), 387-391. </w:t>
      </w:r>
      <w:hyperlink r:id="rId116" w:history="1">
        <w:r w:rsidRPr="00816639">
          <w:rPr>
            <w:rStyle w:val="Hyperlink"/>
          </w:rPr>
          <w:t>https://doi.org/10.1126/science.1239073</w:t>
        </w:r>
      </w:hyperlink>
      <w:r w:rsidRPr="00816639">
        <w:t xml:space="preserve"> </w:t>
      </w:r>
    </w:p>
    <w:p w14:paraId="00955186" w14:textId="77777777" w:rsidR="00816639" w:rsidRPr="00816639" w:rsidRDefault="00816639" w:rsidP="00816639">
      <w:pPr>
        <w:pStyle w:val="EndNoteBibliography"/>
        <w:ind w:left="720" w:hanging="720"/>
      </w:pPr>
      <w:r w:rsidRPr="00816639">
        <w:t xml:space="preserve">Ramón y Cajal, S. (1888). Estructura de los centros nerviosos de las aves. </w:t>
      </w:r>
      <w:r w:rsidRPr="00816639">
        <w:rPr>
          <w:i/>
        </w:rPr>
        <w:t>Revista trimestral de histología normal y patológica</w:t>
      </w:r>
      <w:r w:rsidRPr="00816639">
        <w:t>,</w:t>
      </w:r>
      <w:r w:rsidRPr="00816639">
        <w:rPr>
          <w:i/>
        </w:rPr>
        <w:t xml:space="preserve"> 1</w:t>
      </w:r>
      <w:r w:rsidRPr="00816639">
        <w:t xml:space="preserve">, 1-10. </w:t>
      </w:r>
    </w:p>
    <w:p w14:paraId="4C37D5E7" w14:textId="77777777" w:rsidR="00816639" w:rsidRPr="00816639" w:rsidRDefault="00816639" w:rsidP="00816639">
      <w:pPr>
        <w:pStyle w:val="EndNoteBibliography"/>
        <w:ind w:left="720" w:hanging="720"/>
      </w:pPr>
      <w:r w:rsidRPr="00816639">
        <w:t xml:space="preserve">Ramón y Cajal, S. (1894). The Croonian Lecture. La fine structure des centres nerveux. </w:t>
      </w:r>
      <w:r w:rsidRPr="00816639">
        <w:rPr>
          <w:i/>
        </w:rPr>
        <w:t>Proceedings of the Royal Society B: Biological Sciences</w:t>
      </w:r>
      <w:r w:rsidRPr="00816639">
        <w:t>,</w:t>
      </w:r>
      <w:r w:rsidRPr="00816639">
        <w:rPr>
          <w:i/>
        </w:rPr>
        <w:t xml:space="preserve"> 55</w:t>
      </w:r>
      <w:r w:rsidRPr="00816639">
        <w:t xml:space="preserve">, 444-468. </w:t>
      </w:r>
    </w:p>
    <w:p w14:paraId="6634AF0A" w14:textId="5BFF647E" w:rsidR="00816639" w:rsidRPr="00816639" w:rsidRDefault="00816639" w:rsidP="00816639">
      <w:pPr>
        <w:pStyle w:val="EndNoteBibliography"/>
        <w:ind w:left="720" w:hanging="720"/>
      </w:pPr>
      <w:r w:rsidRPr="00816639">
        <w:t xml:space="preserve">Rao-Ruiz, P., Yu, J., Kushner, S. A., &amp; Josselyn, S. A. (2019). Neuronal competition: microcircuit mechanisms define the sparsity of the engram. </w:t>
      </w:r>
      <w:r w:rsidRPr="00816639">
        <w:rPr>
          <w:i/>
        </w:rPr>
        <w:t>Curr Opin Neurobiol</w:t>
      </w:r>
      <w:r w:rsidRPr="00816639">
        <w:t>,</w:t>
      </w:r>
      <w:r w:rsidRPr="00816639">
        <w:rPr>
          <w:i/>
        </w:rPr>
        <w:t xml:space="preserve"> 54</w:t>
      </w:r>
      <w:r w:rsidRPr="00816639">
        <w:t xml:space="preserve">, 163-170. </w:t>
      </w:r>
      <w:hyperlink r:id="rId117" w:history="1">
        <w:r w:rsidRPr="00816639">
          <w:rPr>
            <w:rStyle w:val="Hyperlink"/>
          </w:rPr>
          <w:t>https://doi.org/10.1016/j.conb.2018.10.013</w:t>
        </w:r>
      </w:hyperlink>
      <w:r w:rsidRPr="00816639">
        <w:t xml:space="preserve"> </w:t>
      </w:r>
    </w:p>
    <w:p w14:paraId="46407F59" w14:textId="0D0ADC57" w:rsidR="00816639" w:rsidRPr="00816639" w:rsidRDefault="00816639" w:rsidP="00816639">
      <w:pPr>
        <w:pStyle w:val="EndNoteBibliography"/>
        <w:ind w:left="720" w:hanging="720"/>
      </w:pPr>
      <w:r w:rsidRPr="00816639">
        <w:t xml:space="preserve">Rashid, A. J., Yan, C., Mercaldo, V., Hsiang, H. L., Park, S., Cole, C. J., De Cristofaro, A., Yu, J., Ramakrishnan, C., Lee, S. Y., Deisseroth, K., Frankland, P. W., &amp; Josselyn, S. A. (2016). Competition between engrams influences fear memory formation and recall. </w:t>
      </w:r>
      <w:r w:rsidRPr="00816639">
        <w:rPr>
          <w:i/>
        </w:rPr>
        <w:t>science</w:t>
      </w:r>
      <w:r w:rsidRPr="00816639">
        <w:t>,</w:t>
      </w:r>
      <w:r w:rsidRPr="00816639">
        <w:rPr>
          <w:i/>
        </w:rPr>
        <w:t xml:space="preserve"> 353</w:t>
      </w:r>
      <w:r w:rsidRPr="00816639">
        <w:t xml:space="preserve">(6297), 383-387. </w:t>
      </w:r>
      <w:hyperlink r:id="rId118" w:history="1">
        <w:r w:rsidRPr="00816639">
          <w:rPr>
            <w:rStyle w:val="Hyperlink"/>
          </w:rPr>
          <w:t>https://doi.org/10.1126/science.aaf0594</w:t>
        </w:r>
      </w:hyperlink>
      <w:r w:rsidRPr="00816639">
        <w:t xml:space="preserve"> </w:t>
      </w:r>
    </w:p>
    <w:p w14:paraId="09CA2909" w14:textId="3A30EE29" w:rsidR="00816639" w:rsidRPr="00816639" w:rsidRDefault="00816639" w:rsidP="00816639">
      <w:pPr>
        <w:pStyle w:val="EndNoteBibliography"/>
        <w:ind w:left="720" w:hanging="720"/>
      </w:pPr>
      <w:r w:rsidRPr="00816639">
        <w:t xml:space="preserve">Ray, S., Crone, N. E., Niebur, E., Franaszczuk, P. J., &amp; Hsiao, S. S. (2008). Neural correlates of high-gamma oscillations (60-200 Hz) in macaque local field potentials and their potential implications in electrocorticography. </w:t>
      </w:r>
      <w:r w:rsidRPr="00816639">
        <w:rPr>
          <w:i/>
        </w:rPr>
        <w:t>J Neurosci</w:t>
      </w:r>
      <w:r w:rsidRPr="00816639">
        <w:t>,</w:t>
      </w:r>
      <w:r w:rsidRPr="00816639">
        <w:rPr>
          <w:i/>
        </w:rPr>
        <w:t xml:space="preserve"> 28</w:t>
      </w:r>
      <w:r w:rsidRPr="00816639">
        <w:t xml:space="preserve">(45), 11526-11536. </w:t>
      </w:r>
      <w:hyperlink r:id="rId119" w:history="1">
        <w:r w:rsidRPr="00816639">
          <w:rPr>
            <w:rStyle w:val="Hyperlink"/>
          </w:rPr>
          <w:t>https://doi.org/10.1523/JNEUROSCI.2848-08.2008</w:t>
        </w:r>
      </w:hyperlink>
      <w:r w:rsidRPr="00816639">
        <w:t xml:space="preserve"> </w:t>
      </w:r>
    </w:p>
    <w:p w14:paraId="1CC15ED7" w14:textId="4D7D1FCA" w:rsidR="00816639" w:rsidRPr="00816639" w:rsidRDefault="00816639" w:rsidP="00816639">
      <w:pPr>
        <w:pStyle w:val="EndNoteBibliography"/>
        <w:ind w:left="720" w:hanging="720"/>
      </w:pPr>
      <w:r w:rsidRPr="00816639">
        <w:t xml:space="preserve">Ray, S., &amp; Maunsell, J. H. (2011). Different origins of gamma rhythm and high-gamma activity in macaque visual cortex. </w:t>
      </w:r>
      <w:r w:rsidRPr="00816639">
        <w:rPr>
          <w:i/>
        </w:rPr>
        <w:t>PLoS Biol</w:t>
      </w:r>
      <w:r w:rsidRPr="00816639">
        <w:t>,</w:t>
      </w:r>
      <w:r w:rsidRPr="00816639">
        <w:rPr>
          <w:i/>
        </w:rPr>
        <w:t xml:space="preserve"> 9</w:t>
      </w:r>
      <w:r w:rsidRPr="00816639">
        <w:t xml:space="preserve">(4), e1000610. </w:t>
      </w:r>
      <w:hyperlink r:id="rId120" w:history="1">
        <w:r w:rsidRPr="00816639">
          <w:rPr>
            <w:rStyle w:val="Hyperlink"/>
          </w:rPr>
          <w:t>https://doi.org/10.1371/journal.pbio.1000610</w:t>
        </w:r>
      </w:hyperlink>
      <w:r w:rsidRPr="00816639">
        <w:t xml:space="preserve"> </w:t>
      </w:r>
    </w:p>
    <w:p w14:paraId="669A06D4" w14:textId="69737098" w:rsidR="00816639" w:rsidRPr="00816639" w:rsidRDefault="00816639" w:rsidP="00816639">
      <w:pPr>
        <w:pStyle w:val="EndNoteBibliography"/>
        <w:ind w:left="720" w:hanging="720"/>
      </w:pPr>
      <w:r w:rsidRPr="00816639">
        <w:t xml:space="preserve">Reddy, L., Self, M. W., Zoefel, B., Poncet, M., Possel, J. K., Peters, J. C., Baayen, J. C., Idema, S., VanRullen, R., &amp; Roelfsema, P. R. (2021). Theta-phase dependent neuronal coding during sequence learning in human single neurons. </w:t>
      </w:r>
      <w:r w:rsidRPr="00816639">
        <w:rPr>
          <w:i/>
        </w:rPr>
        <w:t>Nat Commun</w:t>
      </w:r>
      <w:r w:rsidRPr="00816639">
        <w:t>,</w:t>
      </w:r>
      <w:r w:rsidRPr="00816639">
        <w:rPr>
          <w:i/>
        </w:rPr>
        <w:t xml:space="preserve"> 12</w:t>
      </w:r>
      <w:r w:rsidRPr="00816639">
        <w:t xml:space="preserve">(1), 4839. </w:t>
      </w:r>
      <w:hyperlink r:id="rId121" w:history="1">
        <w:r w:rsidRPr="00816639">
          <w:rPr>
            <w:rStyle w:val="Hyperlink"/>
          </w:rPr>
          <w:t>https://doi.org/10.1038/s41467-021-25150-0</w:t>
        </w:r>
      </w:hyperlink>
      <w:r w:rsidRPr="00816639">
        <w:t xml:space="preserve"> </w:t>
      </w:r>
    </w:p>
    <w:p w14:paraId="2F16F58C" w14:textId="77777777" w:rsidR="00816639" w:rsidRPr="00816639" w:rsidRDefault="00816639" w:rsidP="00816639">
      <w:pPr>
        <w:pStyle w:val="EndNoteBibliography"/>
        <w:ind w:left="720" w:hanging="720"/>
      </w:pPr>
      <w:r w:rsidRPr="00816639">
        <w:t xml:space="preserve">Reddy, L., Zoefel, B., Possel, J. K., Peters, J., Dijksterhuis, D. E., Poncet, M., van Straaten, E. C., Baayen, J. C., Idema, S., &amp; Self, M. W. (2021). Human hippocampal neurons track moments in a sequence of events. </w:t>
      </w:r>
      <w:r w:rsidRPr="00816639">
        <w:rPr>
          <w:i/>
        </w:rPr>
        <w:t>Journal of Neuroscience</w:t>
      </w:r>
      <w:r w:rsidRPr="00816639">
        <w:t>,</w:t>
      </w:r>
      <w:r w:rsidRPr="00816639">
        <w:rPr>
          <w:i/>
        </w:rPr>
        <w:t xml:space="preserve"> 41</w:t>
      </w:r>
      <w:r w:rsidRPr="00816639">
        <w:t xml:space="preserve">(31), 6714-6725. </w:t>
      </w:r>
    </w:p>
    <w:p w14:paraId="44228827" w14:textId="7F8D4D06" w:rsidR="00816639" w:rsidRPr="00816639" w:rsidRDefault="00816639" w:rsidP="00816639">
      <w:pPr>
        <w:pStyle w:val="EndNoteBibliography"/>
        <w:ind w:left="720" w:hanging="720"/>
      </w:pPr>
      <w:r w:rsidRPr="00816639">
        <w:t xml:space="preserve">Redish, A. D., Battaglia, F. P., Chawla, M. K., Ekstrom, A. D., Gerrard, J. L., Lipa, P., Rosenzweig, E. S., Worley, P. F., Guzowski, J. F., McNaughton, B. L., &amp; Barnes, C. A. (2001). Independence </w:t>
      </w:r>
      <w:r w:rsidRPr="00816639">
        <w:lastRenderedPageBreak/>
        <w:t xml:space="preserve">of firing correlates of anatomically proximate hippocampal pyramidal cells. </w:t>
      </w:r>
      <w:r w:rsidRPr="00816639">
        <w:rPr>
          <w:i/>
        </w:rPr>
        <w:t>J Neurosci</w:t>
      </w:r>
      <w:r w:rsidRPr="00816639">
        <w:t>,</w:t>
      </w:r>
      <w:r w:rsidRPr="00816639">
        <w:rPr>
          <w:i/>
        </w:rPr>
        <w:t xml:space="preserve"> 21</w:t>
      </w:r>
      <w:r w:rsidRPr="00816639">
        <w:t xml:space="preserve">(5), RC134. </w:t>
      </w:r>
      <w:hyperlink r:id="rId122" w:history="1">
        <w:r w:rsidRPr="00816639">
          <w:rPr>
            <w:rStyle w:val="Hyperlink"/>
          </w:rPr>
          <w:t>https://doi.org/10.1523/JNEUROSCI.21-05-j0004.2001</w:t>
        </w:r>
      </w:hyperlink>
      <w:r w:rsidRPr="00816639">
        <w:t xml:space="preserve"> </w:t>
      </w:r>
    </w:p>
    <w:p w14:paraId="2B27C327" w14:textId="77777777" w:rsidR="00816639" w:rsidRPr="00816639" w:rsidRDefault="00816639" w:rsidP="00816639">
      <w:pPr>
        <w:pStyle w:val="EndNoteBibliography"/>
        <w:ind w:left="720" w:hanging="720"/>
      </w:pPr>
      <w:r w:rsidRPr="00816639">
        <w:t xml:space="preserve">Rødland, E. A. (2006). Simes' procedure is ‘valid on average’. </w:t>
      </w:r>
      <w:r w:rsidRPr="00816639">
        <w:rPr>
          <w:i/>
        </w:rPr>
        <w:t>Biometrika</w:t>
      </w:r>
      <w:r w:rsidRPr="00816639">
        <w:t>,</w:t>
      </w:r>
      <w:r w:rsidRPr="00816639">
        <w:rPr>
          <w:i/>
        </w:rPr>
        <w:t xml:space="preserve"> 93</w:t>
      </w:r>
      <w:r w:rsidRPr="00816639">
        <w:t xml:space="preserve">(3), 742-746. </w:t>
      </w:r>
    </w:p>
    <w:p w14:paraId="3E7AC5B8" w14:textId="0B7D94D9" w:rsidR="00816639" w:rsidRPr="00816639" w:rsidRDefault="00816639" w:rsidP="00816639">
      <w:pPr>
        <w:pStyle w:val="EndNoteBibliography"/>
        <w:ind w:left="720" w:hanging="720"/>
      </w:pPr>
      <w:r w:rsidRPr="00816639">
        <w:t xml:space="preserve">Roux, F., Parish, G., Chelvarajah, R., Rollings, D. T., Sawlani, V., Hamer, H., Gollwitzer, S., Kreiselmeyer, G., Ter Wal, M. J., Kolibius, L., Staresina, B. P., Wimber, M., Self, M. W., &amp; Hanslmayr, S. (2022). Oscillations support short latency co-firing of neurons during human episodic memory formation. </w:t>
      </w:r>
      <w:r w:rsidRPr="00816639">
        <w:rPr>
          <w:i/>
        </w:rPr>
        <w:t>Elife</w:t>
      </w:r>
      <w:r w:rsidRPr="00816639">
        <w:t>,</w:t>
      </w:r>
      <w:r w:rsidRPr="00816639">
        <w:rPr>
          <w:i/>
        </w:rPr>
        <w:t xml:space="preserve"> 11</w:t>
      </w:r>
      <w:r w:rsidRPr="00816639">
        <w:t xml:space="preserve">. </w:t>
      </w:r>
      <w:hyperlink r:id="rId123" w:history="1">
        <w:r w:rsidRPr="00816639">
          <w:rPr>
            <w:rStyle w:val="Hyperlink"/>
          </w:rPr>
          <w:t>https://doi.org/10.7554/eLife.78109</w:t>
        </w:r>
      </w:hyperlink>
      <w:r w:rsidRPr="00816639">
        <w:t xml:space="preserve"> </w:t>
      </w:r>
    </w:p>
    <w:p w14:paraId="21AAA885" w14:textId="1DFB5E04" w:rsidR="00816639" w:rsidRPr="00816639" w:rsidRDefault="00816639" w:rsidP="00816639">
      <w:pPr>
        <w:pStyle w:val="EndNoteBibliography"/>
        <w:ind w:left="720" w:hanging="720"/>
      </w:pPr>
      <w:r w:rsidRPr="00816639">
        <w:t xml:space="preserve">Roux, L., Hu, B., Eichler, R., Stark, E., &amp; Buzsáki, G. (2017). Sharp wave ripples during learning stabilize the hippocampal spatial map. </w:t>
      </w:r>
      <w:r w:rsidRPr="00816639">
        <w:rPr>
          <w:i/>
        </w:rPr>
        <w:t>Nat Neurosci</w:t>
      </w:r>
      <w:r w:rsidRPr="00816639">
        <w:t>,</w:t>
      </w:r>
      <w:r w:rsidRPr="00816639">
        <w:rPr>
          <w:i/>
        </w:rPr>
        <w:t xml:space="preserve"> 20</w:t>
      </w:r>
      <w:r w:rsidRPr="00816639">
        <w:t xml:space="preserve">(6), 845-853. </w:t>
      </w:r>
      <w:hyperlink r:id="rId124" w:history="1">
        <w:r w:rsidRPr="00816639">
          <w:rPr>
            <w:rStyle w:val="Hyperlink"/>
          </w:rPr>
          <w:t>https://doi.org/10.1038/nn.4543</w:t>
        </w:r>
      </w:hyperlink>
      <w:r w:rsidRPr="00816639">
        <w:t xml:space="preserve"> </w:t>
      </w:r>
    </w:p>
    <w:p w14:paraId="52B99A78" w14:textId="70E32674" w:rsidR="00816639" w:rsidRPr="00816639" w:rsidRDefault="00816639" w:rsidP="00816639">
      <w:pPr>
        <w:pStyle w:val="EndNoteBibliography"/>
        <w:ind w:left="720" w:hanging="720"/>
      </w:pPr>
      <w:r w:rsidRPr="00816639">
        <w:t xml:space="preserve">Roy, D. S., Park, Y.-G., Ogawa, S. K., Cho, J. H., Choi, H., Kamensky, L., Martin, J., Chung, K., &amp; Tonegawa, S. (2019). Brain-wide mapping of contextual fear memory engram ensembles supports the dispersed engram complex hypothesis. </w:t>
      </w:r>
      <w:r w:rsidRPr="00816639">
        <w:rPr>
          <w:i/>
        </w:rPr>
        <w:t>bioRxiv</w:t>
      </w:r>
      <w:r w:rsidRPr="00816639">
        <w:t xml:space="preserve">, 668483. </w:t>
      </w:r>
      <w:hyperlink r:id="rId125" w:history="1">
        <w:r w:rsidRPr="00816639">
          <w:rPr>
            <w:rStyle w:val="Hyperlink"/>
          </w:rPr>
          <w:t>https://doi.org/10.1101/668483</w:t>
        </w:r>
      </w:hyperlink>
      <w:r w:rsidRPr="00816639">
        <w:t xml:space="preserve"> </w:t>
      </w:r>
    </w:p>
    <w:p w14:paraId="5ED48801" w14:textId="77777777" w:rsidR="00816639" w:rsidRPr="00816639" w:rsidRDefault="00816639" w:rsidP="00816639">
      <w:pPr>
        <w:pStyle w:val="EndNoteBibliography"/>
        <w:ind w:left="720" w:hanging="720"/>
      </w:pPr>
      <w:r w:rsidRPr="00816639">
        <w:t xml:space="preserve">Rutishauser, U., Mamelak, A. N., &amp; Schuman, E. M. (2006a). Single-trial learning of novel stimuli by individual neurons of the human hippocampus-amygdala complex. </w:t>
      </w:r>
      <w:r w:rsidRPr="00816639">
        <w:rPr>
          <w:i/>
        </w:rPr>
        <w:t>Neuron</w:t>
      </w:r>
      <w:r w:rsidRPr="00816639">
        <w:t>,</w:t>
      </w:r>
      <w:r w:rsidRPr="00816639">
        <w:rPr>
          <w:i/>
        </w:rPr>
        <w:t xml:space="preserve"> 49</w:t>
      </w:r>
      <w:r w:rsidRPr="00816639">
        <w:t xml:space="preserve">(6), 805-813. </w:t>
      </w:r>
    </w:p>
    <w:p w14:paraId="7EAFB863" w14:textId="1BE52D36" w:rsidR="00816639" w:rsidRPr="00816639" w:rsidRDefault="00816639" w:rsidP="00816639">
      <w:pPr>
        <w:pStyle w:val="EndNoteBibliography"/>
        <w:ind w:left="720" w:hanging="720"/>
      </w:pPr>
      <w:r w:rsidRPr="00816639">
        <w:t xml:space="preserve">Rutishauser, U., Mamelak, A. N., &amp; Schuman, E. M. (2006b). Single-trial learning of novel stimuli by individual neurons of the human hippocampus-amygdala complex. </w:t>
      </w:r>
      <w:r w:rsidRPr="00816639">
        <w:rPr>
          <w:i/>
        </w:rPr>
        <w:t>Neuron</w:t>
      </w:r>
      <w:r w:rsidRPr="00816639">
        <w:t>,</w:t>
      </w:r>
      <w:r w:rsidRPr="00816639">
        <w:rPr>
          <w:i/>
        </w:rPr>
        <w:t xml:space="preserve"> 49</w:t>
      </w:r>
      <w:r w:rsidRPr="00816639">
        <w:t xml:space="preserve">(6), 805-813. </w:t>
      </w:r>
      <w:hyperlink r:id="rId126" w:history="1">
        <w:r w:rsidRPr="00816639">
          <w:rPr>
            <w:rStyle w:val="Hyperlink"/>
          </w:rPr>
          <w:t>https://doi.org/10.1016/j.neuron.2006.02.015</w:t>
        </w:r>
      </w:hyperlink>
      <w:r w:rsidRPr="00816639">
        <w:t xml:space="preserve"> </w:t>
      </w:r>
    </w:p>
    <w:p w14:paraId="49EFC006" w14:textId="1868508A" w:rsidR="00816639" w:rsidRPr="00816639" w:rsidRDefault="00816639" w:rsidP="00816639">
      <w:pPr>
        <w:pStyle w:val="EndNoteBibliography"/>
        <w:ind w:left="720" w:hanging="720"/>
      </w:pPr>
      <w:r w:rsidRPr="00816639">
        <w:t xml:space="preserve">Rutishauser, U., Ross, I. B., Mamelak, A. N., &amp; Schuman, E. M. (2010). Human memory strength is predicted by theta-frequency phase-locking of single neurons. </w:t>
      </w:r>
      <w:r w:rsidRPr="00816639">
        <w:rPr>
          <w:i/>
        </w:rPr>
        <w:t>Nature</w:t>
      </w:r>
      <w:r w:rsidRPr="00816639">
        <w:t>,</w:t>
      </w:r>
      <w:r w:rsidRPr="00816639">
        <w:rPr>
          <w:i/>
        </w:rPr>
        <w:t xml:space="preserve"> 464</w:t>
      </w:r>
      <w:r w:rsidRPr="00816639">
        <w:t xml:space="preserve">(7290), 903-907. </w:t>
      </w:r>
      <w:hyperlink r:id="rId127" w:history="1">
        <w:r w:rsidRPr="00816639">
          <w:rPr>
            <w:rStyle w:val="Hyperlink"/>
          </w:rPr>
          <w:t>https://doi.org/10.1038/nature08860</w:t>
        </w:r>
      </w:hyperlink>
      <w:r w:rsidRPr="00816639">
        <w:t xml:space="preserve"> </w:t>
      </w:r>
    </w:p>
    <w:p w14:paraId="4258F2B4" w14:textId="77777777" w:rsidR="00816639" w:rsidRPr="00816639" w:rsidRDefault="00816639" w:rsidP="00816639">
      <w:pPr>
        <w:pStyle w:val="EndNoteBibliography"/>
        <w:ind w:left="720" w:hanging="720"/>
      </w:pPr>
      <w:r w:rsidRPr="00816639">
        <w:t xml:space="preserve">Rutishauser, U., Schuman, E. M., &amp; Mamelak, A. N. (2008). Activity of human hippocampal and amygdala neurons during retrieval of declarative memories. </w:t>
      </w:r>
      <w:r w:rsidRPr="00816639">
        <w:rPr>
          <w:i/>
        </w:rPr>
        <w:t>Proceedings of the National Academy of Sciences</w:t>
      </w:r>
      <w:r w:rsidRPr="00816639">
        <w:t>,</w:t>
      </w:r>
      <w:r w:rsidRPr="00816639">
        <w:rPr>
          <w:i/>
        </w:rPr>
        <w:t xml:space="preserve"> 105</w:t>
      </w:r>
      <w:r w:rsidRPr="00816639">
        <w:t xml:space="preserve">(1), 329-334. </w:t>
      </w:r>
    </w:p>
    <w:p w14:paraId="2FC1903D" w14:textId="77777777" w:rsidR="00816639" w:rsidRPr="00816639" w:rsidRDefault="00816639" w:rsidP="00816639">
      <w:pPr>
        <w:pStyle w:val="EndNoteBibliography"/>
        <w:ind w:left="720" w:hanging="720"/>
      </w:pPr>
      <w:r w:rsidRPr="00816639">
        <w:t xml:space="preserve">Rutishauser, U., Ye, S., Koroma, M., Tudusciuc, O., Ross, I. B., Chung, J. M., &amp; Mamelak, A. N. (2015). Representation of retrieval confidence by single neurons in the human medial temporal lobe. </w:t>
      </w:r>
      <w:r w:rsidRPr="00816639">
        <w:rPr>
          <w:i/>
        </w:rPr>
        <w:t>Nature neuroscience</w:t>
      </w:r>
      <w:r w:rsidRPr="00816639">
        <w:t>,</w:t>
      </w:r>
      <w:r w:rsidRPr="00816639">
        <w:rPr>
          <w:i/>
        </w:rPr>
        <w:t xml:space="preserve"> 18</w:t>
      </w:r>
      <w:r w:rsidRPr="00816639">
        <w:t xml:space="preserve">(7), 1041-1050. </w:t>
      </w:r>
    </w:p>
    <w:p w14:paraId="106083E5" w14:textId="7DBC20A9" w:rsidR="00816639" w:rsidRPr="00816639" w:rsidRDefault="00816639" w:rsidP="00816639">
      <w:pPr>
        <w:pStyle w:val="EndNoteBibliography"/>
        <w:ind w:left="720" w:hanging="720"/>
      </w:pPr>
      <w:r w:rsidRPr="00816639">
        <w:t xml:space="preserve">Samaha, J., &amp; Cohen, M. X. (2022). Power spectrum slope confounds estimation of instantaneous oscillatory frequency. </w:t>
      </w:r>
      <w:r w:rsidRPr="00816639">
        <w:rPr>
          <w:i/>
        </w:rPr>
        <w:t>Neuroimage</w:t>
      </w:r>
      <w:r w:rsidRPr="00816639">
        <w:t>,</w:t>
      </w:r>
      <w:r w:rsidRPr="00816639">
        <w:rPr>
          <w:i/>
        </w:rPr>
        <w:t xml:space="preserve"> 250</w:t>
      </w:r>
      <w:r w:rsidRPr="00816639">
        <w:t xml:space="preserve">, 118929. </w:t>
      </w:r>
      <w:hyperlink r:id="rId128" w:history="1">
        <w:r w:rsidRPr="00816639">
          <w:rPr>
            <w:rStyle w:val="Hyperlink"/>
          </w:rPr>
          <w:t>https://doi.org/10.1016/j.neuroimage.2022.118929</w:t>
        </w:r>
      </w:hyperlink>
      <w:r w:rsidRPr="00816639">
        <w:t xml:space="preserve"> </w:t>
      </w:r>
    </w:p>
    <w:p w14:paraId="05BF852B" w14:textId="6CDC0C7C" w:rsidR="00816639" w:rsidRPr="00816639" w:rsidRDefault="00816639" w:rsidP="00816639">
      <w:pPr>
        <w:pStyle w:val="EndNoteBibliography"/>
        <w:ind w:left="720" w:hanging="720"/>
      </w:pPr>
      <w:r w:rsidRPr="00816639">
        <w:t xml:space="preserve">Samuelson, K. W. (2011). Post-traumatic stress disorder and declarative memory functioning: a review. </w:t>
      </w:r>
      <w:r w:rsidRPr="00816639">
        <w:rPr>
          <w:i/>
        </w:rPr>
        <w:t>Dialogues Clin Neurosci</w:t>
      </w:r>
      <w:r w:rsidRPr="00816639">
        <w:t>,</w:t>
      </w:r>
      <w:r w:rsidRPr="00816639">
        <w:rPr>
          <w:i/>
        </w:rPr>
        <w:t xml:space="preserve"> 13</w:t>
      </w:r>
      <w:r w:rsidRPr="00816639">
        <w:t xml:space="preserve">(3), 346-351. </w:t>
      </w:r>
      <w:hyperlink r:id="rId129" w:history="1">
        <w:r w:rsidRPr="00816639">
          <w:rPr>
            <w:rStyle w:val="Hyperlink"/>
          </w:rPr>
          <w:t>https://doi.org/10.31887/DCNS.2011.13.2/ksamuelson</w:t>
        </w:r>
      </w:hyperlink>
      <w:r w:rsidRPr="00816639">
        <w:t xml:space="preserve"> </w:t>
      </w:r>
    </w:p>
    <w:p w14:paraId="1D76E69B" w14:textId="10481C16" w:rsidR="00816639" w:rsidRPr="00816639" w:rsidRDefault="00816639" w:rsidP="00816639">
      <w:pPr>
        <w:pStyle w:val="EndNoteBibliography"/>
        <w:ind w:left="720" w:hanging="720"/>
      </w:pPr>
      <w:r w:rsidRPr="00816639">
        <w:t xml:space="preserve">Schreiner, T., Petzka, M., Staudigl, T., &amp; Staresina, B. P. (2021). Endogenous memory reactivation during sleep in humans is clocked by slow oscillation-spindle complexes. </w:t>
      </w:r>
      <w:r w:rsidRPr="00816639">
        <w:rPr>
          <w:i/>
        </w:rPr>
        <w:t>Nat Commun</w:t>
      </w:r>
      <w:r w:rsidRPr="00816639">
        <w:t>,</w:t>
      </w:r>
      <w:r w:rsidRPr="00816639">
        <w:rPr>
          <w:i/>
        </w:rPr>
        <w:t xml:space="preserve"> 12</w:t>
      </w:r>
      <w:r w:rsidRPr="00816639">
        <w:t xml:space="preserve">(1), 3112. </w:t>
      </w:r>
      <w:hyperlink r:id="rId130" w:history="1">
        <w:r w:rsidRPr="00816639">
          <w:rPr>
            <w:rStyle w:val="Hyperlink"/>
          </w:rPr>
          <w:t>https://doi.org/10.1038/s41467-021-23520-2</w:t>
        </w:r>
      </w:hyperlink>
      <w:r w:rsidRPr="00816639">
        <w:t xml:space="preserve"> </w:t>
      </w:r>
    </w:p>
    <w:p w14:paraId="3CFD355B" w14:textId="77777777" w:rsidR="00816639" w:rsidRPr="00816639" w:rsidRDefault="00816639" w:rsidP="00816639">
      <w:pPr>
        <w:pStyle w:val="EndNoteBibliography"/>
        <w:ind w:left="720" w:hanging="720"/>
      </w:pPr>
      <w:r w:rsidRPr="00816639">
        <w:t xml:space="preserve">Scoville, W. B., &amp; Milner, B. (1957). Loss of recent memory after bilateral hippocampal lesions. </w:t>
      </w:r>
      <w:r w:rsidRPr="00816639">
        <w:rPr>
          <w:i/>
        </w:rPr>
        <w:t>Journal of neurology, neurosurgery, and psychiatry</w:t>
      </w:r>
      <w:r w:rsidRPr="00816639">
        <w:t>,</w:t>
      </w:r>
      <w:r w:rsidRPr="00816639">
        <w:rPr>
          <w:i/>
        </w:rPr>
        <w:t xml:space="preserve"> 20</w:t>
      </w:r>
      <w:r w:rsidRPr="00816639">
        <w:t xml:space="preserve">(1), 11. </w:t>
      </w:r>
    </w:p>
    <w:p w14:paraId="40DB0A14" w14:textId="77777777" w:rsidR="00816639" w:rsidRPr="00816639" w:rsidRDefault="00816639" w:rsidP="00816639">
      <w:pPr>
        <w:pStyle w:val="EndNoteBibliography"/>
        <w:ind w:left="720" w:hanging="720"/>
      </w:pPr>
      <w:r w:rsidRPr="00816639">
        <w:t xml:space="preserve">Semon, R. W. (1904). </w:t>
      </w:r>
      <w:r w:rsidRPr="00816639">
        <w:rPr>
          <w:i/>
        </w:rPr>
        <w:t>Die Mneme : als erhaltendes Prinzip im Wechsel des organischen Geschehens</w:t>
      </w:r>
      <w:r w:rsidRPr="00816639">
        <w:t xml:space="preserve">. Wilhelm Engelmann. </w:t>
      </w:r>
    </w:p>
    <w:p w14:paraId="19DFE1B8" w14:textId="28F2504F" w:rsidR="00816639" w:rsidRPr="00816639" w:rsidRDefault="00816639" w:rsidP="00816639">
      <w:pPr>
        <w:pStyle w:val="EndNoteBibliography"/>
        <w:ind w:left="720" w:hanging="720"/>
      </w:pPr>
      <w:r w:rsidRPr="00816639">
        <w:t xml:space="preserve">Shatz, C. J. (1992). The developing brain. </w:t>
      </w:r>
      <w:r w:rsidRPr="00816639">
        <w:rPr>
          <w:i/>
        </w:rPr>
        <w:t>Sci Am</w:t>
      </w:r>
      <w:r w:rsidRPr="00816639">
        <w:t>,</w:t>
      </w:r>
      <w:r w:rsidRPr="00816639">
        <w:rPr>
          <w:i/>
        </w:rPr>
        <w:t xml:space="preserve"> 267</w:t>
      </w:r>
      <w:r w:rsidRPr="00816639">
        <w:t xml:space="preserve">(3), 60-67. </w:t>
      </w:r>
      <w:hyperlink r:id="rId131" w:history="1">
        <w:r w:rsidRPr="00816639">
          <w:rPr>
            <w:rStyle w:val="Hyperlink"/>
          </w:rPr>
          <w:t>https://doi.org/10.1038/scientificamerican0992-60</w:t>
        </w:r>
      </w:hyperlink>
      <w:r w:rsidRPr="00816639">
        <w:t xml:space="preserve"> </w:t>
      </w:r>
    </w:p>
    <w:p w14:paraId="709DBD6F" w14:textId="6EDD247F" w:rsidR="00816639" w:rsidRPr="00816639" w:rsidRDefault="00816639" w:rsidP="00816639">
      <w:pPr>
        <w:pStyle w:val="EndNoteBibliography"/>
        <w:ind w:left="720" w:hanging="720"/>
      </w:pPr>
      <w:r w:rsidRPr="00816639">
        <w:t xml:space="preserve">Silva, A. J., Zhou, Y., Rogerson, T., Shobe, J., &amp; Balaji, J. (2009). Molecular and cellular approaches to memory allocation in neural circuits. </w:t>
      </w:r>
      <w:r w:rsidRPr="00816639">
        <w:rPr>
          <w:i/>
        </w:rPr>
        <w:t>science</w:t>
      </w:r>
      <w:r w:rsidRPr="00816639">
        <w:t>,</w:t>
      </w:r>
      <w:r w:rsidRPr="00816639">
        <w:rPr>
          <w:i/>
        </w:rPr>
        <w:t xml:space="preserve"> 326</w:t>
      </w:r>
      <w:r w:rsidRPr="00816639">
        <w:t xml:space="preserve">(5951), 391-395. </w:t>
      </w:r>
      <w:hyperlink r:id="rId132" w:history="1">
        <w:r w:rsidRPr="00816639">
          <w:rPr>
            <w:rStyle w:val="Hyperlink"/>
          </w:rPr>
          <w:t>https://doi.org/10.1126/science.1174519</w:t>
        </w:r>
      </w:hyperlink>
      <w:r w:rsidRPr="00816639">
        <w:t xml:space="preserve"> </w:t>
      </w:r>
    </w:p>
    <w:p w14:paraId="0CDBCFE1" w14:textId="77777777" w:rsidR="00816639" w:rsidRPr="00816639" w:rsidRDefault="00816639" w:rsidP="00816639">
      <w:pPr>
        <w:pStyle w:val="EndNoteBibliography"/>
        <w:ind w:left="720" w:hanging="720"/>
      </w:pPr>
      <w:r w:rsidRPr="00816639">
        <w:t xml:space="preserve">Squire, L. R. (1987). </w:t>
      </w:r>
      <w:r w:rsidRPr="00816639">
        <w:rPr>
          <w:i/>
        </w:rPr>
        <w:t>Memory and brain</w:t>
      </w:r>
      <w:r w:rsidRPr="00816639">
        <w:t xml:space="preserve">. Oxford University Press. </w:t>
      </w:r>
    </w:p>
    <w:p w14:paraId="331974AD" w14:textId="77777777" w:rsidR="00816639" w:rsidRPr="00816639" w:rsidRDefault="00816639" w:rsidP="00816639">
      <w:pPr>
        <w:pStyle w:val="EndNoteBibliography"/>
        <w:ind w:left="720" w:hanging="720"/>
      </w:pPr>
      <w:r w:rsidRPr="00816639">
        <w:t xml:space="preserve">Squire, L. R. (1992). Memory and the hippocampus: a synthesis from findings with rats, monkeys, and humans. </w:t>
      </w:r>
      <w:r w:rsidRPr="00816639">
        <w:rPr>
          <w:i/>
        </w:rPr>
        <w:t>Psychological review</w:t>
      </w:r>
      <w:r w:rsidRPr="00816639">
        <w:t>,</w:t>
      </w:r>
      <w:r w:rsidRPr="00816639">
        <w:rPr>
          <w:i/>
        </w:rPr>
        <w:t xml:space="preserve"> 99</w:t>
      </w:r>
      <w:r w:rsidRPr="00816639">
        <w:t xml:space="preserve">(2), 195. </w:t>
      </w:r>
    </w:p>
    <w:p w14:paraId="487621C5" w14:textId="364D4549" w:rsidR="00816639" w:rsidRPr="00816639" w:rsidRDefault="00816639" w:rsidP="00816639">
      <w:pPr>
        <w:pStyle w:val="EndNoteBibliography"/>
        <w:ind w:left="720" w:hanging="720"/>
      </w:pPr>
      <w:r w:rsidRPr="00816639">
        <w:t xml:space="preserve">Squire, L. R. (2009). The legacy of patient H.M. for neuroscience. </w:t>
      </w:r>
      <w:r w:rsidRPr="00816639">
        <w:rPr>
          <w:i/>
        </w:rPr>
        <w:t>Neuron</w:t>
      </w:r>
      <w:r w:rsidRPr="00816639">
        <w:t>,</w:t>
      </w:r>
      <w:r w:rsidRPr="00816639">
        <w:rPr>
          <w:i/>
        </w:rPr>
        <w:t xml:space="preserve"> 61</w:t>
      </w:r>
      <w:r w:rsidRPr="00816639">
        <w:t xml:space="preserve">(1), 6-9. </w:t>
      </w:r>
      <w:hyperlink r:id="rId133" w:history="1">
        <w:r w:rsidRPr="00816639">
          <w:rPr>
            <w:rStyle w:val="Hyperlink"/>
          </w:rPr>
          <w:t>https://doi.org/10.1016/j.neuron.2008.12.023</w:t>
        </w:r>
      </w:hyperlink>
      <w:r w:rsidRPr="00816639">
        <w:t xml:space="preserve"> </w:t>
      </w:r>
    </w:p>
    <w:p w14:paraId="7CE5FCE4" w14:textId="222B1E61" w:rsidR="00816639" w:rsidRPr="00816639" w:rsidRDefault="00816639" w:rsidP="00816639">
      <w:pPr>
        <w:pStyle w:val="EndNoteBibliography"/>
        <w:ind w:left="720" w:hanging="720"/>
      </w:pPr>
      <w:r w:rsidRPr="00816639">
        <w:t xml:space="preserve">Squire, L. R., &amp; Alvarez, P. (1995). Retrograde amnesia and memory consolidation: a neurobiological perspective. </w:t>
      </w:r>
      <w:r w:rsidRPr="00816639">
        <w:rPr>
          <w:i/>
        </w:rPr>
        <w:t>Curr Opin Neurobiol</w:t>
      </w:r>
      <w:r w:rsidRPr="00816639">
        <w:t>,</w:t>
      </w:r>
      <w:r w:rsidRPr="00816639">
        <w:rPr>
          <w:i/>
        </w:rPr>
        <w:t xml:space="preserve"> 5</w:t>
      </w:r>
      <w:r w:rsidRPr="00816639">
        <w:t xml:space="preserve">(2), 169-177. </w:t>
      </w:r>
      <w:hyperlink r:id="rId134" w:history="1">
        <w:r w:rsidRPr="00816639">
          <w:rPr>
            <w:rStyle w:val="Hyperlink"/>
          </w:rPr>
          <w:t>https://doi.org/10.1016/0959-4388(95)80023-9</w:t>
        </w:r>
      </w:hyperlink>
      <w:r w:rsidRPr="00816639">
        <w:t xml:space="preserve"> </w:t>
      </w:r>
    </w:p>
    <w:p w14:paraId="0953776F" w14:textId="672930BD" w:rsidR="00816639" w:rsidRPr="00816639" w:rsidRDefault="00816639" w:rsidP="00816639">
      <w:pPr>
        <w:pStyle w:val="EndNoteBibliography"/>
        <w:ind w:left="720" w:hanging="720"/>
      </w:pPr>
      <w:r w:rsidRPr="00816639">
        <w:lastRenderedPageBreak/>
        <w:t xml:space="preserve">Swanson, L. W., &amp; Mogenson, G. J. (1981). Neural mechanisms for the functional coupling of autonomic, endocrine and somatomotor responses in adaptive behavior. </w:t>
      </w:r>
      <w:r w:rsidRPr="00816639">
        <w:rPr>
          <w:i/>
        </w:rPr>
        <w:t>Brain Res</w:t>
      </w:r>
      <w:r w:rsidRPr="00816639">
        <w:t>,</w:t>
      </w:r>
      <w:r w:rsidRPr="00816639">
        <w:rPr>
          <w:i/>
        </w:rPr>
        <w:t xml:space="preserve"> 228</w:t>
      </w:r>
      <w:r w:rsidRPr="00816639">
        <w:t xml:space="preserve">(1), 1-34. </w:t>
      </w:r>
      <w:hyperlink r:id="rId135" w:history="1">
        <w:r w:rsidRPr="00816639">
          <w:rPr>
            <w:rStyle w:val="Hyperlink"/>
          </w:rPr>
          <w:t>https://doi.org/10.1016/0165-0173(81)90010-2</w:t>
        </w:r>
      </w:hyperlink>
      <w:r w:rsidRPr="00816639">
        <w:t xml:space="preserve"> </w:t>
      </w:r>
    </w:p>
    <w:p w14:paraId="228CA4D4" w14:textId="4295A07A" w:rsidR="00816639" w:rsidRPr="00816639" w:rsidRDefault="00816639" w:rsidP="00816639">
      <w:pPr>
        <w:pStyle w:val="EndNoteBibliography"/>
        <w:ind w:left="720" w:hanging="720"/>
      </w:pPr>
      <w:r w:rsidRPr="00816639">
        <w:t xml:space="preserve">Tamamaki, N., &amp; Nojyo, Y. (1995). Preservation of topography in the connections between the subiculum, field CA1, and the entorhinal cortex in rats. </w:t>
      </w:r>
      <w:r w:rsidRPr="00816639">
        <w:rPr>
          <w:i/>
        </w:rPr>
        <w:t>J Comp Neurol</w:t>
      </w:r>
      <w:r w:rsidRPr="00816639">
        <w:t>,</w:t>
      </w:r>
      <w:r w:rsidRPr="00816639">
        <w:rPr>
          <w:i/>
        </w:rPr>
        <w:t xml:space="preserve"> 353</w:t>
      </w:r>
      <w:r w:rsidRPr="00816639">
        <w:t xml:space="preserve">(3), 379-390. </w:t>
      </w:r>
      <w:hyperlink r:id="rId136" w:history="1">
        <w:r w:rsidRPr="00816639">
          <w:rPr>
            <w:rStyle w:val="Hyperlink"/>
          </w:rPr>
          <w:t>https://doi.org/10.1002/cne.903530306</w:t>
        </w:r>
      </w:hyperlink>
      <w:r w:rsidRPr="00816639">
        <w:t xml:space="preserve"> </w:t>
      </w:r>
    </w:p>
    <w:p w14:paraId="3A921AC4" w14:textId="4158D076" w:rsidR="00816639" w:rsidRPr="00816639" w:rsidRDefault="00816639" w:rsidP="00816639">
      <w:pPr>
        <w:pStyle w:val="EndNoteBibliography"/>
        <w:ind w:left="720" w:hanging="720"/>
      </w:pPr>
      <w:r w:rsidRPr="00816639">
        <w:t xml:space="preserve">Taube, J. S., Muller, R. U., &amp; Ranck, J. B., Jr. (1990). Head-direction cells recorded from the postsubiculum in freely moving rats. I. Description and quantitative analysis. </w:t>
      </w:r>
      <w:r w:rsidRPr="00816639">
        <w:rPr>
          <w:i/>
        </w:rPr>
        <w:t>J Neurosci</w:t>
      </w:r>
      <w:r w:rsidRPr="00816639">
        <w:t>,</w:t>
      </w:r>
      <w:r w:rsidRPr="00816639">
        <w:rPr>
          <w:i/>
        </w:rPr>
        <w:t xml:space="preserve"> 10</w:t>
      </w:r>
      <w:r w:rsidRPr="00816639">
        <w:t xml:space="preserve">(2), 420-435. </w:t>
      </w:r>
      <w:hyperlink r:id="rId137" w:history="1">
        <w:r w:rsidRPr="00816639">
          <w:rPr>
            <w:rStyle w:val="Hyperlink"/>
          </w:rPr>
          <w:t>https://doi.org/10.1523/JNEUROSCI.10-02-00420.1990</w:t>
        </w:r>
      </w:hyperlink>
      <w:r w:rsidRPr="00816639">
        <w:t xml:space="preserve"> </w:t>
      </w:r>
    </w:p>
    <w:p w14:paraId="4C3C83FF" w14:textId="45B900A2" w:rsidR="00816639" w:rsidRPr="00816639" w:rsidRDefault="00816639" w:rsidP="00816639">
      <w:pPr>
        <w:pStyle w:val="EndNoteBibliography"/>
        <w:ind w:left="720" w:hanging="720"/>
      </w:pPr>
      <w:r w:rsidRPr="00816639">
        <w:t xml:space="preserve">ter Wal, M., Linde-Domingo, J., Lifanov, J., Roux, F., Kolibius, L. D., Gollwitzer, S., Lang, J., Hamer, H., Rollings, D., Sawlani, V., Chelvarajah, R., Staresina, B., Hanslmayr, S., &amp; Wimber, M. (2021). Theta rhythmicity governs human behavior and hippocampal signals during memory-dependent tasks. </w:t>
      </w:r>
      <w:r w:rsidRPr="00816639">
        <w:rPr>
          <w:i/>
        </w:rPr>
        <w:t>Nat Commun</w:t>
      </w:r>
      <w:r w:rsidRPr="00816639">
        <w:t>,</w:t>
      </w:r>
      <w:r w:rsidRPr="00816639">
        <w:rPr>
          <w:i/>
        </w:rPr>
        <w:t xml:space="preserve"> 12</w:t>
      </w:r>
      <w:r w:rsidRPr="00816639">
        <w:t xml:space="preserve">(1), 7048. </w:t>
      </w:r>
      <w:hyperlink r:id="rId138" w:history="1">
        <w:r w:rsidRPr="00816639">
          <w:rPr>
            <w:rStyle w:val="Hyperlink"/>
          </w:rPr>
          <w:t>https://doi.org/10.1038/s41467-021-27323-3</w:t>
        </w:r>
      </w:hyperlink>
      <w:r w:rsidRPr="00816639">
        <w:t xml:space="preserve"> </w:t>
      </w:r>
    </w:p>
    <w:p w14:paraId="55E6E942" w14:textId="77777777" w:rsidR="00816639" w:rsidRPr="00816639" w:rsidRDefault="00816639" w:rsidP="00816639">
      <w:pPr>
        <w:pStyle w:val="EndNoteBibliography"/>
        <w:ind w:left="720" w:hanging="720"/>
      </w:pPr>
      <w:r w:rsidRPr="00816639">
        <w:t xml:space="preserve">Teyler, T. J., &amp; DiScenna, P. (1986). The hippocampal memory indexing theory. </w:t>
      </w:r>
      <w:r w:rsidRPr="00816639">
        <w:rPr>
          <w:i/>
        </w:rPr>
        <w:t>Behavioral neuroscience</w:t>
      </w:r>
      <w:r w:rsidRPr="00816639">
        <w:t>,</w:t>
      </w:r>
      <w:r w:rsidRPr="00816639">
        <w:rPr>
          <w:i/>
        </w:rPr>
        <w:t xml:space="preserve"> 100</w:t>
      </w:r>
      <w:r w:rsidRPr="00816639">
        <w:t xml:space="preserve">(2), 147. </w:t>
      </w:r>
    </w:p>
    <w:p w14:paraId="50635C1F" w14:textId="77777777" w:rsidR="00816639" w:rsidRPr="00816639" w:rsidRDefault="00816639" w:rsidP="00816639">
      <w:pPr>
        <w:pStyle w:val="EndNoteBibliography"/>
        <w:ind w:left="720" w:hanging="720"/>
      </w:pPr>
      <w:r w:rsidRPr="00816639">
        <w:t xml:space="preserve">Teyler, T. J., &amp; Rudy, J. W. (2007). The hippocampal indexing theory and episodic memory: updating the index. </w:t>
      </w:r>
      <w:r w:rsidRPr="00816639">
        <w:rPr>
          <w:i/>
        </w:rPr>
        <w:t>Hippocampus</w:t>
      </w:r>
      <w:r w:rsidRPr="00816639">
        <w:t>,</w:t>
      </w:r>
      <w:r w:rsidRPr="00816639">
        <w:rPr>
          <w:i/>
        </w:rPr>
        <w:t xml:space="preserve"> 17</w:t>
      </w:r>
      <w:r w:rsidRPr="00816639">
        <w:t xml:space="preserve">(12), 1158-1169. </w:t>
      </w:r>
    </w:p>
    <w:p w14:paraId="284BBE10" w14:textId="77777777" w:rsidR="00816639" w:rsidRPr="00816639" w:rsidRDefault="00816639" w:rsidP="00816639">
      <w:pPr>
        <w:pStyle w:val="EndNoteBibliography"/>
        <w:ind w:left="720" w:hanging="720"/>
      </w:pPr>
      <w:r w:rsidRPr="00816639">
        <w:t xml:space="preserve">Tulving, E. (2002). Episodic memory: From mind to brain. </w:t>
      </w:r>
      <w:r w:rsidRPr="00816639">
        <w:rPr>
          <w:i/>
        </w:rPr>
        <w:t>Annual review of psychology</w:t>
      </w:r>
      <w:r w:rsidRPr="00816639">
        <w:t>,</w:t>
      </w:r>
      <w:r w:rsidRPr="00816639">
        <w:rPr>
          <w:i/>
        </w:rPr>
        <w:t xml:space="preserve"> 53</w:t>
      </w:r>
      <w:r w:rsidRPr="00816639">
        <w:t xml:space="preserve">(1), 1-25. </w:t>
      </w:r>
    </w:p>
    <w:p w14:paraId="03D368D4" w14:textId="77777777" w:rsidR="00816639" w:rsidRPr="00816639" w:rsidRDefault="00816639" w:rsidP="00816639">
      <w:pPr>
        <w:pStyle w:val="EndNoteBibliography"/>
        <w:ind w:left="720" w:hanging="720"/>
      </w:pPr>
      <w:r w:rsidRPr="00816639">
        <w:t xml:space="preserve">Tulving, E. D., W (Ed.). (1972). </w:t>
      </w:r>
      <w:r w:rsidRPr="00816639">
        <w:rPr>
          <w:i/>
        </w:rPr>
        <w:t>Episodic and semantic memory</w:t>
      </w:r>
      <w:r w:rsidRPr="00816639">
        <w:t xml:space="preserve">. Academic Press. </w:t>
      </w:r>
    </w:p>
    <w:p w14:paraId="537A8E4B" w14:textId="77777777" w:rsidR="00816639" w:rsidRPr="00816639" w:rsidRDefault="00816639" w:rsidP="00816639">
      <w:pPr>
        <w:pStyle w:val="EndNoteBibliography"/>
        <w:ind w:left="720" w:hanging="720"/>
      </w:pPr>
      <w:r w:rsidRPr="00816639">
        <w:t xml:space="preserve">Umbach, G., Kantak, P., Jacobs, J., Kahana, M., Pfeiffer, B. E., Sperling, M., &amp; Lega, B. (2020). Time cells in the human hippocampus and entorhinal cortex support episodic memory. </w:t>
      </w:r>
      <w:r w:rsidRPr="00816639">
        <w:rPr>
          <w:i/>
        </w:rPr>
        <w:t>Proceedings of the National Academy of Sciences</w:t>
      </w:r>
      <w:r w:rsidRPr="00816639">
        <w:t>,</w:t>
      </w:r>
      <w:r w:rsidRPr="00816639">
        <w:rPr>
          <w:i/>
        </w:rPr>
        <w:t xml:space="preserve"> 117</w:t>
      </w:r>
      <w:r w:rsidRPr="00816639">
        <w:t xml:space="preserve">(45), 28463-28474. </w:t>
      </w:r>
    </w:p>
    <w:p w14:paraId="6452A69C" w14:textId="719ABE53" w:rsidR="00816639" w:rsidRPr="00816639" w:rsidRDefault="00816639" w:rsidP="00816639">
      <w:pPr>
        <w:pStyle w:val="EndNoteBibliography"/>
        <w:ind w:left="720" w:hanging="720"/>
      </w:pPr>
      <w:r w:rsidRPr="00816639">
        <w:t xml:space="preserve">Underwood, B. J. (1957). Interference and forgetting. </w:t>
      </w:r>
      <w:r w:rsidRPr="00816639">
        <w:rPr>
          <w:i/>
        </w:rPr>
        <w:t>Psychol Rev</w:t>
      </w:r>
      <w:r w:rsidRPr="00816639">
        <w:t>,</w:t>
      </w:r>
      <w:r w:rsidRPr="00816639">
        <w:rPr>
          <w:i/>
        </w:rPr>
        <w:t xml:space="preserve"> 64</w:t>
      </w:r>
      <w:r w:rsidRPr="00816639">
        <w:t xml:space="preserve">(1), 49-60. </w:t>
      </w:r>
      <w:hyperlink r:id="rId139" w:history="1">
        <w:r w:rsidRPr="00816639">
          <w:rPr>
            <w:rStyle w:val="Hyperlink"/>
          </w:rPr>
          <w:t>https://doi.org/10.1037/h0044616</w:t>
        </w:r>
      </w:hyperlink>
      <w:r w:rsidRPr="00816639">
        <w:t xml:space="preserve"> </w:t>
      </w:r>
    </w:p>
    <w:p w14:paraId="3CE35D2B" w14:textId="32291DC1" w:rsidR="00816639" w:rsidRPr="00816639" w:rsidRDefault="00816639" w:rsidP="00816639">
      <w:pPr>
        <w:pStyle w:val="EndNoteBibliography"/>
        <w:ind w:left="720" w:hanging="720"/>
      </w:pPr>
      <w:r w:rsidRPr="00816639">
        <w:t xml:space="preserve">Vaz, A. P., Inati, S. K., Brunel, N., &amp; Zaghloul, K. A. (2019). Coupled ripple oscillations between the medial temporal lobe and neocortex retrieve human memory. </w:t>
      </w:r>
      <w:r w:rsidRPr="00816639">
        <w:rPr>
          <w:i/>
        </w:rPr>
        <w:t>science</w:t>
      </w:r>
      <w:r w:rsidRPr="00816639">
        <w:t>,</w:t>
      </w:r>
      <w:r w:rsidRPr="00816639">
        <w:rPr>
          <w:i/>
        </w:rPr>
        <w:t xml:space="preserve"> 363</w:t>
      </w:r>
      <w:r w:rsidRPr="00816639">
        <w:t xml:space="preserve">(6430), 975-978. </w:t>
      </w:r>
      <w:hyperlink r:id="rId140" w:history="1">
        <w:r w:rsidRPr="00816639">
          <w:rPr>
            <w:rStyle w:val="Hyperlink"/>
          </w:rPr>
          <w:t>https://doi.org/10.1126/science.aau8956</w:t>
        </w:r>
      </w:hyperlink>
      <w:r w:rsidRPr="00816639">
        <w:t xml:space="preserve"> </w:t>
      </w:r>
    </w:p>
    <w:p w14:paraId="6A503019" w14:textId="213D6906" w:rsidR="00816639" w:rsidRPr="00816639" w:rsidRDefault="00816639" w:rsidP="00816639">
      <w:pPr>
        <w:pStyle w:val="EndNoteBibliography"/>
        <w:ind w:left="720" w:hanging="720"/>
      </w:pPr>
      <w:r w:rsidRPr="00816639">
        <w:t xml:space="preserve">Vetere, G., Tran, L. M., Moberg, S., Steadman, P. E., Restivo, L., Morrison, F. G., Ressler, K. J., Josselyn, S. A., &amp; Frankland, P. W. (2019). Memory formation in the absence of experience. </w:t>
      </w:r>
      <w:r w:rsidRPr="00816639">
        <w:rPr>
          <w:i/>
        </w:rPr>
        <w:t>Nat Neurosci</w:t>
      </w:r>
      <w:r w:rsidRPr="00816639">
        <w:t>,</w:t>
      </w:r>
      <w:r w:rsidRPr="00816639">
        <w:rPr>
          <w:i/>
        </w:rPr>
        <w:t xml:space="preserve"> 22</w:t>
      </w:r>
      <w:r w:rsidRPr="00816639">
        <w:t xml:space="preserve">(6), 933-940. </w:t>
      </w:r>
      <w:hyperlink r:id="rId141" w:history="1">
        <w:r w:rsidRPr="00816639">
          <w:rPr>
            <w:rStyle w:val="Hyperlink"/>
          </w:rPr>
          <w:t>https://doi.org/10.1038/s41593-019-0389-0</w:t>
        </w:r>
      </w:hyperlink>
      <w:r w:rsidRPr="00816639">
        <w:t xml:space="preserve"> </w:t>
      </w:r>
    </w:p>
    <w:p w14:paraId="57583AFA" w14:textId="6595775F" w:rsidR="00816639" w:rsidRPr="00816639" w:rsidRDefault="00816639" w:rsidP="00816639">
      <w:pPr>
        <w:pStyle w:val="EndNoteBibliography"/>
        <w:ind w:left="720" w:hanging="720"/>
      </w:pPr>
      <w:r w:rsidRPr="00816639">
        <w:t xml:space="preserve">Ward, A. A., &amp; Thomas, L. B. (1955). The electrical activity of single units in the cerebral cortex of man. </w:t>
      </w:r>
      <w:r w:rsidRPr="00816639">
        <w:rPr>
          <w:i/>
        </w:rPr>
        <w:t>Electroencephalogr Clin Neurophysiol</w:t>
      </w:r>
      <w:r w:rsidRPr="00816639">
        <w:t>,</w:t>
      </w:r>
      <w:r w:rsidRPr="00816639">
        <w:rPr>
          <w:i/>
        </w:rPr>
        <w:t xml:space="preserve"> 7</w:t>
      </w:r>
      <w:r w:rsidRPr="00816639">
        <w:t xml:space="preserve">(1), 135-136. </w:t>
      </w:r>
      <w:hyperlink r:id="rId142" w:history="1">
        <w:r w:rsidRPr="00816639">
          <w:rPr>
            <w:rStyle w:val="Hyperlink"/>
          </w:rPr>
          <w:t>https://doi.org/10.1016/0013-4694(55)90067-5</w:t>
        </w:r>
      </w:hyperlink>
      <w:r w:rsidRPr="00816639">
        <w:t xml:space="preserve"> </w:t>
      </w:r>
    </w:p>
    <w:p w14:paraId="73252AE4" w14:textId="6F02936D" w:rsidR="00816639" w:rsidRPr="00816639" w:rsidRDefault="00816639" w:rsidP="00816639">
      <w:pPr>
        <w:pStyle w:val="EndNoteBibliography"/>
        <w:ind w:left="720" w:hanging="720"/>
      </w:pPr>
      <w:r w:rsidRPr="00816639">
        <w:t xml:space="preserve">Whittingstall, K., &amp; Logothetis, N. K. (2009). Frequency-band coupling in surface EEG reflects spiking activity in monkey visual cortex. </w:t>
      </w:r>
      <w:r w:rsidRPr="00816639">
        <w:rPr>
          <w:i/>
        </w:rPr>
        <w:t>Neuron</w:t>
      </w:r>
      <w:r w:rsidRPr="00816639">
        <w:t>,</w:t>
      </w:r>
      <w:r w:rsidRPr="00816639">
        <w:rPr>
          <w:i/>
        </w:rPr>
        <w:t xml:space="preserve"> 64</w:t>
      </w:r>
      <w:r w:rsidRPr="00816639">
        <w:t xml:space="preserve">(2), 281-289. </w:t>
      </w:r>
      <w:hyperlink r:id="rId143" w:history="1">
        <w:r w:rsidRPr="00816639">
          <w:rPr>
            <w:rStyle w:val="Hyperlink"/>
          </w:rPr>
          <w:t>https://doi.org/10.1016/j.neuron.2009.08.016</w:t>
        </w:r>
      </w:hyperlink>
      <w:r w:rsidRPr="00816639">
        <w:t xml:space="preserve"> </w:t>
      </w:r>
    </w:p>
    <w:p w14:paraId="4E54CAF6" w14:textId="4C384F2E" w:rsidR="00816639" w:rsidRPr="00816639" w:rsidRDefault="00816639" w:rsidP="00816639">
      <w:pPr>
        <w:pStyle w:val="EndNoteBibliography"/>
        <w:ind w:left="720" w:hanging="720"/>
      </w:pPr>
      <w:r w:rsidRPr="00816639">
        <w:t xml:space="preserve">Williams, L. E., &amp; Bargh, J. A. (2008). Experiencing physical warmth promotes interpersonal warmth. </w:t>
      </w:r>
      <w:r w:rsidRPr="00816639">
        <w:rPr>
          <w:i/>
        </w:rPr>
        <w:t>science</w:t>
      </w:r>
      <w:r w:rsidRPr="00816639">
        <w:t>,</w:t>
      </w:r>
      <w:r w:rsidRPr="00816639">
        <w:rPr>
          <w:i/>
        </w:rPr>
        <w:t xml:space="preserve"> 322</w:t>
      </w:r>
      <w:r w:rsidRPr="00816639">
        <w:t xml:space="preserve">(5901), 606-607. </w:t>
      </w:r>
      <w:hyperlink r:id="rId144" w:history="1">
        <w:r w:rsidRPr="00816639">
          <w:rPr>
            <w:rStyle w:val="Hyperlink"/>
          </w:rPr>
          <w:t>https://doi.org/10.1126/science.1162548</w:t>
        </w:r>
      </w:hyperlink>
      <w:r w:rsidRPr="00816639">
        <w:t xml:space="preserve"> </w:t>
      </w:r>
    </w:p>
    <w:p w14:paraId="632879A8" w14:textId="44E097E8" w:rsidR="00816639" w:rsidRPr="00816639" w:rsidRDefault="00816639" w:rsidP="00816639">
      <w:pPr>
        <w:pStyle w:val="EndNoteBibliography"/>
        <w:ind w:left="720" w:hanging="720"/>
      </w:pPr>
      <w:r w:rsidRPr="00816639">
        <w:t xml:space="preserve">Winson, J. (1978). Loss of hippocampal theta rhythm results in spatial memory deficit in the rat. </w:t>
      </w:r>
      <w:r w:rsidRPr="00816639">
        <w:rPr>
          <w:i/>
        </w:rPr>
        <w:t>science</w:t>
      </w:r>
      <w:r w:rsidRPr="00816639">
        <w:t>,</w:t>
      </w:r>
      <w:r w:rsidRPr="00816639">
        <w:rPr>
          <w:i/>
        </w:rPr>
        <w:t xml:space="preserve"> 201</w:t>
      </w:r>
      <w:r w:rsidRPr="00816639">
        <w:t xml:space="preserve">(4351), 160-163. </w:t>
      </w:r>
      <w:hyperlink r:id="rId145" w:history="1">
        <w:r w:rsidRPr="00816639">
          <w:rPr>
            <w:rStyle w:val="Hyperlink"/>
          </w:rPr>
          <w:t>https://doi.org/10.1126/science.663646</w:t>
        </w:r>
      </w:hyperlink>
      <w:r w:rsidRPr="00816639">
        <w:t xml:space="preserve"> </w:t>
      </w:r>
    </w:p>
    <w:p w14:paraId="50C5A2C9" w14:textId="77777777" w:rsidR="00816639" w:rsidRPr="00816639" w:rsidRDefault="00816639" w:rsidP="00816639">
      <w:pPr>
        <w:pStyle w:val="EndNoteBibliography"/>
        <w:ind w:left="720" w:hanging="720"/>
      </w:pPr>
      <w:r w:rsidRPr="00816639">
        <w:t xml:space="preserve">Wixted, J. T., Goldinger, S. D., Squire, L. R., Kuhn, J. R., Papesh, M. H., Smith, K. A., Treiman, D. M., &amp; Steinmetz, P. N. (2018). Coding of episodic memory in the human hippocampus. </w:t>
      </w:r>
      <w:r w:rsidRPr="00816639">
        <w:rPr>
          <w:i/>
        </w:rPr>
        <w:t>Proceedings of the National Academy of Sciences</w:t>
      </w:r>
      <w:r w:rsidRPr="00816639">
        <w:t>,</w:t>
      </w:r>
      <w:r w:rsidRPr="00816639">
        <w:rPr>
          <w:i/>
        </w:rPr>
        <w:t xml:space="preserve"> 115</w:t>
      </w:r>
      <w:r w:rsidRPr="00816639">
        <w:t xml:space="preserve">(5), 1093-1098. </w:t>
      </w:r>
    </w:p>
    <w:p w14:paraId="1A214E9F" w14:textId="77777777" w:rsidR="00816639" w:rsidRPr="00816639" w:rsidRDefault="00816639" w:rsidP="00816639">
      <w:pPr>
        <w:pStyle w:val="EndNoteBibliography"/>
        <w:ind w:left="720" w:hanging="720"/>
      </w:pPr>
      <w:r w:rsidRPr="00816639">
        <w:t xml:space="preserve">Wixted, J. T., Squire, L. R., Jang, Y., Papesh, M. H., Goldinger, S. D., Kuhn, J. R., Smith, K. A., Treiman, D. M., &amp; Steinmetz, P. N. (2014). Sparse and distributed coding of episodic memory in neurons of the human hippocampus. </w:t>
      </w:r>
      <w:r w:rsidRPr="00816639">
        <w:rPr>
          <w:i/>
        </w:rPr>
        <w:t>Proceedings of the National Academy of Sciences</w:t>
      </w:r>
      <w:r w:rsidRPr="00816639">
        <w:t>,</w:t>
      </w:r>
      <w:r w:rsidRPr="00816639">
        <w:rPr>
          <w:i/>
        </w:rPr>
        <w:t xml:space="preserve"> 111</w:t>
      </w:r>
      <w:r w:rsidRPr="00816639">
        <w:t xml:space="preserve">(26), 9621-9626. </w:t>
      </w:r>
    </w:p>
    <w:p w14:paraId="3334DB66" w14:textId="3DACD09A" w:rsidR="00816639" w:rsidRPr="00816639" w:rsidRDefault="00816639" w:rsidP="00816639">
      <w:pPr>
        <w:pStyle w:val="EndNoteBibliography"/>
        <w:ind w:left="720" w:hanging="720"/>
      </w:pPr>
      <w:r w:rsidRPr="00816639">
        <w:t xml:space="preserve">World Health Organization. (2019). </w:t>
      </w:r>
      <w:r w:rsidRPr="00816639">
        <w:rPr>
          <w:i/>
        </w:rPr>
        <w:t>ICD-11: International classification of diseases (11th revision).</w:t>
      </w:r>
      <w:r w:rsidRPr="00816639">
        <w:t xml:space="preserve"> </w:t>
      </w:r>
      <w:hyperlink r:id="rId146" w:history="1">
        <w:r w:rsidRPr="00816639">
          <w:rPr>
            <w:rStyle w:val="Hyperlink"/>
          </w:rPr>
          <w:t>https://icd.who.int/</w:t>
        </w:r>
      </w:hyperlink>
      <w:r w:rsidRPr="00816639">
        <w:t xml:space="preserve"> </w:t>
      </w:r>
    </w:p>
    <w:p w14:paraId="7BF3FB9A" w14:textId="18D55AEE" w:rsidR="00816639" w:rsidRPr="00816639" w:rsidRDefault="00816639" w:rsidP="00816639">
      <w:pPr>
        <w:pStyle w:val="EndNoteBibliography"/>
        <w:ind w:left="720" w:hanging="720"/>
      </w:pPr>
      <w:r w:rsidRPr="00816639">
        <w:t xml:space="preserve">World Health Organization. (2022). </w:t>
      </w:r>
      <w:r w:rsidRPr="00816639">
        <w:rPr>
          <w:i/>
        </w:rPr>
        <w:t>Dementia.</w:t>
      </w:r>
      <w:r w:rsidRPr="00816639">
        <w:t xml:space="preserve"> Retrieved 31.01.2023 from </w:t>
      </w:r>
      <w:hyperlink r:id="rId147" w:history="1">
        <w:r w:rsidRPr="00816639">
          <w:rPr>
            <w:rStyle w:val="Hyperlink"/>
          </w:rPr>
          <w:t>https://www.who.int/news-room/fact-sheets/detail/dementia</w:t>
        </w:r>
      </w:hyperlink>
    </w:p>
    <w:p w14:paraId="3AB43B57" w14:textId="1CA80994" w:rsidR="00816639" w:rsidRPr="00816639" w:rsidRDefault="00816639" w:rsidP="00816639">
      <w:pPr>
        <w:pStyle w:val="EndNoteBibliography"/>
        <w:ind w:left="720" w:hanging="720"/>
      </w:pPr>
      <w:r w:rsidRPr="00816639">
        <w:t xml:space="preserve">Yokose, J., Okubo-Suzuki, R., Nomoto, M., Ohkawa, N., Nishizono, H., Suzuki, A., Matsuo, M., Tsujimura, S., Takahashi, Y., Nagase, M., Watabe, A. M., Sasahara, M., Kato, F., &amp; Inokuchi, </w:t>
      </w:r>
      <w:r w:rsidRPr="00816639">
        <w:lastRenderedPageBreak/>
        <w:t xml:space="preserve">K. (2017). Overlapping memory trace indispensable for linking, but not recalling, individual memories. </w:t>
      </w:r>
      <w:r w:rsidRPr="00816639">
        <w:rPr>
          <w:i/>
        </w:rPr>
        <w:t>science</w:t>
      </w:r>
      <w:r w:rsidRPr="00816639">
        <w:t>,</w:t>
      </w:r>
      <w:r w:rsidRPr="00816639">
        <w:rPr>
          <w:i/>
        </w:rPr>
        <w:t xml:space="preserve"> 355</w:t>
      </w:r>
      <w:r w:rsidRPr="00816639">
        <w:t xml:space="preserve">(6323), 398-403. </w:t>
      </w:r>
      <w:hyperlink r:id="rId148" w:history="1">
        <w:r w:rsidRPr="00816639">
          <w:rPr>
            <w:rStyle w:val="Hyperlink"/>
          </w:rPr>
          <w:t>https://doi.org/10.1126/science.aal2690</w:t>
        </w:r>
      </w:hyperlink>
      <w:r w:rsidRPr="00816639">
        <w:t xml:space="preserve"> </w:t>
      </w:r>
    </w:p>
    <w:p w14:paraId="0CF70D2D" w14:textId="2803617D" w:rsidR="00816639" w:rsidRPr="00816639" w:rsidRDefault="00816639" w:rsidP="00816639">
      <w:pPr>
        <w:pStyle w:val="EndNoteBibliography"/>
        <w:ind w:left="720" w:hanging="720"/>
      </w:pPr>
      <w:r w:rsidRPr="00816639">
        <w:t xml:space="preserve">Zheng, J., Schjetnan, A. G. P., Yebra, M., Gomes, B. A., Mosher, C. P., Kalia, S. K., Valiante, T. A., Mamelak, A. N., Kreiman, G., &amp; Rutishauser, U. (2022). Neurons detect cognitive boundaries to structure episodic memories in humans. </w:t>
      </w:r>
      <w:r w:rsidRPr="00816639">
        <w:rPr>
          <w:i/>
        </w:rPr>
        <w:t>Nat Neurosci</w:t>
      </w:r>
      <w:r w:rsidRPr="00816639">
        <w:t>,</w:t>
      </w:r>
      <w:r w:rsidRPr="00816639">
        <w:rPr>
          <w:i/>
        </w:rPr>
        <w:t xml:space="preserve"> 25</w:t>
      </w:r>
      <w:r w:rsidRPr="00816639">
        <w:t xml:space="preserve">(3), 358-368. </w:t>
      </w:r>
      <w:hyperlink r:id="rId149" w:history="1">
        <w:r w:rsidRPr="00816639">
          <w:rPr>
            <w:rStyle w:val="Hyperlink"/>
          </w:rPr>
          <w:t>https://doi.org/10.1038/s41593-022-01020-w</w:t>
        </w:r>
      </w:hyperlink>
      <w:r w:rsidRPr="00816639">
        <w:t xml:space="preserve"> </w:t>
      </w:r>
    </w:p>
    <w:p w14:paraId="7FDAFDC2" w14:textId="6DE53389" w:rsidR="00F217DA" w:rsidRPr="009939EF" w:rsidRDefault="00D60A7C" w:rsidP="001E1470">
      <w:pPr>
        <w:rPr>
          <w:rFonts w:ascii="Times New Roman" w:hAnsi="Times New Roman" w:cs="Times New Roman"/>
          <w:sz w:val="24"/>
          <w:szCs w:val="24"/>
        </w:rPr>
      </w:pPr>
      <w:r>
        <w:rPr>
          <w:rFonts w:ascii="Times New Roman" w:hAnsi="Times New Roman" w:cs="Times New Roman"/>
          <w:sz w:val="24"/>
          <w:szCs w:val="24"/>
        </w:rPr>
        <w:fldChar w:fldCharType="end"/>
      </w:r>
    </w:p>
    <w:sectPr w:rsidR="00F217DA" w:rsidRPr="009939EF" w:rsidSect="001E1470">
      <w:pgSz w:w="11906" w:h="16838"/>
      <w:pgMar w:top="1021" w:right="851" w:bottom="1021" w:left="851" w:header="709" w:footer="709" w:gutter="141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uca Kolibius (PGR)" w:date="2023-01-17T12:06:00Z" w:initials="LK(">
    <w:p w14:paraId="2FAF3AE9" w14:textId="77777777" w:rsidR="001E1470" w:rsidRDefault="001E1470" w:rsidP="001E1470">
      <w:pPr>
        <w:pStyle w:val="CommentText"/>
      </w:pPr>
      <w:r>
        <w:rPr>
          <w:rStyle w:val="CommentReference"/>
        </w:rPr>
        <w:annotationRef/>
      </w:r>
      <w:r>
        <w:t>Piccolino, M. (1998). Animal electricity and the birth of electrophysiology: the legacy of Luigi Galvani. Brain research bulletin, 46(5), 381-407.</w:t>
      </w:r>
    </w:p>
    <w:p w14:paraId="7073C8E9" w14:textId="77777777" w:rsidR="001E1470" w:rsidRDefault="001E1470" w:rsidP="001E1470">
      <w:pPr>
        <w:pStyle w:val="CommentText"/>
      </w:pPr>
    </w:p>
    <w:p w14:paraId="24EF8027" w14:textId="77777777" w:rsidR="001E1470" w:rsidRDefault="001E1470" w:rsidP="001E1470">
      <w:pPr>
        <w:pStyle w:val="CommentText"/>
      </w:pPr>
      <w:r>
        <w:t>Galvani, L. (1791). De viribus electricitatis in motu musculari. Commentarius. De Bonoiensi Scientiarum et Artium Intituo atque Academie Commentarii, 7, 363-418.</w:t>
      </w:r>
    </w:p>
  </w:comment>
  <w:comment w:id="3" w:author="Simon Hanslmayr" w:date="2023-01-23T17:33:00Z" w:initials="SH">
    <w:p w14:paraId="131430D0" w14:textId="4D7F54C9" w:rsidR="001E1470" w:rsidRDefault="001E1470" w:rsidP="001E1470">
      <w:r>
        <w:rPr>
          <w:rStyle w:val="CommentReference"/>
        </w:rPr>
        <w:annotationRef/>
      </w:r>
      <w:r>
        <w:rPr>
          <w:sz w:val="20"/>
          <w:szCs w:val="20"/>
        </w:rPr>
        <w:t xml:space="preserve">This should be a bit more extensive. You don’t mention Tulving, who essentially came up with the term episodic memory. Also, the taxonomy of memory according to Squire should be a more elaborated on. </w:t>
      </w:r>
    </w:p>
  </w:comment>
  <w:comment w:id="4" w:author="Luca Kolibius (PGR)" w:date="2023-01-31T01:56:00Z" w:initials="LK(">
    <w:p w14:paraId="3D8B7F63" w14:textId="77777777" w:rsidR="00001ECB" w:rsidRDefault="00001ECB" w:rsidP="0061031D">
      <w:pPr>
        <w:pStyle w:val="CommentText"/>
      </w:pPr>
      <w:r>
        <w:rPr>
          <w:rStyle w:val="CommentReference"/>
        </w:rPr>
        <w:annotationRef/>
      </w:r>
      <w:r>
        <w:t>Add BF schematic? Maybe from a posterß</w:t>
      </w:r>
    </w:p>
  </w:comment>
  <w:comment w:id="5" w:author="Luca Kolibius (PGR)" w:date="2023-01-31T02:18:00Z" w:initials="LK(">
    <w:p w14:paraId="71A2AC3B" w14:textId="77777777" w:rsidR="0056503B" w:rsidRDefault="0056503B" w:rsidP="00AE4F37">
      <w:pPr>
        <w:pStyle w:val="CommentText"/>
      </w:pPr>
      <w:r>
        <w:rPr>
          <w:rStyle w:val="CommentReference"/>
        </w:rPr>
        <w:annotationRef/>
      </w:r>
      <w:r>
        <w:t>Also consider adding that H. M. as an amnestic patient was able to form new implicit memories creating a biological basis for separating implicit and explicit/declarative memories</w:t>
      </w:r>
    </w:p>
  </w:comment>
  <w:comment w:id="6" w:author="Simon Hanslmayr" w:date="2023-01-23T17:15:00Z" w:initials="SH">
    <w:p w14:paraId="2EB2AC32" w14:textId="441609BE" w:rsidR="001E1470" w:rsidRDefault="001E1470" w:rsidP="001E1470">
      <w:r>
        <w:rPr>
          <w:rStyle w:val="CommentReference"/>
        </w:rPr>
        <w:annotationRef/>
      </w:r>
      <w:r>
        <w:rPr>
          <w:sz w:val="20"/>
          <w:szCs w:val="20"/>
        </w:rPr>
        <w:t>Okay, that is somewhat funny, but it is obviously not realistic. Besides, it suggests a bit of grandeur (i.e. a random person having read your thesis and finding it great ?!). I suggest you with something more realistic and humble.</w:t>
      </w:r>
    </w:p>
  </w:comment>
  <w:comment w:id="7" w:author="Luca Kolibius (PGR)" w:date="2023-01-27T01:43:00Z" w:initials="LK(">
    <w:p w14:paraId="1784C266" w14:textId="77777777" w:rsidR="001E1470" w:rsidRDefault="001E1470" w:rsidP="001E1470">
      <w:pPr>
        <w:pStyle w:val="CommentText"/>
      </w:pPr>
      <w:r>
        <w:rPr>
          <w:rStyle w:val="CommentReference"/>
        </w:rPr>
        <w:annotationRef/>
      </w:r>
      <w:r>
        <w:t>I'm not humble.</w:t>
      </w:r>
    </w:p>
  </w:comment>
  <w:comment w:id="8" w:author="Luca Kolibius (PGR)" w:date="2023-01-28T17:38:00Z" w:initials="LK(">
    <w:p w14:paraId="2D84FE1F" w14:textId="77777777" w:rsidR="00EB6C6A" w:rsidRDefault="00EB6C6A" w:rsidP="00846F55">
      <w:pPr>
        <w:pStyle w:val="CommentText"/>
      </w:pPr>
      <w:r>
        <w:rPr>
          <w:rStyle w:val="CommentReference"/>
        </w:rPr>
        <w:annotationRef/>
      </w:r>
      <w:r>
        <w:t>Cohen and Squire, 1980 shows that implicit memories are spared in amnesitc patients</w:t>
      </w:r>
    </w:p>
  </w:comment>
  <w:comment w:id="9" w:author="Luca Kolibius (PGR)" w:date="2023-01-28T17:41:00Z" w:initials="LK(">
    <w:p w14:paraId="1D424E6B" w14:textId="77777777" w:rsidR="00EB6C6A" w:rsidRDefault="00EB6C6A">
      <w:pPr>
        <w:pStyle w:val="CommentText"/>
      </w:pPr>
      <w:r>
        <w:rPr>
          <w:rStyle w:val="CommentReference"/>
        </w:rPr>
        <w:annotationRef/>
      </w:r>
      <w:r>
        <w:t>The hippocampus binds neocortical sites together to form a memory</w:t>
      </w:r>
    </w:p>
    <w:p w14:paraId="6778C95A" w14:textId="77777777" w:rsidR="00EB6C6A" w:rsidRDefault="00EB6C6A" w:rsidP="00992F1D">
      <w:pPr>
        <w:pStyle w:val="CommentText"/>
      </w:pPr>
      <w:r>
        <w:t>Hippocampus important for declarative memory, nondeclarative memories don't require the hippocampus</w:t>
      </w:r>
    </w:p>
  </w:comment>
  <w:comment w:id="10" w:author="Luca Kolibius (PGR)" w:date="2023-01-28T17:39:00Z" w:initials="LK(">
    <w:p w14:paraId="79890760" w14:textId="599E74E8" w:rsidR="00EB6C6A" w:rsidRDefault="00EB6C6A">
      <w:pPr>
        <w:pStyle w:val="CommentText"/>
      </w:pPr>
      <w:r>
        <w:rPr>
          <w:rStyle w:val="CommentReference"/>
        </w:rPr>
        <w:annotationRef/>
      </w:r>
      <w:r>
        <w:t>The hippocampus binds neocortical sites together to form a memory</w:t>
      </w:r>
    </w:p>
    <w:p w14:paraId="13C84B50" w14:textId="77777777" w:rsidR="00EB6C6A" w:rsidRDefault="00EB6C6A" w:rsidP="00E308F2">
      <w:pPr>
        <w:pStyle w:val="CommentText"/>
      </w:pPr>
      <w:r>
        <w:t>Hippocampus important for declarative memory, nondeclarative memories don't require the hippocampus</w:t>
      </w:r>
    </w:p>
  </w:comment>
  <w:comment w:id="11" w:author="Simon Hanslmayr" w:date="2023-01-23T17:18:00Z" w:initials="SH">
    <w:p w14:paraId="05D884EE" w14:textId="77777777" w:rsidR="004A2D49" w:rsidRDefault="004A2D49" w:rsidP="004A2D49">
      <w:r>
        <w:rPr>
          <w:rStyle w:val="CommentReference"/>
        </w:rPr>
        <w:annotationRef/>
      </w:r>
      <w:r>
        <w:rPr>
          <w:sz w:val="20"/>
          <w:szCs w:val="20"/>
        </w:rPr>
        <w:t>Or is it suffer? Not sure … better ask a native speaker.</w:t>
      </w:r>
    </w:p>
  </w:comment>
  <w:comment w:id="12" w:author="Luca Kolibius (PGR)" w:date="2023-01-26T19:34:00Z" w:initials="LK(">
    <w:p w14:paraId="5E7054C8" w14:textId="77777777" w:rsidR="004A2D49" w:rsidRDefault="004A2D49" w:rsidP="004A2D49">
      <w:pPr>
        <w:pStyle w:val="CommentText"/>
      </w:pPr>
      <w:r>
        <w:rPr>
          <w:rStyle w:val="CommentReference"/>
        </w:rPr>
        <w:annotationRef/>
      </w:r>
      <w:r>
        <w:t>suffers is correct</w:t>
      </w:r>
    </w:p>
  </w:comment>
  <w:comment w:id="13" w:author="Simon Hanslmayr" w:date="2023-01-23T17:19:00Z" w:initials="SH">
    <w:p w14:paraId="5885280B" w14:textId="77777777" w:rsidR="001E1470" w:rsidRDefault="001E1470" w:rsidP="001E1470">
      <w:r>
        <w:rPr>
          <w:rStyle w:val="CommentReference"/>
        </w:rPr>
        <w:annotationRef/>
      </w:r>
      <w:r>
        <w:rPr>
          <w:sz w:val="20"/>
          <w:szCs w:val="20"/>
        </w:rPr>
        <w:t>Intracranial, right?</w:t>
      </w:r>
    </w:p>
  </w:comment>
  <w:comment w:id="14" w:author="Simon Hanslmayr" w:date="2023-01-23T17:21:00Z" w:initials="SH">
    <w:p w14:paraId="075E2390" w14:textId="77777777" w:rsidR="001E1470" w:rsidRDefault="001E1470" w:rsidP="001E1470">
      <w:r>
        <w:rPr>
          <w:rStyle w:val="CommentReference"/>
        </w:rPr>
        <w:annotationRef/>
      </w:r>
      <w:r>
        <w:rPr>
          <w:sz w:val="20"/>
          <w:szCs w:val="20"/>
        </w:rPr>
        <w:t>Actually, in the Adtech version we use its 38 microns … maybe say ~40 microns?</w:t>
      </w:r>
    </w:p>
  </w:comment>
  <w:comment w:id="15" w:author="Luca Kolibius (PGR)" w:date="2023-01-31T03:45:00Z" w:initials="LK(">
    <w:p w14:paraId="6881F676" w14:textId="77777777" w:rsidR="00C555D2" w:rsidRDefault="00C555D2" w:rsidP="00072736">
      <w:pPr>
        <w:pStyle w:val="CommentText"/>
      </w:pPr>
      <w:r>
        <w:rPr>
          <w:rStyle w:val="CommentReference"/>
        </w:rPr>
        <w:annotationRef/>
      </w:r>
      <w:r>
        <w:t>Check bibliography</w:t>
      </w:r>
    </w:p>
  </w:comment>
  <w:comment w:id="16" w:author="Simon Hanslmayr" w:date="2023-01-23T17:48:00Z" w:initials="SH">
    <w:p w14:paraId="0A70D140" w14:textId="3C3A866C" w:rsidR="001E1470" w:rsidRDefault="001E1470" w:rsidP="001E1470">
      <w:r>
        <w:rPr>
          <w:rStyle w:val="CommentReference"/>
        </w:rPr>
        <w:annotationRef/>
      </w:r>
      <w:r>
        <w:rPr>
          <w:sz w:val="20"/>
          <w:szCs w:val="20"/>
        </w:rPr>
        <w:t>A concluding statement would be helpful here to summarise the above and highlight its relevance for human memory studies.</w:t>
      </w:r>
    </w:p>
  </w:comment>
  <w:comment w:id="17" w:author="Luca Kolibius (PGR)" w:date="2023-01-26T21:17:00Z" w:initials="LK(">
    <w:p w14:paraId="25183914" w14:textId="77777777" w:rsidR="001E1470" w:rsidRDefault="001E1470" w:rsidP="001E1470">
      <w:pPr>
        <w:pStyle w:val="CommentText"/>
      </w:pPr>
      <w:r>
        <w:rPr>
          <w:rStyle w:val="CommentReference"/>
        </w:rPr>
        <w:annotationRef/>
      </w:r>
      <w:r>
        <w:t>done</w:t>
      </w:r>
    </w:p>
  </w:comment>
  <w:comment w:id="402" w:author="Simon Hanslmayr [2]" w:date="2023-01-27T13:50:00Z" w:initials="SH">
    <w:p w14:paraId="14CD7BC9" w14:textId="5540CE7E" w:rsidR="001E1470" w:rsidRDefault="001E1470" w:rsidP="001E1470">
      <w:r>
        <w:rPr>
          <w:rStyle w:val="CommentReference"/>
        </w:rPr>
        <w:annotationRef/>
      </w:r>
      <w:r>
        <w:rPr>
          <w:sz w:val="20"/>
        </w:rPr>
        <w:t>Which is double to CCs (~10%). I would say that. Also, you could try and motivate why ESNs should be spatially clustered, which is another important factor for seeing that activity in HFP.</w:t>
      </w:r>
    </w:p>
  </w:comment>
  <w:comment w:id="403" w:author="Simon Hanslmayr" w:date="2023-01-04T14:00:00Z" w:initials="SH">
    <w:p w14:paraId="2A127D00" w14:textId="77777777" w:rsidR="001E1470" w:rsidRDefault="001E1470" w:rsidP="001E1470">
      <w:r>
        <w:rPr>
          <w:rStyle w:val="CommentReference"/>
        </w:rPr>
        <w:annotationRef/>
      </w:r>
      <w:r>
        <w:rPr>
          <w:sz w:val="20"/>
        </w:rPr>
        <w:t>I think present tense is preferred here, but might be a matter of taste.</w:t>
      </w:r>
    </w:p>
  </w:comment>
  <w:comment w:id="404" w:author="Simon Hanslmayr [2]" w:date="2023-01-27T14:18:00Z" w:initials="SH">
    <w:p w14:paraId="22523E92" w14:textId="77777777" w:rsidR="001E1470" w:rsidRDefault="001E1470" w:rsidP="001E1470">
      <w:r>
        <w:rPr>
          <w:rStyle w:val="CommentReference"/>
        </w:rPr>
        <w:annotationRef/>
      </w:r>
      <w:r>
        <w:rPr>
          <w:sz w:val="20"/>
        </w:rPr>
        <w:t>How was the data referenced?</w:t>
      </w:r>
    </w:p>
  </w:comment>
  <w:comment w:id="405" w:author="Luca Kolibius (PGR)" w:date="2023-01-27T20:15:00Z" w:initials="LK(">
    <w:p w14:paraId="48372B26" w14:textId="77777777" w:rsidR="001E1470" w:rsidRDefault="001E1470" w:rsidP="001E1470">
      <w:pPr>
        <w:pStyle w:val="CommentText"/>
      </w:pPr>
      <w:r>
        <w:rPr>
          <w:rStyle w:val="CommentReference"/>
        </w:rPr>
        <w:annotationRef/>
      </w:r>
      <w:r>
        <w:t>Hetereogenisouyl</w:t>
      </w:r>
    </w:p>
  </w:comment>
  <w:comment w:id="406" w:author="Simon Hanslmayr" w:date="2023-01-04T14:42:00Z" w:initials="SH">
    <w:p w14:paraId="077F2EEB" w14:textId="77777777" w:rsidR="001E1470" w:rsidRDefault="001E1470" w:rsidP="001E1470">
      <w:r>
        <w:rPr>
          <w:rStyle w:val="CommentReference"/>
        </w:rPr>
        <w:annotationRef/>
      </w:r>
      <w:r>
        <w:rPr>
          <w:sz w:val="20"/>
        </w:rPr>
        <w:t>But you have analysed the whole frequency range, down to 3 Hz (see Figure above).</w:t>
      </w:r>
    </w:p>
  </w:comment>
  <w:comment w:id="407" w:author="Luca Kolibius (PGR)" w:date="2023-01-24T03:57:00Z" w:initials="LK(">
    <w:p w14:paraId="3537A63E" w14:textId="77777777" w:rsidR="001E1470" w:rsidRDefault="001E1470" w:rsidP="001E1470">
      <w:pPr>
        <w:pStyle w:val="CommentText"/>
      </w:pPr>
      <w:r>
        <w:rPr>
          <w:rStyle w:val="CommentReference"/>
        </w:rPr>
        <w:annotationRef/>
      </w:r>
      <w:r>
        <w:t>Using this AR I try to get rid of high frequency epileptic spikes, so going as low as 3 hz doesn't help I think, no?</w:t>
      </w:r>
    </w:p>
  </w:comment>
  <w:comment w:id="408" w:author="Simon Hanslmayr [2]" w:date="2023-01-27T13:52:00Z" w:initials="SH">
    <w:p w14:paraId="32F16D32" w14:textId="77777777" w:rsidR="001E1470" w:rsidRDefault="001E1470" w:rsidP="001E1470">
      <w:r>
        <w:rPr>
          <w:rStyle w:val="CommentReference"/>
        </w:rPr>
        <w:annotationRef/>
      </w:r>
      <w:r>
        <w:rPr>
          <w:sz w:val="20"/>
        </w:rPr>
        <w:t>But IEDs would give you a huge signal in any frequency band, right? So I don’t see the argument here, other than that you focus on HFP for theoretical reasons i.e. that it reflects population firing.</w:t>
      </w:r>
    </w:p>
  </w:comment>
  <w:comment w:id="409" w:author="Simon Hanslmayr" w:date="2023-01-04T14:45:00Z" w:initials="SH">
    <w:p w14:paraId="72F6D461" w14:textId="77777777" w:rsidR="001E1470" w:rsidRDefault="001E1470" w:rsidP="001E1470">
      <w:r>
        <w:rPr>
          <w:rStyle w:val="CommentReference"/>
        </w:rPr>
        <w:annotationRef/>
      </w:r>
      <w:r>
        <w:rPr>
          <w:sz w:val="20"/>
        </w:rPr>
        <w:t>Maybe I overlooked it, but I haven’t seen you reporting the result of this analysis.</w:t>
      </w:r>
    </w:p>
  </w:comment>
  <w:comment w:id="410" w:author="Simon Hanslmayr" w:date="2023-01-04T14:22:00Z" w:initials="SH">
    <w:p w14:paraId="3152816D" w14:textId="77777777" w:rsidR="001E1470" w:rsidRDefault="001E1470" w:rsidP="001E1470">
      <w:r>
        <w:rPr>
          <w:rStyle w:val="CommentReference"/>
        </w:rPr>
        <w:annotationRef/>
      </w:r>
      <w:r>
        <w:rPr>
          <w:sz w:val="20"/>
        </w:rPr>
        <w:t>Shouldn’t this be ESM? Or ESMw?</w:t>
      </w:r>
    </w:p>
  </w:comment>
  <w:comment w:id="411" w:author="Luca Kolibius (PGR)" w:date="2023-01-24T01:53:00Z" w:initials="LK(">
    <w:p w14:paraId="453C0B2A" w14:textId="77777777" w:rsidR="001E1470" w:rsidRDefault="001E1470" w:rsidP="001E1470">
      <w:pPr>
        <w:pStyle w:val="CommentText"/>
      </w:pPr>
      <w:r>
        <w:rPr>
          <w:rStyle w:val="CommentReference"/>
        </w:rPr>
        <w:annotationRef/>
      </w:r>
      <w:r>
        <w:t>ESW grew on me</w:t>
      </w:r>
    </w:p>
  </w:comment>
  <w:comment w:id="412" w:author="Simon Hanslmayr [2]" w:date="2023-01-27T14:02:00Z" w:initials="SH">
    <w:p w14:paraId="2B852F90" w14:textId="77777777" w:rsidR="001E1470" w:rsidRDefault="001E1470" w:rsidP="001E1470">
      <w:r>
        <w:rPr>
          <w:rStyle w:val="CommentReference"/>
        </w:rPr>
        <w:annotationRef/>
      </w:r>
      <w:r>
        <w:rPr>
          <w:sz w:val="20"/>
        </w:rPr>
        <w:t>That may well be, but you are not consistent. In CSM you abbreviate Microwire with M, in ESW you abbreviate the same word with W. I like consistency.</w:t>
      </w:r>
    </w:p>
  </w:comment>
  <w:comment w:id="413" w:author="Luca Kolibius (PGR)" w:date="2023-01-26T18:30:00Z" w:initials="LK(">
    <w:p w14:paraId="2F7E70F8" w14:textId="77777777" w:rsidR="001E1470" w:rsidRDefault="001E1470" w:rsidP="001E1470">
      <w:pPr>
        <w:pStyle w:val="CommentText"/>
      </w:pPr>
      <w:r>
        <w:rPr>
          <w:rStyle w:val="CommentReference"/>
        </w:rPr>
        <w:annotationRef/>
      </w:r>
      <w:r>
        <w:t>adjust</w:t>
      </w:r>
    </w:p>
  </w:comment>
  <w:comment w:id="414" w:author="Simon Hanslmayr" w:date="2023-01-04T14:26:00Z" w:initials="SH">
    <w:p w14:paraId="20C0A2C7" w14:textId="77777777" w:rsidR="001E1470" w:rsidRDefault="001E1470" w:rsidP="001E1470">
      <w:r>
        <w:rPr>
          <w:rStyle w:val="CommentReference"/>
        </w:rPr>
        <w:annotationRef/>
      </w:r>
      <w:r>
        <w:rPr>
          <w:sz w:val="20"/>
        </w:rPr>
        <w:t>You will have to explain how a lower number of ESWs is associated with a higher p value, i.e. n=52 vs 50 and p=0.003 vs 0.001.</w:t>
      </w:r>
    </w:p>
  </w:comment>
  <w:comment w:id="415" w:author="Simon Hanslmayr [2]" w:date="2023-01-27T14:04:00Z" w:initials="SH">
    <w:p w14:paraId="1931671D" w14:textId="77777777" w:rsidR="001E1470" w:rsidRDefault="001E1470" w:rsidP="001E1470">
      <w:r>
        <w:rPr>
          <w:rStyle w:val="CommentReference"/>
        </w:rPr>
        <w:annotationRef/>
      </w:r>
      <w:r>
        <w:rPr>
          <w:sz w:val="20"/>
        </w:rPr>
        <w:t>How many MWs showed mixed coding, i.e. were classified as ESWs and CSMs?</w:t>
      </w:r>
    </w:p>
  </w:comment>
  <w:comment w:id="416" w:author="Simon Hanslmayr" w:date="2023-01-04T14:27:00Z" w:initials="SH">
    <w:p w14:paraId="174D8D91" w14:textId="77777777" w:rsidR="001E1470" w:rsidRDefault="001E1470" w:rsidP="001E1470">
      <w:r>
        <w:rPr>
          <w:rStyle w:val="CommentReference"/>
        </w:rPr>
        <w:annotationRef/>
      </w:r>
      <w:r>
        <w:rPr>
          <w:sz w:val="20"/>
        </w:rPr>
        <w:t>A bit too unspecific … better use a term that is consistent with the finding of episode specific power increases.</w:t>
      </w:r>
    </w:p>
  </w:comment>
  <w:comment w:id="417" w:author="Simon Hanslmayr" w:date="2023-01-04T14:28:00Z" w:initials="SH">
    <w:p w14:paraId="153CB8D6" w14:textId="77777777" w:rsidR="001E1470" w:rsidRDefault="001E1470" w:rsidP="001E1470">
      <w:r>
        <w:rPr>
          <w:rStyle w:val="CommentReference"/>
        </w:rPr>
        <w:annotationRef/>
      </w:r>
      <w:r>
        <w:rPr>
          <w:sz w:val="20"/>
        </w:rPr>
        <w:t>But excluding these did not affect our ESW results. This should be made clear again here.</w:t>
      </w:r>
    </w:p>
  </w:comment>
  <w:comment w:id="418" w:author="Simon Hanslmayr [2]" w:date="2023-01-27T14:17:00Z" w:initials="SH">
    <w:p w14:paraId="4671E737" w14:textId="77777777" w:rsidR="001E1470" w:rsidRDefault="001E1470" w:rsidP="001E1470">
      <w:r>
        <w:rPr>
          <w:rStyle w:val="CommentReference"/>
        </w:rPr>
        <w:annotationRef/>
      </w:r>
      <w:r>
        <w:rPr>
          <w:sz w:val="20"/>
        </w:rPr>
        <w:t>On thing that is entirely missing, and which I expect reviewers to be interested in, is in how far the high-frequency activity you measure here relates to sharp-wave ripples. The slight bumps at 70-80 Hz might in fact reflect SWRs, and it would make sense for SWRs to co-incide with ESN firing (as you know). I would at least devote a paragraph to this topic.</w:t>
      </w:r>
    </w:p>
  </w:comment>
  <w:comment w:id="419" w:author="Simon Hanslmayr" w:date="2023-01-04T14:52:00Z" w:initials="SH">
    <w:p w14:paraId="1AC001A0" w14:textId="77777777" w:rsidR="001E1470" w:rsidRDefault="001E1470" w:rsidP="001E1470">
      <w:r>
        <w:rPr>
          <w:rStyle w:val="CommentReference"/>
        </w:rPr>
        <w:annotationRef/>
      </w:r>
      <w:r>
        <w:rPr>
          <w:sz w:val="20"/>
        </w:rPr>
        <w:t>What does this finding mean? Was Rodrigo wrong? Are there spatially organised groups of concept cells? Or is there a different interpretation, i.e. concept specific multi-unit activity that is strong enough to bleed into HFP which is then picked up when lowering the threshold?</w:t>
      </w:r>
    </w:p>
  </w:comment>
  <w:comment w:id="420" w:author="Luca Kolibius (PGR)" w:date="2023-01-24T02:21:00Z" w:initials="LK(">
    <w:p w14:paraId="530B0607" w14:textId="77777777" w:rsidR="001E1470" w:rsidRDefault="001E1470" w:rsidP="001E1470">
      <w:pPr>
        <w:pStyle w:val="CommentText"/>
      </w:pPr>
      <w:r>
        <w:rPr>
          <w:rStyle w:val="CommentReference"/>
        </w:rPr>
        <w:annotationRef/>
      </w:r>
      <w:r>
        <w:t>Mabye firing synchrously or large enough</w:t>
      </w:r>
    </w:p>
  </w:comment>
  <w:comment w:id="421" w:author="Simon Hanslmayr" w:date="2023-01-04T14:54:00Z" w:initials="SH">
    <w:p w14:paraId="68F32F81" w14:textId="77777777" w:rsidR="001E1470" w:rsidRDefault="001E1470" w:rsidP="001E1470">
      <w:r>
        <w:rPr>
          <w:rStyle w:val="CommentReference"/>
        </w:rPr>
        <w:annotationRef/>
      </w:r>
      <w:r>
        <w:rPr>
          <w:sz w:val="20"/>
        </w:rPr>
        <w:t>Isn’t the fact that our HFP increases extend across such a broad frequency range already strong evidence for a non-oscillatory origin of this effect?</w:t>
      </w:r>
    </w:p>
  </w:comment>
  <w:comment w:id="422" w:author="Luca Kolibius (PGR)" w:date="2023-01-24T02:22:00Z" w:initials="LK(">
    <w:p w14:paraId="54725675" w14:textId="77777777" w:rsidR="001E1470" w:rsidRDefault="001E1470" w:rsidP="001E1470">
      <w:pPr>
        <w:pStyle w:val="CommentText"/>
      </w:pPr>
      <w:r>
        <w:rPr>
          <w:rStyle w:val="CommentReference"/>
        </w:rPr>
        <w:annotationRef/>
      </w:r>
      <w:r>
        <w:t>I'd agree</w:t>
      </w:r>
    </w:p>
  </w:comment>
  <w:comment w:id="423" w:author="Luca Kolibius (PGR)" w:date="2023-01-30T01:14:00Z" w:initials="LK(">
    <w:p w14:paraId="59ECE1E1" w14:textId="77777777" w:rsidR="007A4A0F" w:rsidRDefault="007A4A0F" w:rsidP="00875B86">
      <w:pPr>
        <w:pStyle w:val="CommentText"/>
      </w:pPr>
      <w:r>
        <w:rPr>
          <w:rStyle w:val="CommentReference"/>
        </w:rPr>
        <w:annotationRef/>
      </w:r>
      <w:r>
        <w:t>They will be at the bibliography, but make sure if you segment into separate bibliography, they are in the right one.</w:t>
      </w:r>
    </w:p>
  </w:comment>
  <w:comment w:id="424" w:author="Simon Hanslmayr" w:date="2023-01-24T17:19:00Z" w:initials="SH">
    <w:p w14:paraId="1D7DB58E" w14:textId="592F62F1" w:rsidR="00622DCC" w:rsidRDefault="00622DCC" w:rsidP="00622DCC">
      <w:r>
        <w:rPr>
          <w:rStyle w:val="CommentReference"/>
        </w:rPr>
        <w:annotationRef/>
      </w:r>
      <w:r>
        <w:rPr>
          <w:sz w:val="20"/>
        </w:rPr>
        <w:t>Is that the right word here? Since the previous chapters do actually not consider oscillations, better to say “another prominent activity”</w:t>
      </w:r>
    </w:p>
  </w:comment>
  <w:comment w:id="425" w:author="Simon Hanslmayr" w:date="2023-01-04T14:01:00Z" w:initials="SH">
    <w:p w14:paraId="03621EF6" w14:textId="77777777" w:rsidR="00622DCC" w:rsidRDefault="00622DCC" w:rsidP="00622DCC">
      <w:r>
        <w:rPr>
          <w:rStyle w:val="CommentReference"/>
        </w:rPr>
        <w:annotationRef/>
      </w:r>
      <w:r>
        <w:rPr>
          <w:sz w:val="20"/>
        </w:rPr>
        <w:t>Small detail, but I would first say it reduced theta and then that it impaired memory.</w:t>
      </w:r>
    </w:p>
    <w:p w14:paraId="664A7FAF" w14:textId="77777777" w:rsidR="00622DCC" w:rsidRDefault="00622DCC" w:rsidP="00622DCC"/>
    <w:p w14:paraId="53113EE1" w14:textId="77777777" w:rsidR="00622DCC" w:rsidRDefault="00622DCC" w:rsidP="00622DCC">
      <w:r>
        <w:rPr>
          <w:sz w:val="20"/>
        </w:rPr>
        <w:t xml:space="preserve">Also, if you wanna go further back in history, you could cite this paper </w:t>
      </w:r>
    </w:p>
    <w:p w14:paraId="57A62391" w14:textId="77777777" w:rsidR="00622DCC" w:rsidRDefault="00622DCC" w:rsidP="00622DCC"/>
    <w:p w14:paraId="1BAF45BF" w14:textId="77777777" w:rsidR="00622DCC" w:rsidRDefault="00000000" w:rsidP="00622DCC">
      <w:hyperlink r:id="rId1" w:history="1">
        <w:r w:rsidR="00622DCC" w:rsidRPr="009F4BB3">
          <w:rPr>
            <w:rStyle w:val="Hyperlink"/>
            <w:sz w:val="20"/>
          </w:rPr>
          <w:t>https://www.sciencedirect.com/science/article/abs/pii/0013469462900305</w:t>
        </w:r>
      </w:hyperlink>
    </w:p>
    <w:p w14:paraId="2E138296" w14:textId="77777777" w:rsidR="00622DCC" w:rsidRDefault="00622DCC" w:rsidP="00622DCC"/>
    <w:p w14:paraId="3D8571EF" w14:textId="77777777" w:rsidR="00622DCC" w:rsidRDefault="00622DCC" w:rsidP="00622DCC">
      <w:r>
        <w:rPr>
          <w:sz w:val="20"/>
        </w:rPr>
        <w:t>which I think is the first describing the septum as a theta pacemaker for the hippocampus</w:t>
      </w:r>
    </w:p>
  </w:comment>
  <w:comment w:id="426" w:author="Luca Kolibius (PGR)" w:date="2023-01-21T00:33:00Z" w:initials="LK(">
    <w:p w14:paraId="4370B591" w14:textId="77777777" w:rsidR="00622DCC" w:rsidRDefault="00622DCC" w:rsidP="00622DCC">
      <w:pPr>
        <w:pStyle w:val="CommentText"/>
      </w:pPr>
      <w:r>
        <w:rPr>
          <w:rStyle w:val="CommentReference"/>
        </w:rPr>
        <w:annotationRef/>
      </w:r>
      <w:r>
        <w:t>I think the intro would be better without this part. Do you agree or keep it in?</w:t>
      </w:r>
    </w:p>
  </w:comment>
  <w:comment w:id="427" w:author="Simon Hanslmayr" w:date="2023-01-24T17:24:00Z" w:initials="SH">
    <w:p w14:paraId="55F24A0D" w14:textId="77777777" w:rsidR="00622DCC" w:rsidRDefault="00622DCC" w:rsidP="00622DCC">
      <w:r>
        <w:rPr>
          <w:rStyle w:val="CommentReference"/>
        </w:rPr>
        <w:annotationRef/>
      </w:r>
      <w:r>
        <w:rPr>
          <w:sz w:val="20"/>
        </w:rPr>
        <w:t>I would keep it. It makes sense</w:t>
      </w:r>
    </w:p>
  </w:comment>
  <w:comment w:id="428" w:author="Luca Kolibius (PGR)" w:date="2023-01-29T02:23:00Z" w:initials="LK(">
    <w:p w14:paraId="305573F9" w14:textId="77777777" w:rsidR="00636A11" w:rsidRDefault="00636A11" w:rsidP="00CB37A7">
      <w:pPr>
        <w:pStyle w:val="CommentText"/>
      </w:pPr>
      <w:r>
        <w:rPr>
          <w:rStyle w:val="CommentReference"/>
        </w:rPr>
        <w:annotationRef/>
      </w:r>
      <w:r>
        <w:t xml:space="preserve"> shapiro turk browne botvinick norman 2017</w:t>
      </w:r>
    </w:p>
  </w:comment>
  <w:comment w:id="429" w:author="Simon Hanslmayr" w:date="2023-01-24T17:27:00Z" w:initials="SH">
    <w:p w14:paraId="441C1386" w14:textId="35FE89CE" w:rsidR="00622DCC" w:rsidRDefault="00622DCC" w:rsidP="00622DCC">
      <w:r>
        <w:rPr>
          <w:rStyle w:val="CommentReference"/>
        </w:rPr>
        <w:annotationRef/>
      </w:r>
      <w:r>
        <w:rPr>
          <w:sz w:val="20"/>
        </w:rPr>
        <w:t>But isn’t there this paper by Lega, Jacobs and Kahana 2010 (or so) in Hippocampus showing that only the slow theta increases with memory?</w:t>
      </w:r>
    </w:p>
  </w:comment>
  <w:comment w:id="430" w:author="Luca Kolibius (PGR)" w:date="2023-01-30T01:37:00Z" w:initials="LK(">
    <w:p w14:paraId="4555135D" w14:textId="77777777" w:rsidR="00417A51" w:rsidRDefault="00417A51" w:rsidP="002C4FCE">
      <w:pPr>
        <w:pStyle w:val="CommentText"/>
      </w:pPr>
      <w:r>
        <w:rPr>
          <w:rStyle w:val="CommentReference"/>
        </w:rPr>
        <w:annotationRef/>
      </w:r>
      <w:r>
        <w:t>--</w:t>
      </w:r>
    </w:p>
  </w:comment>
  <w:comment w:id="431" w:author="Simon Hanslmayr" w:date="2023-01-24T17:32:00Z" w:initials="SH">
    <w:p w14:paraId="1AF89560" w14:textId="7322F27D" w:rsidR="00622DCC" w:rsidRDefault="00622DCC" w:rsidP="00622DCC">
      <w:r>
        <w:rPr>
          <w:rStyle w:val="CommentReference"/>
        </w:rPr>
        <w:annotationRef/>
      </w:r>
      <w:r>
        <w:rPr>
          <w:sz w:val="20"/>
        </w:rPr>
        <w:t>Before?</w:t>
      </w:r>
    </w:p>
  </w:comment>
  <w:comment w:id="432" w:author="Luca Kolibius (PGR)" w:date="2023-01-12T21:27:00Z" w:initials="LK(">
    <w:p w14:paraId="4D874164" w14:textId="77777777" w:rsidR="00622DCC" w:rsidRDefault="00622DCC" w:rsidP="00622DCC">
      <w:pPr>
        <w:pStyle w:val="CommentText"/>
      </w:pPr>
      <w:r>
        <w:rPr>
          <w:rStyle w:val="CommentReference"/>
        </w:rPr>
        <w:annotationRef/>
      </w:r>
      <w:r>
        <w:t>ENCODING</w:t>
      </w:r>
    </w:p>
    <w:p w14:paraId="58E47809" w14:textId="77777777" w:rsidR="00622DCC" w:rsidRDefault="00622DCC" w:rsidP="00622DCC">
      <w:pPr>
        <w:pStyle w:val="CommentText"/>
      </w:pPr>
      <w:r>
        <w:t>hit miss contrast. slow = 0.4941. fast = 0.0594</w:t>
      </w:r>
    </w:p>
    <w:p w14:paraId="4FDDE1E3" w14:textId="77777777" w:rsidR="00622DCC" w:rsidRDefault="00622DCC" w:rsidP="00622DCC">
      <w:pPr>
        <w:pStyle w:val="CommentText"/>
      </w:pPr>
    </w:p>
    <w:p w14:paraId="0E2F9B88" w14:textId="77777777" w:rsidR="00622DCC" w:rsidRDefault="00622DCC" w:rsidP="00622DCC">
      <w:pPr>
        <w:pStyle w:val="CommentText"/>
      </w:pPr>
      <w:r>
        <w:t>are there oscillations?</w:t>
      </w:r>
    </w:p>
    <w:p w14:paraId="536E709E" w14:textId="77777777" w:rsidR="00622DCC" w:rsidRDefault="00622DCC" w:rsidP="00622DCC">
      <w:pPr>
        <w:pStyle w:val="CommentText"/>
      </w:pPr>
      <w:r>
        <w:t>miss slow: 0.0763</w:t>
      </w:r>
    </w:p>
    <w:p w14:paraId="4EE350CA" w14:textId="77777777" w:rsidR="00622DCC" w:rsidRDefault="00622DCC" w:rsidP="00622DCC">
      <w:pPr>
        <w:pStyle w:val="CommentText"/>
      </w:pPr>
      <w:r>
        <w:t>miss fast: 3.8116e-09 (t(341) = 6.05, mean = 10.2011, se = 1.6861)</w:t>
      </w:r>
    </w:p>
    <w:p w14:paraId="019F24BC" w14:textId="77777777" w:rsidR="00622DCC" w:rsidRDefault="00622DCC" w:rsidP="00622DCC">
      <w:pPr>
        <w:pStyle w:val="CommentText"/>
      </w:pPr>
      <w:r>
        <w:t>hit slow: 0.6030</w:t>
      </w:r>
    </w:p>
    <w:p w14:paraId="5151017C" w14:textId="77777777" w:rsidR="00622DCC" w:rsidRDefault="00622DCC" w:rsidP="00622DCC">
      <w:pPr>
        <w:pStyle w:val="CommentText"/>
      </w:pPr>
      <w:r>
        <w:t>hit fast: 8.9762e-13 [t(365) = 7.4080, mean = 9.2204, 1.2447]</w:t>
      </w:r>
    </w:p>
    <w:p w14:paraId="2BB2CCF0" w14:textId="77777777" w:rsidR="00622DCC" w:rsidRDefault="00622DCC" w:rsidP="00622DCC">
      <w:pPr>
        <w:pStyle w:val="CommentText"/>
      </w:pPr>
    </w:p>
    <w:p w14:paraId="056CDECB" w14:textId="77777777" w:rsidR="00622DCC" w:rsidRDefault="00622DCC" w:rsidP="00622DCC">
      <w:pPr>
        <w:pStyle w:val="CommentText"/>
      </w:pPr>
      <w:r>
        <w:t>fractal offset: 0.5483</w:t>
      </w:r>
    </w:p>
    <w:p w14:paraId="3CABCFCA" w14:textId="77777777" w:rsidR="00622DCC" w:rsidRDefault="00622DCC" w:rsidP="00622DCC">
      <w:pPr>
        <w:pStyle w:val="CommentText"/>
      </w:pPr>
      <w:r>
        <w:t>fractal tilt: 0.6199</w:t>
      </w:r>
    </w:p>
    <w:p w14:paraId="264F3B25" w14:textId="77777777" w:rsidR="00622DCC" w:rsidRDefault="00622DCC" w:rsidP="00622DCC">
      <w:pPr>
        <w:pStyle w:val="CommentText"/>
      </w:pPr>
    </w:p>
    <w:p w14:paraId="489CCE36" w14:textId="77777777" w:rsidR="00622DCC" w:rsidRDefault="00622DCC" w:rsidP="00622DCC">
      <w:pPr>
        <w:pStyle w:val="CommentText"/>
      </w:pPr>
      <w:r>
        <w:t>RETRIEVAL</w:t>
      </w:r>
    </w:p>
    <w:p w14:paraId="429FCA4E" w14:textId="77777777" w:rsidR="00622DCC" w:rsidRDefault="00622DCC" w:rsidP="00622DCC">
      <w:pPr>
        <w:pStyle w:val="CommentText"/>
      </w:pPr>
      <w:r>
        <w:t>hit miss contrast. slow = 0.0778. fast = 0.0969</w:t>
      </w:r>
    </w:p>
    <w:p w14:paraId="0720E044" w14:textId="77777777" w:rsidR="00622DCC" w:rsidRDefault="00622DCC" w:rsidP="00622DCC">
      <w:pPr>
        <w:pStyle w:val="CommentText"/>
      </w:pPr>
    </w:p>
    <w:p w14:paraId="13484096" w14:textId="77777777" w:rsidR="00622DCC" w:rsidRDefault="00622DCC" w:rsidP="00622DCC">
      <w:pPr>
        <w:pStyle w:val="CommentText"/>
      </w:pPr>
      <w:r>
        <w:t>are there oscillations?</w:t>
      </w:r>
    </w:p>
    <w:p w14:paraId="55E27097" w14:textId="77777777" w:rsidR="00622DCC" w:rsidRDefault="00622DCC" w:rsidP="00622DCC">
      <w:pPr>
        <w:pStyle w:val="CommentText"/>
      </w:pPr>
      <w:r>
        <w:t>miss slow: 0.0094 [t(341) = 2.6118, mean = 194.8277, se = 74.5965]</w:t>
      </w:r>
    </w:p>
    <w:p w14:paraId="6B06303D" w14:textId="77777777" w:rsidR="00622DCC" w:rsidRDefault="00622DCC" w:rsidP="00622DCC">
      <w:pPr>
        <w:pStyle w:val="CommentText"/>
      </w:pPr>
      <w:r>
        <w:t>miss fast: 1.9831e-04 [t(341) = 3.7621, mean = 14.5893, se = 3.8780]</w:t>
      </w:r>
    </w:p>
    <w:p w14:paraId="677576C4" w14:textId="77777777" w:rsidR="00622DCC" w:rsidRDefault="00622DCC" w:rsidP="00622DCC">
      <w:pPr>
        <w:pStyle w:val="CommentText"/>
      </w:pPr>
      <w:r>
        <w:t>hit slow: 0.0250</w:t>
      </w:r>
    </w:p>
    <w:p w14:paraId="205A188B" w14:textId="77777777" w:rsidR="00622DCC" w:rsidRDefault="00622DCC" w:rsidP="00622DCC">
      <w:pPr>
        <w:pStyle w:val="CommentText"/>
      </w:pPr>
      <w:r>
        <w:t>hit fast: 4.3299e-15 [t(365) = 8.1947, mean = 8.4776, se = 1.0345]</w:t>
      </w:r>
    </w:p>
    <w:p w14:paraId="3B6C5015" w14:textId="77777777" w:rsidR="00622DCC" w:rsidRDefault="00622DCC" w:rsidP="00622DCC">
      <w:pPr>
        <w:pStyle w:val="CommentText"/>
      </w:pPr>
    </w:p>
    <w:p w14:paraId="45490953" w14:textId="77777777" w:rsidR="00622DCC" w:rsidRDefault="00622DCC" w:rsidP="00622DCC">
      <w:pPr>
        <w:pStyle w:val="CommentText"/>
      </w:pPr>
      <w:r>
        <w:t>fractal offset: 0.0019   [t(341) = -3.1343, meanHit = 2.2296, seHit = 0.0469 | meanMiss = 2.2473, seMiss = 0.0501]</w:t>
      </w:r>
    </w:p>
    <w:p w14:paraId="1DF78ADF" w14:textId="77777777" w:rsidR="00622DCC" w:rsidRDefault="00622DCC" w:rsidP="00622DCC">
      <w:pPr>
        <w:pStyle w:val="CommentText"/>
      </w:pPr>
      <w:r>
        <w:t>fractal tilt: 8.6773e-04 [t(341) = -3.36,   meanHit = 1.8252, seHit = 0.0196 | meanMiss = 1.8375, seMiss = 0.0208]</w:t>
      </w:r>
    </w:p>
  </w:comment>
  <w:comment w:id="433" w:author="Luca Kolibius (PGR)" w:date="2023-01-18T21:31:00Z" w:initials="LK(">
    <w:p w14:paraId="3C975F0F" w14:textId="77777777" w:rsidR="00622DCC" w:rsidRDefault="00622DCC" w:rsidP="00622DCC">
      <w:pPr>
        <w:pStyle w:val="CommentText"/>
      </w:pPr>
      <w:r>
        <w:rPr>
          <w:rStyle w:val="CommentReference"/>
        </w:rPr>
        <w:annotationRef/>
      </w:r>
      <w:r>
        <w:rPr>
          <w:lang w:val="de-DE"/>
        </w:rPr>
        <w:t xml:space="preserve">tEMt (running as </w:t>
      </w:r>
      <w:r>
        <w:rPr>
          <w:color w:val="000000"/>
          <w:lang w:val="de-DE"/>
        </w:rPr>
        <w:t>powspctra_theta_himi)</w:t>
      </w:r>
    </w:p>
  </w:comment>
  <w:comment w:id="434" w:author="Luca Kolibius (PGR)" w:date="2023-01-20T16:38:00Z" w:initials="LK(">
    <w:p w14:paraId="16269852" w14:textId="77777777" w:rsidR="00622DCC" w:rsidRDefault="00622DCC" w:rsidP="00622DCC">
      <w:pPr>
        <w:pStyle w:val="CommentText"/>
      </w:pPr>
      <w:r>
        <w:rPr>
          <w:rStyle w:val="CommentReference"/>
        </w:rPr>
        <w:annotationRef/>
      </w:r>
      <w:r>
        <w:t>Capitalize? ☺️</w:t>
      </w:r>
    </w:p>
  </w:comment>
  <w:comment w:id="435" w:author="Simon Hanslmayr" w:date="2023-01-24T17:40:00Z" w:initials="SH">
    <w:p w14:paraId="61AE3B68" w14:textId="77777777" w:rsidR="00622DCC" w:rsidRDefault="00622DCC" w:rsidP="00622DCC">
      <w:r>
        <w:rPr>
          <w:rStyle w:val="CommentReference"/>
        </w:rPr>
        <w:annotationRef/>
      </w:r>
      <w:r>
        <w:rPr>
          <w:sz w:val="20"/>
        </w:rPr>
        <w:t>Slow/fast or low/high but never mix.</w:t>
      </w:r>
    </w:p>
  </w:comment>
  <w:comment w:id="436" w:author="Simon Hanslmayr" w:date="2023-01-04T14:33:00Z" w:initials="SH">
    <w:p w14:paraId="7429F8C4" w14:textId="77777777" w:rsidR="00622DCC" w:rsidRDefault="00622DCC" w:rsidP="00622DCC">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437" w:author="Simon Hanslmayr" w:date="2023-01-04T14:37:00Z" w:initials="SH">
    <w:p w14:paraId="09397E4D" w14:textId="77777777" w:rsidR="00622DCC" w:rsidRDefault="00622DCC" w:rsidP="00622DCC">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438" w:author="Luca Kolibius (PGR)" w:date="2023-01-18T21:34:00Z" w:initials="LK(">
    <w:p w14:paraId="7DAF16A0" w14:textId="77777777" w:rsidR="00622DCC" w:rsidRDefault="00622DCC" w:rsidP="00622DCC">
      <w:pPr>
        <w:pStyle w:val="CommentText"/>
      </w:pPr>
      <w:r>
        <w:rPr>
          <w:rStyle w:val="CommentReference"/>
        </w:rPr>
        <w:annotationRef/>
      </w:r>
      <w:r>
        <w:rPr>
          <w:lang w:val="de-DE"/>
        </w:rPr>
        <w:t>Show results for this.</w:t>
      </w:r>
    </w:p>
  </w:comment>
  <w:comment w:id="439" w:author="Simon Hanslmayr" w:date="2023-01-24T17:43:00Z" w:initials="SH">
    <w:p w14:paraId="41040358" w14:textId="77777777" w:rsidR="00622DCC" w:rsidRDefault="00622DCC" w:rsidP="00622DCC">
      <w:r>
        <w:rPr>
          <w:rStyle w:val="CommentReference"/>
        </w:rPr>
        <w:annotationRef/>
      </w:r>
      <w:r>
        <w:rPr>
          <w:sz w:val="20"/>
        </w:rPr>
        <w:t>But not during retrieval.</w:t>
      </w:r>
    </w:p>
  </w:comment>
  <w:comment w:id="440" w:author="Simon Hanslmayr" w:date="2023-01-24T17:44:00Z" w:initials="SH">
    <w:p w14:paraId="52010D53" w14:textId="77777777" w:rsidR="00622DCC" w:rsidRDefault="00622DCC" w:rsidP="00622DCC">
      <w:r>
        <w:rPr>
          <w:rStyle w:val="CommentReference"/>
        </w:rPr>
        <w:annotationRef/>
      </w:r>
      <w:r>
        <w:rPr>
          <w:sz w:val="20"/>
        </w:rPr>
        <w:t>and</w:t>
      </w:r>
    </w:p>
  </w:comment>
  <w:comment w:id="441" w:author="Luca Kolibius (PGR)" w:date="2022-12-20T15:15:00Z" w:initials="LK(">
    <w:p w14:paraId="0D691880" w14:textId="77777777" w:rsidR="00622DCC" w:rsidRDefault="00622DCC" w:rsidP="00622DCC">
      <w:pPr>
        <w:pStyle w:val="CommentText"/>
      </w:pPr>
      <w:r>
        <w:rPr>
          <w:rStyle w:val="CommentReference"/>
        </w:rPr>
        <w:annotationRef/>
      </w:r>
      <w:r>
        <w:t>P. Berens, CircStat: A Matlab Toolbox for Circular Statistics, Journal of Statistical Software, Volume 31, Issue 10, 2009</w:t>
      </w:r>
    </w:p>
  </w:comment>
  <w:comment w:id="442" w:author="Luca Kolibius (PGR)" w:date="2023-01-19T16:53:00Z" w:initials="LK(">
    <w:p w14:paraId="705564F7" w14:textId="77777777" w:rsidR="00622DCC" w:rsidRDefault="00622DCC" w:rsidP="00622DCC">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443" w:author="Luca Kolibius (PGR)" w:date="2023-01-19T18:28:00Z" w:initials="LK(">
    <w:p w14:paraId="170F444E" w14:textId="77777777" w:rsidR="00622DCC" w:rsidRDefault="00622DCC" w:rsidP="00622DC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3FBC1F74" w14:textId="77777777" w:rsidR="00622DCC" w:rsidRDefault="00622DCC" w:rsidP="00622DCC">
      <w:pPr>
        <w:pStyle w:val="CommentText"/>
      </w:pPr>
      <w:r>
        <w:t xml:space="preserve">In line with Jacobs and colleagues  we find that neurons lock to various theta phases (Jacobs et al., 2007) during encoding and retrieval. </w:t>
      </w:r>
    </w:p>
    <w:p w14:paraId="2F0F8B0B" w14:textId="77777777" w:rsidR="00622DCC" w:rsidRDefault="00622DCC" w:rsidP="00622DCC">
      <w:pPr>
        <w:pStyle w:val="CommentText"/>
      </w:pPr>
    </w:p>
    <w:p w14:paraId="0256000A" w14:textId="77777777" w:rsidR="00622DCC" w:rsidRDefault="00622DCC" w:rsidP="00622DCC">
      <w:pPr>
        <w:pStyle w:val="CommentText"/>
      </w:pPr>
    </w:p>
    <w:p w14:paraId="384C2758" w14:textId="77777777" w:rsidR="00622DCC" w:rsidRDefault="00622DCC" w:rsidP="00622DCC">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444" w:author="Luca Kolibius (PGR)" w:date="2023-01-21T00:35:00Z" w:initials="LK(">
    <w:p w14:paraId="5C8E3F26" w14:textId="77777777" w:rsidR="00622DCC" w:rsidRDefault="00622DCC" w:rsidP="00622DCC">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58198007" w14:textId="77777777" w:rsidR="00622DCC" w:rsidRDefault="00622DCC" w:rsidP="00622DCC">
      <w:pPr>
        <w:pStyle w:val="CommentText"/>
      </w:pPr>
    </w:p>
    <w:p w14:paraId="6551639C" w14:textId="77777777" w:rsidR="00622DCC" w:rsidRDefault="00622DCC" w:rsidP="00622DCC">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445" w:author="Simon Hanslmayr" w:date="2023-01-24T17:47:00Z" w:initials="SH">
    <w:p w14:paraId="7E67340E" w14:textId="77777777" w:rsidR="00622DCC" w:rsidRDefault="00622DCC" w:rsidP="00622DCC">
      <w:r>
        <w:rPr>
          <w:rStyle w:val="CommentReference"/>
        </w:rPr>
        <w:annotationRef/>
      </w:r>
      <w:r>
        <w:rPr>
          <w:sz w:val="20"/>
        </w:rPr>
        <w:t>See comments re structure I made for introduction … same applies here.</w:t>
      </w:r>
    </w:p>
  </w:comment>
  <w:comment w:id="446" w:author="Simon Hanslmayr" w:date="2023-01-24T17:50:00Z" w:initials="SH">
    <w:p w14:paraId="5844FBDD" w14:textId="77777777" w:rsidR="00622DCC" w:rsidRDefault="00622DCC" w:rsidP="00622DCC">
      <w:r>
        <w:rPr>
          <w:rStyle w:val="CommentReference"/>
        </w:rPr>
        <w:annotationRef/>
      </w:r>
      <w:r>
        <w:rPr>
          <w:sz w:val="20"/>
        </w:rPr>
        <w:t>Slower?</w:t>
      </w:r>
    </w:p>
  </w:comment>
  <w:comment w:id="447" w:author="Simon Hanslmayr" w:date="2023-01-04T15:00:00Z" w:initials="SH">
    <w:p w14:paraId="4FFB320D" w14:textId="77777777" w:rsidR="00622DCC" w:rsidRDefault="00622DCC" w:rsidP="00622DCC">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448" w:author="Luca Kolibius (PGR)" w:date="2023-01-20T21:34:00Z" w:initials="LK(">
    <w:p w14:paraId="72BC0A31" w14:textId="77777777" w:rsidR="00622DCC" w:rsidRDefault="00622DCC" w:rsidP="00622DCC">
      <w:pPr>
        <w:pStyle w:val="CommentText"/>
      </w:pPr>
      <w:r>
        <w:rPr>
          <w:rStyle w:val="CommentReference"/>
        </w:rPr>
        <w:annotationRef/>
      </w:r>
      <w:r>
        <w:t>Like a phase amplitude coupling? Keep in mind for later.</w:t>
      </w:r>
    </w:p>
  </w:comment>
  <w:comment w:id="449" w:author="Simon Hanslmayr" w:date="2023-01-24T17:53:00Z" w:initials="SH">
    <w:p w14:paraId="32DFE21A" w14:textId="77777777" w:rsidR="00622DCC" w:rsidRDefault="00622DCC" w:rsidP="00622DCC">
      <w:r>
        <w:rPr>
          <w:rStyle w:val="CommentReference"/>
        </w:rPr>
        <w:annotationRef/>
      </w:r>
      <w:r>
        <w:rPr>
          <w:sz w:val="20"/>
        </w:rPr>
        <w:t>No, just spike-phase coupling but for tESNs only.</w:t>
      </w:r>
    </w:p>
  </w:comment>
  <w:comment w:id="450" w:author="Simon Hanslmayr" w:date="2023-01-26T11:29:00Z" w:initials="SH">
    <w:p w14:paraId="179AE611" w14:textId="77777777" w:rsidR="001E1470" w:rsidRDefault="001E1470" w:rsidP="001E1470">
      <w:pPr>
        <w:pStyle w:val="CommentText"/>
      </w:pPr>
      <w:r>
        <w:rPr>
          <w:rStyle w:val="CommentReference"/>
        </w:rPr>
        <w:annotationRef/>
      </w:r>
      <w:r>
        <w:t>Unclear what that means in this context. Do you want to say you found ESNs based on rate code as well as based on a temporal code? If yes, say so.</w:t>
      </w:r>
    </w:p>
  </w:comment>
  <w:comment w:id="451" w:author="Luca Kolibius (PGR)" w:date="2023-01-30T06:05:00Z" w:initials="LK(">
    <w:p w14:paraId="1A1583F9" w14:textId="77777777" w:rsidR="007F51C1" w:rsidRDefault="007F51C1" w:rsidP="00CB3CBC">
      <w:pPr>
        <w:pStyle w:val="CommentText"/>
      </w:pPr>
      <w:r>
        <w:rPr>
          <w:rStyle w:val="CommentReference"/>
        </w:rPr>
        <w:annotationRef/>
      </w:r>
      <w:r>
        <w:t>Check references in end</w:t>
      </w:r>
    </w:p>
  </w:comment>
  <w:comment w:id="452" w:author="Luca Kolibius (PGR)" w:date="2023-01-30T06:06:00Z" w:initials="LK(">
    <w:p w14:paraId="0EEF6CAC" w14:textId="77777777" w:rsidR="007F51C1" w:rsidRDefault="007F51C1" w:rsidP="000E7B51">
      <w:pPr>
        <w:pStyle w:val="CommentText"/>
      </w:pPr>
      <w:r>
        <w:rPr>
          <w:rStyle w:val="CommentReference"/>
        </w:rPr>
        <w:annotationRef/>
      </w:r>
      <w:r>
        <w:t>Check references in end</w:t>
      </w:r>
    </w:p>
  </w:comment>
  <w:comment w:id="453" w:author="Simon Hanslmayr" w:date="2023-01-26T11:32:00Z" w:initials="SH">
    <w:p w14:paraId="32C98215" w14:textId="14C7554F" w:rsidR="001E1470" w:rsidRDefault="001E1470" w:rsidP="001E1470">
      <w:pPr>
        <w:pStyle w:val="CommentText"/>
      </w:pPr>
      <w:r>
        <w:rPr>
          <w:rStyle w:val="CommentReference"/>
        </w:rPr>
        <w:annotationRef/>
      </w:r>
      <w:r>
        <w:t>Of the surrounding neural population</w:t>
      </w:r>
    </w:p>
  </w:comment>
  <w:comment w:id="454" w:author="Luca Kolibius (PGR)" w:date="2023-01-24T23:17:00Z" w:initials="LK(">
    <w:p w14:paraId="4835AABB" w14:textId="77777777" w:rsidR="001E1470" w:rsidRDefault="001E1470" w:rsidP="001E1470">
      <w:pPr>
        <w:pStyle w:val="CommentText"/>
      </w:pPr>
      <w:r>
        <w:rPr>
          <w:rStyle w:val="CommentReference"/>
        </w:rPr>
        <w:annotationRef/>
      </w:r>
      <w:r>
        <w:t>Pattern completion</w:t>
      </w:r>
    </w:p>
  </w:comment>
  <w:comment w:id="455" w:author="Luca Kolibius (PGR)" w:date="2023-01-24T21:55:00Z" w:initials="LK(">
    <w:p w14:paraId="4DE39363" w14:textId="77777777" w:rsidR="001E1470" w:rsidRDefault="001E1470" w:rsidP="001E1470">
      <w:pPr>
        <w:pStyle w:val="CommentText"/>
      </w:pPr>
      <w:r>
        <w:rPr>
          <w:rStyle w:val="CommentReference"/>
        </w:rPr>
        <w:annotationRef/>
      </w:r>
      <w:r>
        <w:t>Pattern separation</w:t>
      </w:r>
    </w:p>
  </w:comment>
  <w:comment w:id="456" w:author="Luca Kolibius (PGR)" w:date="2023-01-26T01:40:00Z" w:initials="LK(">
    <w:p w14:paraId="2E9A136F" w14:textId="77777777" w:rsidR="001E1470" w:rsidRDefault="001E1470" w:rsidP="001E1470">
      <w:pPr>
        <w:pStyle w:val="CommentText"/>
      </w:pPr>
      <w:r>
        <w:rPr>
          <w:rStyle w:val="CommentReference"/>
        </w:rPr>
        <w:annotationRef/>
      </w:r>
      <w:r>
        <w:t>Maybe extend a bit because we would expect some neurons to code for the overlap</w:t>
      </w:r>
    </w:p>
  </w:comment>
  <w:comment w:id="457" w:author="Simon Hanslmayr" w:date="2023-01-26T11:47:00Z" w:initials="SH">
    <w:p w14:paraId="67E85453" w14:textId="77777777" w:rsidR="001E1470" w:rsidRDefault="001E1470" w:rsidP="001E1470">
      <w:pPr>
        <w:pStyle w:val="CommentText"/>
      </w:pPr>
      <w:r>
        <w:rPr>
          <w:rStyle w:val="CommentReference"/>
        </w:rPr>
        <w:annotationRef/>
      </w:r>
      <w:r>
        <w:t>I would actually not expect that. I would expect different ESNs for different episodes regardless of whether their content overlaps or not. But it's your thesis and you will have your reasons to believe otherwise. Just important to explain these properly.</w:t>
      </w:r>
    </w:p>
  </w:comment>
  <w:comment w:id="458" w:author="Simon Hanslmayr" w:date="2023-01-26T11:54:00Z" w:initials="SH">
    <w:p w14:paraId="56F7ED89" w14:textId="1897F659" w:rsidR="001E1470" w:rsidRDefault="001E1470" w:rsidP="001E1470">
      <w:pPr>
        <w:pStyle w:val="CommentText"/>
      </w:pPr>
      <w:r>
        <w:rPr>
          <w:rStyle w:val="CommentReference"/>
        </w:rPr>
        <w:annotationRef/>
      </w:r>
      <w:r>
        <w:t>Cortex does not equal neocortex. Hippocampus is also cortex, but archicortex. So, I suggest you say neocortex when you mean neocortex.</w:t>
      </w:r>
    </w:p>
  </w:comment>
  <w:comment w:id="459" w:author="Simon Hanslmayr" w:date="2023-01-26T11:58:00Z" w:initials="SH">
    <w:p w14:paraId="6F0367FC" w14:textId="45085B62" w:rsidR="001E1470" w:rsidRDefault="001E1470" w:rsidP="001E1470">
      <w:pPr>
        <w:pStyle w:val="CommentText"/>
      </w:pPr>
      <w:r>
        <w:rPr>
          <w:rStyle w:val="CommentReference"/>
        </w:rPr>
        <w:annotationRef/>
      </w:r>
      <w:r>
        <w:t>Neocortex … I stop highlighting that here.</w:t>
      </w:r>
    </w:p>
  </w:comment>
  <w:comment w:id="460" w:author="Luca Kolibius (PGR)" w:date="2023-01-31T05:28:00Z" w:initials="LK(">
    <w:p w14:paraId="2A7DE414" w14:textId="77777777" w:rsidR="005561CF" w:rsidRDefault="005561CF" w:rsidP="0031502B">
      <w:pPr>
        <w:pStyle w:val="CommentText"/>
      </w:pPr>
      <w:r>
        <w:rPr>
          <w:rStyle w:val="CommentReference"/>
        </w:rPr>
        <w:annotationRef/>
      </w:r>
      <w:r>
        <w:t>Wtf is this?</w:t>
      </w:r>
    </w:p>
  </w:comment>
  <w:comment w:id="461" w:author="Simon Hanslmayr" w:date="2023-01-26T12:00:00Z" w:initials="SH">
    <w:p w14:paraId="70B90F94" w14:textId="7691F059" w:rsidR="001E1470" w:rsidRDefault="001E1470" w:rsidP="001E1470">
      <w:pPr>
        <w:pStyle w:val="CommentText"/>
      </w:pPr>
      <w:r>
        <w:rPr>
          <w:rStyle w:val="CommentReference"/>
        </w:rPr>
        <w:annotationRef/>
      </w:r>
      <w:r>
        <w:t>I</w:t>
      </w:r>
    </w:p>
  </w:comment>
  <w:comment w:id="462" w:author="Simon Hanslmayr" w:date="2023-01-26T12:04:00Z" w:initials="SH">
    <w:p w14:paraId="50D81AC3" w14:textId="77777777" w:rsidR="001E1470" w:rsidRDefault="001E1470" w:rsidP="001E1470">
      <w:pPr>
        <w:pStyle w:val="CommentText"/>
      </w:pPr>
      <w:r>
        <w:rPr>
          <w:rStyle w:val="CommentReference"/>
        </w:rPr>
        <w:annotationRef/>
      </w:r>
      <w:r>
        <w:t>Or more sessions</w:t>
      </w:r>
    </w:p>
  </w:comment>
  <w:comment w:id="463" w:author="Luca Kolibius (PGR)" w:date="2023-01-27T17:53:00Z" w:initials="LK(">
    <w:p w14:paraId="0D877A31" w14:textId="77777777" w:rsidR="001E1470" w:rsidRDefault="001E1470" w:rsidP="001E1470">
      <w:pPr>
        <w:pStyle w:val="CommentText"/>
      </w:pPr>
      <w:r>
        <w:rPr>
          <w:rStyle w:val="CommentReference"/>
        </w:rPr>
        <w:annotationRef/>
      </w:r>
      <w:r>
        <w:t xml:space="preserve">Early advances in developing a hippocampal neural prosthetic have shown great promise (Hampson et al., 2018, J Neural Eng). </w:t>
      </w:r>
    </w:p>
  </w:comment>
  <w:comment w:id="464" w:author="Simon Hanslmayr" w:date="2023-01-26T12:05:00Z" w:initials="SH">
    <w:p w14:paraId="21676AFE" w14:textId="77777777" w:rsidR="001E1470" w:rsidRDefault="001E1470" w:rsidP="001E1470">
      <w:pPr>
        <w:pStyle w:val="CommentText"/>
      </w:pPr>
      <w:r>
        <w:rPr>
          <w:rStyle w:val="CommentReference"/>
        </w:rPr>
        <w:annotationRef/>
      </w:r>
      <w:r>
        <w:t xml:space="preserve">This is already being done since &lt;15 years in the lab of Prof. Robert Hampson (Wake-Forrest University; check him out; e.g. </w:t>
      </w:r>
      <w:hyperlink r:id="rId2" w:history="1">
        <w:r w:rsidRPr="00B122B2">
          <w:rPr>
            <w:rStyle w:val="Hyperlink"/>
          </w:rPr>
          <w:t>https://iopscience.iop.org/article/10.1088/1741-2552/aaaed7/met</w:t>
        </w:r>
      </w:hyperlink>
      <w:r>
        <w:t>a). He uses a Blackrock stimulator though ...</w:t>
      </w:r>
    </w:p>
  </w:comment>
  <w:comment w:id="465" w:author="Simon Hanslmayr" w:date="2023-01-26T12:07:00Z" w:initials="SH">
    <w:p w14:paraId="178046CD" w14:textId="77777777" w:rsidR="001E1470" w:rsidRDefault="001E1470" w:rsidP="001E1470">
      <w:pPr>
        <w:pStyle w:val="CommentText"/>
      </w:pPr>
      <w:r>
        <w:rPr>
          <w:rStyle w:val="CommentReference"/>
        </w:rPr>
        <w:annotationRef/>
      </w:r>
      <w:r>
        <w:t>GALVANISE - Ra-tat ta-ta ta-ta-ta-ta-ta-ta nice!</w:t>
      </w:r>
    </w:p>
  </w:comment>
  <w:comment w:id="466" w:author="Luca Kolibius (PGR)" w:date="2023-01-27T17:01:00Z" w:initials="LK(">
    <w:p w14:paraId="2F28E69D" w14:textId="77777777" w:rsidR="001E1470" w:rsidRDefault="001E1470" w:rsidP="001E1470">
      <w:pPr>
        <w:pStyle w:val="CommentText"/>
      </w:pPr>
      <w:r>
        <w:rPr>
          <w:rStyle w:val="CommentReference"/>
        </w:rPr>
        <w:annotationRef/>
      </w:r>
      <w:r>
        <w:t>☺️</w:t>
      </w:r>
    </w:p>
  </w:comment>
  <w:comment w:id="467" w:author="Simon Hanslmayr" w:date="2023-01-26T12:09:00Z" w:initials="SH">
    <w:p w14:paraId="4F23DB18" w14:textId="77777777" w:rsidR="001E1470" w:rsidRDefault="001E1470" w:rsidP="001E1470">
      <w:pPr>
        <w:pStyle w:val="CommentText"/>
      </w:pPr>
      <w:r>
        <w:rPr>
          <w:rStyle w:val="CommentReference"/>
        </w:rPr>
        <w:annotationRef/>
      </w:r>
      <w:r>
        <w:t>Allocated?</w:t>
      </w:r>
    </w:p>
  </w:comment>
  <w:comment w:id="468" w:author="Simon Hanslmayr" w:date="2023-01-26T12:11:00Z" w:initials="SH">
    <w:p w14:paraId="2D98FB31" w14:textId="77777777" w:rsidR="001E1470" w:rsidRDefault="001E1470" w:rsidP="001E1470">
      <w:pPr>
        <w:pStyle w:val="CommentText"/>
      </w:pPr>
      <w:r>
        <w:rPr>
          <w:rStyle w:val="CommentReference"/>
        </w:rPr>
        <w:annotationRef/>
      </w:r>
      <w:r>
        <w:t>Atrophy of neurons … rather.</w:t>
      </w:r>
    </w:p>
  </w:comment>
  <w:comment w:id="469" w:author="Simon Hanslmayr" w:date="2023-01-26T12:13:00Z" w:initials="SH">
    <w:p w14:paraId="60E9479D" w14:textId="77777777" w:rsidR="001E1470" w:rsidRDefault="001E1470" w:rsidP="001E1470">
      <w:pPr>
        <w:pStyle w:val="CommentText"/>
      </w:pPr>
      <w:r>
        <w:rPr>
          <w:rStyle w:val="CommentReference"/>
        </w:rPr>
        <w:annotationRef/>
      </w:r>
      <w:r>
        <w:t>Nice ending!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F8027" w15:done="1"/>
  <w15:commentEx w15:paraId="131430D0" w15:done="1"/>
  <w15:commentEx w15:paraId="3D8B7F63" w15:done="0"/>
  <w15:commentEx w15:paraId="71A2AC3B" w15:paraIdParent="3D8B7F63" w15:done="0"/>
  <w15:commentEx w15:paraId="2EB2AC32" w15:done="1"/>
  <w15:commentEx w15:paraId="1784C266" w15:paraIdParent="2EB2AC32" w15:done="1"/>
  <w15:commentEx w15:paraId="2D84FE1F" w15:done="0"/>
  <w15:commentEx w15:paraId="6778C95A" w15:done="0"/>
  <w15:commentEx w15:paraId="13C84B50" w15:done="0"/>
  <w15:commentEx w15:paraId="05D884EE" w15:done="1"/>
  <w15:commentEx w15:paraId="5E7054C8" w15:paraIdParent="05D884EE" w15:done="1"/>
  <w15:commentEx w15:paraId="5885280B" w15:done="1"/>
  <w15:commentEx w15:paraId="075E2390" w15:done="1"/>
  <w15:commentEx w15:paraId="6881F676" w15:done="0"/>
  <w15:commentEx w15:paraId="0A70D140" w15:done="1"/>
  <w15:commentEx w15:paraId="25183914" w15:paraIdParent="0A70D140" w15:done="1"/>
  <w15:commentEx w15:paraId="14CD7BC9" w15:done="1"/>
  <w15:commentEx w15:paraId="2A127D00" w15:done="1"/>
  <w15:commentEx w15:paraId="22523E92" w15:done="0"/>
  <w15:commentEx w15:paraId="48372B26" w15:paraIdParent="22523E92" w15:done="0"/>
  <w15:commentEx w15:paraId="077F2EEB" w15:done="1"/>
  <w15:commentEx w15:paraId="3537A63E" w15:paraIdParent="077F2EEB" w15:done="1"/>
  <w15:commentEx w15:paraId="32F16D32" w15:paraIdParent="077F2EEB" w15:done="1"/>
  <w15:commentEx w15:paraId="72F6D461" w15:done="1"/>
  <w15:commentEx w15:paraId="3152816D" w15:done="1"/>
  <w15:commentEx w15:paraId="453C0B2A" w15:paraIdParent="3152816D" w15:done="1"/>
  <w15:commentEx w15:paraId="2B852F90" w15:paraIdParent="3152816D" w15:done="1"/>
  <w15:commentEx w15:paraId="2F7E70F8" w15:done="1"/>
  <w15:commentEx w15:paraId="20C0A2C7" w15:done="1"/>
  <w15:commentEx w15:paraId="1931671D" w15:done="1"/>
  <w15:commentEx w15:paraId="174D8D91" w15:done="1"/>
  <w15:commentEx w15:paraId="153CB8D6" w15:done="1"/>
  <w15:commentEx w15:paraId="4671E737" w15:done="1"/>
  <w15:commentEx w15:paraId="1AC001A0" w15:done="1"/>
  <w15:commentEx w15:paraId="530B0607" w15:paraIdParent="1AC001A0" w15:done="1"/>
  <w15:commentEx w15:paraId="68F32F81" w15:done="1"/>
  <w15:commentEx w15:paraId="54725675" w15:paraIdParent="68F32F81" w15:done="1"/>
  <w15:commentEx w15:paraId="59ECE1E1" w15:done="0"/>
  <w15:commentEx w15:paraId="1D7DB58E" w15:done="1"/>
  <w15:commentEx w15:paraId="3D8571EF" w15:done="1"/>
  <w15:commentEx w15:paraId="4370B591" w15:done="1"/>
  <w15:commentEx w15:paraId="55F24A0D" w15:paraIdParent="4370B591" w15:done="1"/>
  <w15:commentEx w15:paraId="305573F9" w15:done="0"/>
  <w15:commentEx w15:paraId="441C1386" w15:done="1"/>
  <w15:commentEx w15:paraId="4555135D" w15:done="0"/>
  <w15:commentEx w15:paraId="1AF89560" w15:done="1"/>
  <w15:commentEx w15:paraId="1DF78ADF" w15:done="1"/>
  <w15:commentEx w15:paraId="3C975F0F" w15:paraIdParent="1DF78ADF" w15:done="1"/>
  <w15:commentEx w15:paraId="16269852" w15:done="1"/>
  <w15:commentEx w15:paraId="61AE3B68" w15:done="1"/>
  <w15:commentEx w15:paraId="7429F8C4" w15:done="1"/>
  <w15:commentEx w15:paraId="09397E4D" w15:done="1"/>
  <w15:commentEx w15:paraId="7DAF16A0" w15:paraIdParent="09397E4D" w15:done="1"/>
  <w15:commentEx w15:paraId="41040358" w15:done="1"/>
  <w15:commentEx w15:paraId="52010D53" w15:done="1"/>
  <w15:commentEx w15:paraId="0D691880" w15:done="1"/>
  <w15:commentEx w15:paraId="705564F7" w15:done="1"/>
  <w15:commentEx w15:paraId="384C2758" w15:paraIdParent="705564F7" w15:done="1"/>
  <w15:commentEx w15:paraId="6551639C" w15:paraIdParent="705564F7" w15:done="1"/>
  <w15:commentEx w15:paraId="7E67340E" w15:done="1"/>
  <w15:commentEx w15:paraId="5844FBDD" w15:done="1"/>
  <w15:commentEx w15:paraId="4FFB320D" w15:done="1"/>
  <w15:commentEx w15:paraId="72BC0A31" w15:paraIdParent="4FFB320D" w15:done="1"/>
  <w15:commentEx w15:paraId="32DFE21A" w15:paraIdParent="4FFB320D" w15:done="1"/>
  <w15:commentEx w15:paraId="179AE611" w15:done="0"/>
  <w15:commentEx w15:paraId="1A1583F9" w15:done="0"/>
  <w15:commentEx w15:paraId="0EEF6CAC" w15:done="0"/>
  <w15:commentEx w15:paraId="32C98215" w15:done="1"/>
  <w15:commentEx w15:paraId="4835AABB" w15:done="1"/>
  <w15:commentEx w15:paraId="4DE39363" w15:done="1"/>
  <w15:commentEx w15:paraId="2E9A136F" w15:paraIdParent="4DE39363" w15:done="1"/>
  <w15:commentEx w15:paraId="67E85453" w15:paraIdParent="4DE39363" w15:done="1"/>
  <w15:commentEx w15:paraId="56F7ED89" w15:done="1"/>
  <w15:commentEx w15:paraId="6F0367FC" w15:done="1"/>
  <w15:commentEx w15:paraId="2A7DE414" w15:done="0"/>
  <w15:commentEx w15:paraId="70B90F94" w15:done="1"/>
  <w15:commentEx w15:paraId="50D81AC3" w15:done="1"/>
  <w15:commentEx w15:paraId="0D877A31" w15:done="0"/>
  <w15:commentEx w15:paraId="21676AFE" w15:done="1"/>
  <w15:commentEx w15:paraId="178046CD" w15:done="1"/>
  <w15:commentEx w15:paraId="2F28E69D" w15:paraIdParent="178046CD" w15:done="1"/>
  <w15:commentEx w15:paraId="4F23DB18" w15:done="1"/>
  <w15:commentEx w15:paraId="2D98FB31" w15:done="1"/>
  <w15:commentEx w15:paraId="60E9479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0DD1" w16cex:dateUtc="2023-01-17T12:06:00Z"/>
  <w16cex:commentExtensible w16cex:durableId="2779436C" w16cex:dateUtc="2023-01-23T17:33:00Z"/>
  <w16cex:commentExtensible w16cex:durableId="2782F3B7" w16cex:dateUtc="2023-01-31T01:56:00Z"/>
  <w16cex:commentExtensible w16cex:durableId="2782F8E5" w16cex:dateUtc="2023-01-31T02:18:00Z"/>
  <w16cex:commentExtensible w16cex:durableId="27793F42" w16cex:dateUtc="2023-01-23T17:15:00Z"/>
  <w16cex:commentExtensible w16cex:durableId="277DAAA6" w16cex:dateUtc="2023-01-27T01:43:00Z"/>
  <w16cex:commentExtensible w16cex:durableId="277FDC06" w16cex:dateUtc="2023-01-28T17:38:00Z"/>
  <w16cex:commentExtensible w16cex:durableId="277FDCD9" w16cex:dateUtc="2023-01-28T17:41:00Z"/>
  <w16cex:commentExtensible w16cex:durableId="277FDC63" w16cex:dateUtc="2023-01-28T17:39:00Z"/>
  <w16cex:commentExtensible w16cex:durableId="277D97AF" w16cex:dateUtc="2023-01-23T17:18:00Z"/>
  <w16cex:commentExtensible w16cex:durableId="277D97AE" w16cex:dateUtc="2023-01-26T19:34:00Z"/>
  <w16cex:commentExtensible w16cex:durableId="2779403D" w16cex:dateUtc="2023-01-23T17:19:00Z"/>
  <w16cex:commentExtensible w16cex:durableId="277940B3" w16cex:dateUtc="2023-01-23T17:21:00Z"/>
  <w16cex:commentExtensible w16cex:durableId="27830D5C" w16cex:dateUtc="2023-01-31T03:45:00Z"/>
  <w16cex:commentExtensible w16cex:durableId="277946FD" w16cex:dateUtc="2023-01-23T17:48:00Z"/>
  <w16cex:commentExtensible w16cex:durableId="277D6C63" w16cex:dateUtc="2023-01-26T21:17:00Z"/>
  <w16cex:commentExtensible w16cex:durableId="277E551B" w16cex:dateUtc="2023-01-27T13:50:00Z"/>
  <w16cex:commentExtensible w16cex:durableId="27600513" w16cex:dateUtc="2023-01-04T13:00:00Z"/>
  <w16cex:commentExtensible w16cex:durableId="277E5BCA" w16cex:dateUtc="2023-01-27T14:18:00Z"/>
  <w16cex:commentExtensible w16cex:durableId="277EAF75" w16cex:dateUtc="2023-01-27T20:15:00Z"/>
  <w16cex:commentExtensible w16cex:durableId="27600ED4" w16cex:dateUtc="2023-01-04T13:42:00Z"/>
  <w16cex:commentExtensible w16cex:durableId="2779D5BC" w16cex:dateUtc="2023-01-24T03:57:00Z"/>
  <w16cex:commentExtensible w16cex:durableId="277E5582" w16cex:dateUtc="2023-01-27T13:52:00Z"/>
  <w16cex:commentExtensible w16cex:durableId="27600F90" w16cex:dateUtc="2023-01-04T13:45:00Z"/>
  <w16cex:commentExtensible w16cex:durableId="27600A08" w16cex:dateUtc="2023-01-04T13:22:00Z"/>
  <w16cex:commentExtensible w16cex:durableId="2779B882" w16cex:dateUtc="2023-01-24T01:53:00Z"/>
  <w16cex:commentExtensible w16cex:durableId="277E57F4" w16cex:dateUtc="2023-01-27T14:02:00Z"/>
  <w16cex:commentExtensible w16cex:durableId="277D4549" w16cex:dateUtc="2023-01-26T18:30:00Z"/>
  <w16cex:commentExtensible w16cex:durableId="27600B0E" w16cex:dateUtc="2023-01-04T13:26:00Z"/>
  <w16cex:commentExtensible w16cex:durableId="277E5877" w16cex:dateUtc="2023-01-27T14:04:00Z"/>
  <w16cex:commentExtensible w16cex:durableId="27600B4C" w16cex:dateUtc="2023-01-04T13:27:00Z"/>
  <w16cex:commentExtensible w16cex:durableId="27600B8C" w16cex:dateUtc="2023-01-04T13:28:00Z"/>
  <w16cex:commentExtensible w16cex:durableId="277E5B93" w16cex:dateUtc="2023-01-27T14:17:00Z"/>
  <w16cex:commentExtensible w16cex:durableId="27601148" w16cex:dateUtc="2023-01-04T13:52:00Z"/>
  <w16cex:commentExtensible w16cex:durableId="2779BF31" w16cex:dateUtc="2023-01-24T02:21:00Z"/>
  <w16cex:commentExtensible w16cex:durableId="276011B8" w16cex:dateUtc="2023-01-04T13:54:00Z"/>
  <w16cex:commentExtensible w16cex:durableId="2779BF5C" w16cex:dateUtc="2023-01-24T02:22:00Z"/>
  <w16cex:commentExtensible w16cex:durableId="2781987D" w16cex:dateUtc="2023-01-30T01:14:00Z"/>
  <w16cex:commentExtensible w16cex:durableId="277A918A"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805720" w16cex:dateUtc="2023-01-29T02:23:00Z"/>
  <w16cex:commentExtensible w16cex:durableId="277A9369" w16cex:dateUtc="2023-01-24T17:27:00Z"/>
  <w16cex:commentExtensible w16cex:durableId="27819DDB" w16cex:dateUtc="2023-01-30T01:37: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4C4FF7" w16cex:dateUtc="2022-12-20T15:15: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6012FB" w16cex:dateUtc="2023-01-04T14:00:00Z"/>
  <w16cex:commentExtensible w16cex:durableId="27758779" w16cex:dateUtc="2023-01-20T21:34:00Z"/>
  <w16cex:commentExtensible w16cex:durableId="277A9986" w16cex:dateUtc="2023-01-24T17:53:00Z"/>
  <w16cex:commentExtensible w16cex:durableId="277CE296" w16cex:dateUtc="2023-01-26T11:29:00Z"/>
  <w16cex:commentExtensible w16cex:durableId="2781DCB7" w16cex:dateUtc="2023-01-30T06:05:00Z"/>
  <w16cex:commentExtensible w16cex:durableId="2781DCC9" w16cex:dateUtc="2023-01-30T06:06:00Z"/>
  <w16cex:commentExtensible w16cex:durableId="277CE332" w16cex:dateUtc="2023-01-26T11:32:00Z"/>
  <w16cex:commentExtensible w16cex:durableId="277AE579" w16cex:dateUtc="2023-01-24T23:17:00Z"/>
  <w16cex:commentExtensible w16cex:durableId="277AD237" w16cex:dateUtc="2023-01-24T21:55:00Z"/>
  <w16cex:commentExtensible w16cex:durableId="277C58A6" w16cex:dateUtc="2023-01-26T01:40:00Z"/>
  <w16cex:commentExtensible w16cex:durableId="277CE6CD" w16cex:dateUtc="2023-01-26T11:47:00Z"/>
  <w16cex:commentExtensible w16cex:durableId="277CE88C" w16cex:dateUtc="2023-01-26T11:54:00Z"/>
  <w16cex:commentExtensible w16cex:durableId="277CE967" w16cex:dateUtc="2023-01-26T11:58:00Z"/>
  <w16cex:commentExtensible w16cex:durableId="27832588" w16cex:dateUtc="2023-01-31T05:28:00Z"/>
  <w16cex:commentExtensible w16cex:durableId="277CE9DA" w16cex:dateUtc="2023-01-26T12:00:00Z"/>
  <w16cex:commentExtensible w16cex:durableId="277CEAC0" w16cex:dateUtc="2023-01-26T12:04:00Z"/>
  <w16cex:commentExtensible w16cex:durableId="277E8DFE" w16cex:dateUtc="2023-01-27T17:53:00Z"/>
  <w16cex:commentExtensible w16cex:durableId="277CEB20" w16cex:dateUtc="2023-01-26T12:05:00Z"/>
  <w16cex:commentExtensible w16cex:durableId="277CEB8E" w16cex:dateUtc="2023-01-26T12:07:00Z"/>
  <w16cex:commentExtensible w16cex:durableId="277E81EE" w16cex:dateUtc="2023-01-27T17:01:00Z"/>
  <w16cex:commentExtensible w16cex:durableId="277CEBFF" w16cex:dateUtc="2023-01-26T12:09:00Z"/>
  <w16cex:commentExtensible w16cex:durableId="277CEC70" w16cex:dateUtc="2023-01-26T12:11:00Z"/>
  <w16cex:commentExtensible w16cex:durableId="277CECE3" w16cex:dateUtc="2023-01-26T1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F8027" w16cid:durableId="27710DD1"/>
  <w16cid:commentId w16cid:paraId="131430D0" w16cid:durableId="2779436C"/>
  <w16cid:commentId w16cid:paraId="3D8B7F63" w16cid:durableId="2782F3B7"/>
  <w16cid:commentId w16cid:paraId="71A2AC3B" w16cid:durableId="2782F8E5"/>
  <w16cid:commentId w16cid:paraId="2EB2AC32" w16cid:durableId="27793F42"/>
  <w16cid:commentId w16cid:paraId="1784C266" w16cid:durableId="277DAAA6"/>
  <w16cid:commentId w16cid:paraId="2D84FE1F" w16cid:durableId="277FDC06"/>
  <w16cid:commentId w16cid:paraId="6778C95A" w16cid:durableId="277FDCD9"/>
  <w16cid:commentId w16cid:paraId="13C84B50" w16cid:durableId="277FDC63"/>
  <w16cid:commentId w16cid:paraId="05D884EE" w16cid:durableId="277D97AF"/>
  <w16cid:commentId w16cid:paraId="5E7054C8" w16cid:durableId="277D97AE"/>
  <w16cid:commentId w16cid:paraId="5885280B" w16cid:durableId="2779403D"/>
  <w16cid:commentId w16cid:paraId="075E2390" w16cid:durableId="277940B3"/>
  <w16cid:commentId w16cid:paraId="6881F676" w16cid:durableId="27830D5C"/>
  <w16cid:commentId w16cid:paraId="0A70D140" w16cid:durableId="277946FD"/>
  <w16cid:commentId w16cid:paraId="25183914" w16cid:durableId="277D6C63"/>
  <w16cid:commentId w16cid:paraId="14CD7BC9" w16cid:durableId="277E551B"/>
  <w16cid:commentId w16cid:paraId="2A127D00" w16cid:durableId="27600513"/>
  <w16cid:commentId w16cid:paraId="22523E92" w16cid:durableId="277E5BCA"/>
  <w16cid:commentId w16cid:paraId="48372B26" w16cid:durableId="277EAF75"/>
  <w16cid:commentId w16cid:paraId="077F2EEB" w16cid:durableId="27600ED4"/>
  <w16cid:commentId w16cid:paraId="3537A63E" w16cid:durableId="2779D5BC"/>
  <w16cid:commentId w16cid:paraId="32F16D32" w16cid:durableId="277E5582"/>
  <w16cid:commentId w16cid:paraId="72F6D461" w16cid:durableId="27600F90"/>
  <w16cid:commentId w16cid:paraId="3152816D" w16cid:durableId="27600A08"/>
  <w16cid:commentId w16cid:paraId="453C0B2A" w16cid:durableId="2779B882"/>
  <w16cid:commentId w16cid:paraId="2B852F90" w16cid:durableId="277E57F4"/>
  <w16cid:commentId w16cid:paraId="2F7E70F8" w16cid:durableId="277D4549"/>
  <w16cid:commentId w16cid:paraId="20C0A2C7" w16cid:durableId="27600B0E"/>
  <w16cid:commentId w16cid:paraId="1931671D" w16cid:durableId="277E5877"/>
  <w16cid:commentId w16cid:paraId="174D8D91" w16cid:durableId="27600B4C"/>
  <w16cid:commentId w16cid:paraId="153CB8D6" w16cid:durableId="27600B8C"/>
  <w16cid:commentId w16cid:paraId="4671E737" w16cid:durableId="277E5B93"/>
  <w16cid:commentId w16cid:paraId="1AC001A0" w16cid:durableId="27601148"/>
  <w16cid:commentId w16cid:paraId="530B0607" w16cid:durableId="2779BF31"/>
  <w16cid:commentId w16cid:paraId="68F32F81" w16cid:durableId="276011B8"/>
  <w16cid:commentId w16cid:paraId="54725675" w16cid:durableId="2779BF5C"/>
  <w16cid:commentId w16cid:paraId="59ECE1E1" w16cid:durableId="2781987D"/>
  <w16cid:commentId w16cid:paraId="1D7DB58E" w16cid:durableId="277A918A"/>
  <w16cid:commentId w16cid:paraId="3D8571EF" w16cid:durableId="27600544"/>
  <w16cid:commentId w16cid:paraId="4370B591" w16cid:durableId="2775B15B"/>
  <w16cid:commentId w16cid:paraId="55F24A0D" w16cid:durableId="277A92BF"/>
  <w16cid:commentId w16cid:paraId="305573F9" w16cid:durableId="27805720"/>
  <w16cid:commentId w16cid:paraId="441C1386" w16cid:durableId="277A9369"/>
  <w16cid:commentId w16cid:paraId="4555135D" w16cid:durableId="27819DDB"/>
  <w16cid:commentId w16cid:paraId="1AF89560" w16cid:durableId="277A94B6"/>
  <w16cid:commentId w16cid:paraId="1DF78ADF" w16cid:durableId="276AF9BF"/>
  <w16cid:commentId w16cid:paraId="3C975F0F" w16cid:durableId="2772E3CF"/>
  <w16cid:commentId w16cid:paraId="16269852" w16cid:durableId="27754207"/>
  <w16cid:commentId w16cid:paraId="61AE3B68" w16cid:durableId="277A9693"/>
  <w16cid:commentId w16cid:paraId="7429F8C4" w16cid:durableId="27600CC5"/>
  <w16cid:commentId w16cid:paraId="09397E4D" w16cid:durableId="27600D9A"/>
  <w16cid:commentId w16cid:paraId="7DAF16A0" w16cid:durableId="2772E47D"/>
  <w16cid:commentId w16cid:paraId="41040358" w16cid:durableId="277A9734"/>
  <w16cid:commentId w16cid:paraId="52010D53" w16cid:durableId="277A9769"/>
  <w16cid:commentId w16cid:paraId="0D691880" w16cid:durableId="274C4FF7"/>
  <w16cid:commentId w16cid:paraId="705564F7" w16cid:durableId="2773F424"/>
  <w16cid:commentId w16cid:paraId="384C2758" w16cid:durableId="27740A67"/>
  <w16cid:commentId w16cid:paraId="6551639C" w16cid:durableId="2775B1B6"/>
  <w16cid:commentId w16cid:paraId="7E67340E" w16cid:durableId="277A9829"/>
  <w16cid:commentId w16cid:paraId="5844FBDD" w16cid:durableId="277A98CB"/>
  <w16cid:commentId w16cid:paraId="4FFB320D" w16cid:durableId="276012FB"/>
  <w16cid:commentId w16cid:paraId="72BC0A31" w16cid:durableId="27758779"/>
  <w16cid:commentId w16cid:paraId="32DFE21A" w16cid:durableId="277A9986"/>
  <w16cid:commentId w16cid:paraId="179AE611" w16cid:durableId="277CE296"/>
  <w16cid:commentId w16cid:paraId="1A1583F9" w16cid:durableId="2781DCB7"/>
  <w16cid:commentId w16cid:paraId="0EEF6CAC" w16cid:durableId="2781DCC9"/>
  <w16cid:commentId w16cid:paraId="32C98215" w16cid:durableId="277CE332"/>
  <w16cid:commentId w16cid:paraId="4835AABB" w16cid:durableId="277AE579"/>
  <w16cid:commentId w16cid:paraId="4DE39363" w16cid:durableId="277AD237"/>
  <w16cid:commentId w16cid:paraId="2E9A136F" w16cid:durableId="277C58A6"/>
  <w16cid:commentId w16cid:paraId="67E85453" w16cid:durableId="277CE6CD"/>
  <w16cid:commentId w16cid:paraId="56F7ED89" w16cid:durableId="277CE88C"/>
  <w16cid:commentId w16cid:paraId="6F0367FC" w16cid:durableId="277CE967"/>
  <w16cid:commentId w16cid:paraId="2A7DE414" w16cid:durableId="27832588"/>
  <w16cid:commentId w16cid:paraId="70B90F94" w16cid:durableId="277CE9DA"/>
  <w16cid:commentId w16cid:paraId="50D81AC3" w16cid:durableId="277CEAC0"/>
  <w16cid:commentId w16cid:paraId="0D877A31" w16cid:durableId="277E8DFE"/>
  <w16cid:commentId w16cid:paraId="21676AFE" w16cid:durableId="277CEB20"/>
  <w16cid:commentId w16cid:paraId="178046CD" w16cid:durableId="277CEB8E"/>
  <w16cid:commentId w16cid:paraId="2F28E69D" w16cid:durableId="277E81EE"/>
  <w16cid:commentId w16cid:paraId="4F23DB18" w16cid:durableId="277CEBFF"/>
  <w16cid:commentId w16cid:paraId="2D98FB31" w16cid:durableId="277CEC70"/>
  <w16cid:commentId w16cid:paraId="60E9479D" w16cid:durableId="277CEC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Lucida Grande">
    <w:altName w:val="Arial"/>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4890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F00A3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5EE8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CE6AE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07E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744C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410EF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362B6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6C4F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730CA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1161696874">
    <w:abstractNumId w:val="11"/>
  </w:num>
  <w:num w:numId="2" w16cid:durableId="536238247">
    <w:abstractNumId w:val="9"/>
  </w:num>
  <w:num w:numId="3" w16cid:durableId="1234048787">
    <w:abstractNumId w:val="7"/>
  </w:num>
  <w:num w:numId="4" w16cid:durableId="1446778630">
    <w:abstractNumId w:val="6"/>
  </w:num>
  <w:num w:numId="5" w16cid:durableId="1849977344">
    <w:abstractNumId w:val="5"/>
  </w:num>
  <w:num w:numId="6" w16cid:durableId="1537427178">
    <w:abstractNumId w:val="4"/>
  </w:num>
  <w:num w:numId="7" w16cid:durableId="1127089324">
    <w:abstractNumId w:val="8"/>
  </w:num>
  <w:num w:numId="8" w16cid:durableId="1592396135">
    <w:abstractNumId w:val="3"/>
  </w:num>
  <w:num w:numId="9" w16cid:durableId="1981959845">
    <w:abstractNumId w:val="2"/>
  </w:num>
  <w:num w:numId="10" w16cid:durableId="1175530706">
    <w:abstractNumId w:val="1"/>
  </w:num>
  <w:num w:numId="11" w16cid:durableId="1015302555">
    <w:abstractNumId w:val="0"/>
  </w:num>
  <w:num w:numId="12" w16cid:durableId="161016106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94275720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Kolibius (PGR)">
    <w15:presenceInfo w15:providerId="AD" w15:userId="S::2604636K@student.gla.ac.uk::e5164010-d4d4-47d3-90d6-8a5ab58a91ef"/>
  </w15:person>
  <w15:person w15:author="Simon Hanslmayr">
    <w15:presenceInfo w15:providerId="AD" w15:userId="S::Simon.Hanslmayr@glasgow.ac.uk::8b386227-abfd-455c-bc72-9ce91eac97be"/>
  </w15:person>
  <w15:person w15:author="Simon Hanslmayr [2]">
    <w15:presenceInfo w15:providerId="AD" w15:userId="S::simon.hanslmayr@glasgow.ac.uk::8b386227-abfd-455c-bc72-9ce91eac9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0&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px5wazhrvsd3e0ff3perwwwvrdppa005a2&quot;&gt;ESNLibrary&lt;record-ids&gt;&lt;item&gt;2&lt;/item&gt;&lt;item&gt;4&lt;/item&gt;&lt;item&gt;5&lt;/item&gt;&lt;item&gt;6&lt;/item&gt;&lt;item&gt;12&lt;/item&gt;&lt;item&gt;14&lt;/item&gt;&lt;item&gt;15&lt;/item&gt;&lt;item&gt;20&lt;/item&gt;&lt;item&gt;21&lt;/item&gt;&lt;item&gt;23&lt;/item&gt;&lt;item&gt;25&lt;/item&gt;&lt;item&gt;28&lt;/item&gt;&lt;item&gt;29&lt;/item&gt;&lt;item&gt;30&lt;/item&gt;&lt;item&gt;32&lt;/item&gt;&lt;item&gt;33&lt;/item&gt;&lt;item&gt;35&lt;/item&gt;&lt;item&gt;36&lt;/item&gt;&lt;item&gt;37&lt;/item&gt;&lt;item&gt;38&lt;/item&gt;&lt;item&gt;43&lt;/item&gt;&lt;item&gt;60&lt;/item&gt;&lt;item&gt;64&lt;/item&gt;&lt;item&gt;65&lt;/item&gt;&lt;item&gt;66&lt;/item&gt;&lt;item&gt;67&lt;/item&gt;&lt;item&gt;69&lt;/item&gt;&lt;item&gt;70&lt;/item&gt;&lt;item&gt;71&lt;/item&gt;&lt;item&gt;72&lt;/item&gt;&lt;item&gt;74&lt;/item&gt;&lt;item&gt;75&lt;/item&gt;&lt;item&gt;76&lt;/item&gt;&lt;item&gt;77&lt;/item&gt;&lt;item&gt;78&lt;/item&gt;&lt;item&gt;80&lt;/item&gt;&lt;item&gt;81&lt;/item&gt;&lt;item&gt;82&lt;/item&gt;&lt;item&gt;83&lt;/item&gt;&lt;item&gt;84&lt;/item&gt;&lt;item&gt;86&lt;/item&gt;&lt;item&gt;87&lt;/item&gt;&lt;item&gt;88&lt;/item&gt;&lt;item&gt;92&lt;/item&gt;&lt;item&gt;98&lt;/item&gt;&lt;item&gt;99&lt;/item&gt;&lt;item&gt;101&lt;/item&gt;&lt;item&gt;102&lt;/item&gt;&lt;item&gt;103&lt;/item&gt;&lt;item&gt;104&lt;/item&gt;&lt;item&gt;105&lt;/item&gt;&lt;item&gt;106&lt;/item&gt;&lt;item&gt;107&lt;/item&gt;&lt;item&gt;108&lt;/item&gt;&lt;item&gt;110&lt;/item&gt;&lt;item&gt;111&lt;/item&gt;&lt;item&gt;112&lt;/item&gt;&lt;item&gt;113&lt;/item&gt;&lt;item&gt;114&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8&lt;/item&gt;&lt;item&gt;139&lt;/item&gt;&lt;item&gt;140&lt;/item&gt;&lt;item&gt;141&lt;/item&gt;&lt;item&gt;144&lt;/item&gt;&lt;item&gt;146&lt;/item&gt;&lt;item&gt;147&lt;/item&gt;&lt;item&gt;150&lt;/item&gt;&lt;item&gt;152&lt;/item&gt;&lt;item&gt;154&lt;/item&gt;&lt;item&gt;155&lt;/item&gt;&lt;item&gt;156&lt;/item&gt;&lt;item&gt;157&lt;/item&gt;&lt;item&gt;158&lt;/item&gt;&lt;item&gt;159&lt;/item&gt;&lt;item&gt;161&lt;/item&gt;&lt;item&gt;162&lt;/item&gt;&lt;item&gt;163&lt;/item&gt;&lt;item&gt;164&lt;/item&gt;&lt;item&gt;165&lt;/item&gt;&lt;item&gt;166&lt;/item&gt;&lt;item&gt;167&lt;/item&gt;&lt;item&gt;168&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8&lt;/item&gt;&lt;item&gt;199&lt;/item&gt;&lt;item&gt;200&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record-ids&gt;&lt;/item&gt;&lt;/Libraries&gt;"/>
  </w:docVars>
  <w:rsids>
    <w:rsidRoot w:val="002B30F3"/>
    <w:rsid w:val="00000D96"/>
    <w:rsid w:val="00001ECB"/>
    <w:rsid w:val="00061745"/>
    <w:rsid w:val="0009543E"/>
    <w:rsid w:val="000B42E7"/>
    <w:rsid w:val="000D0075"/>
    <w:rsid w:val="001339B6"/>
    <w:rsid w:val="00137E06"/>
    <w:rsid w:val="001443CF"/>
    <w:rsid w:val="00156640"/>
    <w:rsid w:val="001778B0"/>
    <w:rsid w:val="00196A09"/>
    <w:rsid w:val="001B4652"/>
    <w:rsid w:val="001C3512"/>
    <w:rsid w:val="001E1470"/>
    <w:rsid w:val="001E267F"/>
    <w:rsid w:val="001E5247"/>
    <w:rsid w:val="001E6A3B"/>
    <w:rsid w:val="001E6AEB"/>
    <w:rsid w:val="002570C6"/>
    <w:rsid w:val="00277972"/>
    <w:rsid w:val="002A7603"/>
    <w:rsid w:val="002B27B4"/>
    <w:rsid w:val="002B30F3"/>
    <w:rsid w:val="002B6C10"/>
    <w:rsid w:val="002C170C"/>
    <w:rsid w:val="002C7FAD"/>
    <w:rsid w:val="002D3EAE"/>
    <w:rsid w:val="002D4893"/>
    <w:rsid w:val="002F2671"/>
    <w:rsid w:val="003169B1"/>
    <w:rsid w:val="00324A83"/>
    <w:rsid w:val="00335660"/>
    <w:rsid w:val="003437DC"/>
    <w:rsid w:val="00357CFD"/>
    <w:rsid w:val="003613B9"/>
    <w:rsid w:val="0038203E"/>
    <w:rsid w:val="003842A7"/>
    <w:rsid w:val="00417A51"/>
    <w:rsid w:val="00422D86"/>
    <w:rsid w:val="00434868"/>
    <w:rsid w:val="0044094E"/>
    <w:rsid w:val="004A2D49"/>
    <w:rsid w:val="00507F1A"/>
    <w:rsid w:val="00524FF1"/>
    <w:rsid w:val="005274A1"/>
    <w:rsid w:val="0053116C"/>
    <w:rsid w:val="005363F2"/>
    <w:rsid w:val="00546B60"/>
    <w:rsid w:val="005561CF"/>
    <w:rsid w:val="0056503B"/>
    <w:rsid w:val="00566136"/>
    <w:rsid w:val="0057302D"/>
    <w:rsid w:val="00577079"/>
    <w:rsid w:val="005B0A7A"/>
    <w:rsid w:val="005C0E62"/>
    <w:rsid w:val="005F0510"/>
    <w:rsid w:val="00622DCC"/>
    <w:rsid w:val="00636A11"/>
    <w:rsid w:val="00657A29"/>
    <w:rsid w:val="00661745"/>
    <w:rsid w:val="0067613D"/>
    <w:rsid w:val="0069272E"/>
    <w:rsid w:val="006F51D5"/>
    <w:rsid w:val="007130FB"/>
    <w:rsid w:val="0071417D"/>
    <w:rsid w:val="00772F16"/>
    <w:rsid w:val="007A4A0F"/>
    <w:rsid w:val="007F51C1"/>
    <w:rsid w:val="00816639"/>
    <w:rsid w:val="00857A14"/>
    <w:rsid w:val="008601F3"/>
    <w:rsid w:val="00874E51"/>
    <w:rsid w:val="008C0807"/>
    <w:rsid w:val="008C3416"/>
    <w:rsid w:val="008C576D"/>
    <w:rsid w:val="008D5EF6"/>
    <w:rsid w:val="009167AA"/>
    <w:rsid w:val="00950A7A"/>
    <w:rsid w:val="009939EF"/>
    <w:rsid w:val="00993C36"/>
    <w:rsid w:val="009A47FF"/>
    <w:rsid w:val="00A035C5"/>
    <w:rsid w:val="00A13325"/>
    <w:rsid w:val="00A16D66"/>
    <w:rsid w:val="00A738E5"/>
    <w:rsid w:val="00A76A1C"/>
    <w:rsid w:val="00A83007"/>
    <w:rsid w:val="00A879E7"/>
    <w:rsid w:val="00AE1B11"/>
    <w:rsid w:val="00AF5BED"/>
    <w:rsid w:val="00B01FE0"/>
    <w:rsid w:val="00B1671E"/>
    <w:rsid w:val="00B32E59"/>
    <w:rsid w:val="00B41324"/>
    <w:rsid w:val="00B751C3"/>
    <w:rsid w:val="00BB7FA2"/>
    <w:rsid w:val="00BC2FED"/>
    <w:rsid w:val="00BE5F4A"/>
    <w:rsid w:val="00C11C9D"/>
    <w:rsid w:val="00C154D5"/>
    <w:rsid w:val="00C16D18"/>
    <w:rsid w:val="00C555D2"/>
    <w:rsid w:val="00C849F7"/>
    <w:rsid w:val="00C96599"/>
    <w:rsid w:val="00CB25AC"/>
    <w:rsid w:val="00CD2D22"/>
    <w:rsid w:val="00D323C4"/>
    <w:rsid w:val="00D441E7"/>
    <w:rsid w:val="00D60A7C"/>
    <w:rsid w:val="00D6774D"/>
    <w:rsid w:val="00D9361E"/>
    <w:rsid w:val="00DA1BCC"/>
    <w:rsid w:val="00DA5079"/>
    <w:rsid w:val="00DC1F8B"/>
    <w:rsid w:val="00DC48F0"/>
    <w:rsid w:val="00E07BA7"/>
    <w:rsid w:val="00E45D8A"/>
    <w:rsid w:val="00E72CE9"/>
    <w:rsid w:val="00E746BC"/>
    <w:rsid w:val="00EB6C6A"/>
    <w:rsid w:val="00F05E1D"/>
    <w:rsid w:val="00F1588A"/>
    <w:rsid w:val="00F217DA"/>
    <w:rsid w:val="00F2539C"/>
    <w:rsid w:val="00F43097"/>
    <w:rsid w:val="00F62457"/>
    <w:rsid w:val="00F673D6"/>
    <w:rsid w:val="00F85D26"/>
    <w:rsid w:val="00FF50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97655"/>
  <w15:chartTrackingRefBased/>
  <w15:docId w15:val="{1C65AE3D-1B75-47AE-B6A2-AF0580C7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3007"/>
    <w:pPr>
      <w:spacing w:after="0" w:line="360" w:lineRule="auto"/>
    </w:pPr>
    <w:rPr>
      <w:rFonts w:ascii="Helvetica" w:hAnsi="Helvetica"/>
    </w:rPr>
  </w:style>
  <w:style w:type="paragraph" w:styleId="Heading1">
    <w:name w:val="heading 1"/>
    <w:basedOn w:val="Normal"/>
    <w:next w:val="Normal"/>
    <w:link w:val="Heading1Char"/>
    <w:qFormat/>
    <w:rsid w:val="00A738E5"/>
    <w:pPr>
      <w:keepNext/>
      <w:keepLines/>
      <w:spacing w:before="240" w:line="240"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semiHidden/>
    <w:qFormat/>
    <w:rsid w:val="00993C36"/>
    <w:pPr>
      <w:keepNext/>
      <w:spacing w:before="240" w:after="60" w:line="240" w:lineRule="auto"/>
      <w:outlineLvl w:val="1"/>
    </w:pPr>
    <w:rPr>
      <w:rFonts w:ascii="Cambria" w:eastAsia="Times New Roman" w:hAnsi="Cambria" w:cs="Times New Roman"/>
      <w:b/>
      <w:bCs/>
      <w:i/>
      <w:iCs/>
      <w:sz w:val="28"/>
      <w:szCs w:val="28"/>
      <w:lang w:val="en-US"/>
    </w:rPr>
  </w:style>
  <w:style w:type="paragraph" w:styleId="Heading3">
    <w:name w:val="heading 3"/>
    <w:basedOn w:val="Normal"/>
    <w:next w:val="Normal"/>
    <w:link w:val="Heading3Char"/>
    <w:semiHidden/>
    <w:qFormat/>
    <w:rsid w:val="00993C36"/>
    <w:pPr>
      <w:keepNext/>
      <w:spacing w:line="480" w:lineRule="auto"/>
      <w:outlineLvl w:val="2"/>
    </w:pPr>
    <w:rPr>
      <w:rFonts w:ascii="Times" w:eastAsia="Times" w:hAnsi="Times" w:cs="Times New Roman"/>
      <w:b/>
      <w:sz w:val="24"/>
      <w:szCs w:val="20"/>
      <w:lang w:val="en-US"/>
    </w:rPr>
  </w:style>
  <w:style w:type="paragraph" w:styleId="Heading4">
    <w:name w:val="heading 4"/>
    <w:basedOn w:val="Normal"/>
    <w:next w:val="Normal"/>
    <w:link w:val="Heading4Char"/>
    <w:semiHidden/>
    <w:qFormat/>
    <w:rsid w:val="00993C36"/>
    <w:pPr>
      <w:keepNext/>
      <w:spacing w:line="480" w:lineRule="auto"/>
      <w:outlineLvl w:val="3"/>
    </w:pPr>
    <w:rPr>
      <w:rFonts w:ascii="Times" w:eastAsia="Times New Roman" w:hAnsi="Times" w:cs="Times New Roman"/>
      <w:b/>
      <w:color w:val="0000FF"/>
      <w:sz w:val="44"/>
      <w:szCs w:val="20"/>
      <w:lang w:val="en-US"/>
    </w:rPr>
  </w:style>
  <w:style w:type="paragraph" w:styleId="Heading5">
    <w:name w:val="heading 5"/>
    <w:basedOn w:val="Normal"/>
    <w:next w:val="Normal"/>
    <w:link w:val="Heading5Char"/>
    <w:semiHidden/>
    <w:qFormat/>
    <w:rsid w:val="00993C36"/>
    <w:pPr>
      <w:spacing w:before="240" w:after="60" w:line="240" w:lineRule="auto"/>
      <w:outlineLvl w:val="4"/>
    </w:pPr>
    <w:rPr>
      <w:rFonts w:ascii="Calibri" w:eastAsia="Times New Roman" w:hAnsi="Calibri" w:cs="Times New Roman"/>
      <w:b/>
      <w:bCs/>
      <w:i/>
      <w:iCs/>
      <w:sz w:val="26"/>
      <w:szCs w:val="26"/>
      <w:lang w:val="en-US"/>
    </w:rPr>
  </w:style>
  <w:style w:type="paragraph" w:styleId="Heading6">
    <w:name w:val="heading 6"/>
    <w:basedOn w:val="Normal"/>
    <w:next w:val="Normal"/>
    <w:link w:val="Heading6Char"/>
    <w:semiHidden/>
    <w:qFormat/>
    <w:rsid w:val="00993C36"/>
    <w:pPr>
      <w:spacing w:before="240" w:after="60" w:line="240" w:lineRule="auto"/>
      <w:outlineLvl w:val="5"/>
    </w:pPr>
    <w:rPr>
      <w:rFonts w:ascii="Calibri" w:eastAsia="Times New Roman" w:hAnsi="Calibri" w:cs="Times New Roman"/>
      <w:b/>
      <w:bCs/>
      <w:lang w:val="en-US"/>
    </w:rPr>
  </w:style>
  <w:style w:type="paragraph" w:styleId="Heading7">
    <w:name w:val="heading 7"/>
    <w:basedOn w:val="Normal"/>
    <w:next w:val="Normal"/>
    <w:link w:val="Heading7Char"/>
    <w:semiHidden/>
    <w:qFormat/>
    <w:rsid w:val="00993C36"/>
    <w:pPr>
      <w:spacing w:before="240" w:after="60" w:line="240" w:lineRule="auto"/>
      <w:outlineLvl w:val="6"/>
    </w:pPr>
    <w:rPr>
      <w:rFonts w:ascii="Calibri" w:eastAsia="Times New Roman" w:hAnsi="Calibri" w:cs="Times New Roman"/>
      <w:sz w:val="24"/>
      <w:szCs w:val="24"/>
      <w:lang w:val="en-US"/>
    </w:rPr>
  </w:style>
  <w:style w:type="paragraph" w:styleId="Heading8">
    <w:name w:val="heading 8"/>
    <w:basedOn w:val="Normal"/>
    <w:next w:val="Normal"/>
    <w:link w:val="Heading8Char"/>
    <w:semiHidden/>
    <w:qFormat/>
    <w:rsid w:val="00993C36"/>
    <w:pPr>
      <w:spacing w:before="240" w:after="60" w:line="240" w:lineRule="auto"/>
      <w:outlineLvl w:val="7"/>
    </w:pPr>
    <w:rPr>
      <w:rFonts w:ascii="Calibri" w:eastAsia="Times New Roman" w:hAnsi="Calibri" w:cs="Times New Roman"/>
      <w:i/>
      <w:iCs/>
      <w:sz w:val="24"/>
      <w:szCs w:val="24"/>
      <w:lang w:val="en-US"/>
    </w:rPr>
  </w:style>
  <w:style w:type="paragraph" w:styleId="Heading9">
    <w:name w:val="heading 9"/>
    <w:basedOn w:val="Normal"/>
    <w:next w:val="Normal"/>
    <w:link w:val="Heading9Char"/>
    <w:semiHidden/>
    <w:qFormat/>
    <w:rsid w:val="00993C36"/>
    <w:pPr>
      <w:spacing w:before="240" w:after="60" w:line="240" w:lineRule="auto"/>
      <w:outlineLvl w:val="8"/>
    </w:pPr>
    <w:rPr>
      <w:rFonts w:ascii="Cambria" w:eastAsia="Times New Roman" w:hAnsi="Cambria"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738E5"/>
    <w:rPr>
      <w:rFonts w:asciiTheme="majorHAnsi" w:eastAsiaTheme="majorEastAsia" w:hAnsiTheme="majorHAnsi" w:cstheme="majorBidi"/>
      <w:color w:val="2F5496" w:themeColor="accent1" w:themeShade="BF"/>
      <w:sz w:val="32"/>
      <w:szCs w:val="32"/>
      <w:lang w:val="en-US"/>
    </w:rPr>
  </w:style>
  <w:style w:type="paragraph" w:customStyle="1" w:styleId="BaseText">
    <w:name w:val="Base_Text"/>
    <w:rsid w:val="00A738E5"/>
    <w:pPr>
      <w:spacing w:before="120" w:after="0" w:line="240" w:lineRule="auto"/>
    </w:pPr>
    <w:rPr>
      <w:rFonts w:ascii="Times New Roman" w:eastAsia="Times New Roman" w:hAnsi="Times New Roman" w:cs="Times New Roman"/>
      <w:sz w:val="24"/>
      <w:szCs w:val="24"/>
      <w:lang w:val="en-US"/>
    </w:rPr>
  </w:style>
  <w:style w:type="paragraph" w:customStyle="1" w:styleId="1stparatext">
    <w:name w:val="1st para text"/>
    <w:basedOn w:val="BaseText"/>
    <w:rsid w:val="00A738E5"/>
  </w:style>
  <w:style w:type="paragraph" w:customStyle="1" w:styleId="BaseHeading">
    <w:name w:val="Base_Heading"/>
    <w:rsid w:val="00A738E5"/>
    <w:pPr>
      <w:keepNext/>
      <w:spacing w:before="240" w:after="0" w:line="240" w:lineRule="auto"/>
      <w:outlineLvl w:val="0"/>
    </w:pPr>
    <w:rPr>
      <w:rFonts w:ascii="Times New Roman" w:eastAsia="Times New Roman" w:hAnsi="Times New Roman" w:cs="Times New Roman"/>
      <w:kern w:val="28"/>
      <w:sz w:val="28"/>
      <w:szCs w:val="28"/>
      <w:lang w:val="en-US"/>
    </w:rPr>
  </w:style>
  <w:style w:type="paragraph" w:customStyle="1" w:styleId="AbstractHead">
    <w:name w:val="Abstract Head"/>
    <w:basedOn w:val="BaseHeading"/>
    <w:rsid w:val="00A738E5"/>
  </w:style>
  <w:style w:type="paragraph" w:customStyle="1" w:styleId="AbstractSummary">
    <w:name w:val="Abstract/Summary"/>
    <w:basedOn w:val="BaseText"/>
    <w:rsid w:val="00A738E5"/>
  </w:style>
  <w:style w:type="paragraph" w:customStyle="1" w:styleId="Referencesandnotes">
    <w:name w:val="References and notes"/>
    <w:basedOn w:val="BaseText"/>
    <w:rsid w:val="00A738E5"/>
    <w:pPr>
      <w:ind w:left="720" w:hanging="720"/>
    </w:pPr>
  </w:style>
  <w:style w:type="paragraph" w:customStyle="1" w:styleId="Acknowledgement">
    <w:name w:val="Acknowledgement"/>
    <w:basedOn w:val="Referencesandnotes"/>
    <w:rsid w:val="00A738E5"/>
  </w:style>
  <w:style w:type="paragraph" w:customStyle="1" w:styleId="Subhead">
    <w:name w:val="Subhead"/>
    <w:basedOn w:val="BaseHeading"/>
    <w:rsid w:val="00A738E5"/>
    <w:rPr>
      <w:b/>
      <w:bCs/>
      <w:sz w:val="24"/>
      <w:szCs w:val="24"/>
    </w:rPr>
  </w:style>
  <w:style w:type="paragraph" w:customStyle="1" w:styleId="AppendixHead">
    <w:name w:val="AppendixHead"/>
    <w:basedOn w:val="Subhead"/>
    <w:rsid w:val="00A738E5"/>
  </w:style>
  <w:style w:type="paragraph" w:customStyle="1" w:styleId="AppendixSubhead">
    <w:name w:val="AppendixSubhead"/>
    <w:basedOn w:val="Subhead"/>
    <w:rsid w:val="00A738E5"/>
  </w:style>
  <w:style w:type="paragraph" w:customStyle="1" w:styleId="Articletype">
    <w:name w:val="Article type"/>
    <w:basedOn w:val="BaseText"/>
    <w:rsid w:val="00A738E5"/>
  </w:style>
  <w:style w:type="character" w:customStyle="1" w:styleId="aubase">
    <w:name w:val="au_base"/>
    <w:rsid w:val="00A738E5"/>
    <w:rPr>
      <w:sz w:val="24"/>
    </w:rPr>
  </w:style>
  <w:style w:type="character" w:customStyle="1" w:styleId="aucollab">
    <w:name w:val="au_collab"/>
    <w:basedOn w:val="aubase"/>
    <w:rsid w:val="00A738E5"/>
    <w:rPr>
      <w:sz w:val="24"/>
      <w:bdr w:val="none" w:sz="0" w:space="0" w:color="auto"/>
      <w:shd w:val="clear" w:color="auto" w:fill="C0C0C0"/>
    </w:rPr>
  </w:style>
  <w:style w:type="character" w:customStyle="1" w:styleId="audeg">
    <w:name w:val="au_deg"/>
    <w:basedOn w:val="DefaultParagraphFont"/>
    <w:rsid w:val="00A738E5"/>
    <w:rPr>
      <w:sz w:val="24"/>
      <w:bdr w:val="none" w:sz="0" w:space="0" w:color="auto"/>
      <w:shd w:val="clear" w:color="auto" w:fill="FFFF00"/>
    </w:rPr>
  </w:style>
  <w:style w:type="character" w:customStyle="1" w:styleId="aufname">
    <w:name w:val="au_fname"/>
    <w:basedOn w:val="aubase"/>
    <w:rsid w:val="00A738E5"/>
    <w:rPr>
      <w:sz w:val="24"/>
      <w:bdr w:val="none" w:sz="0" w:space="0" w:color="auto"/>
      <w:shd w:val="clear" w:color="auto" w:fill="00FFFF"/>
    </w:rPr>
  </w:style>
  <w:style w:type="character" w:customStyle="1" w:styleId="aurole">
    <w:name w:val="au_role"/>
    <w:basedOn w:val="aubase"/>
    <w:rsid w:val="00A738E5"/>
    <w:rPr>
      <w:sz w:val="24"/>
      <w:bdr w:val="none" w:sz="0" w:space="0" w:color="auto"/>
      <w:shd w:val="clear" w:color="auto" w:fill="808000"/>
    </w:rPr>
  </w:style>
  <w:style w:type="character" w:customStyle="1" w:styleId="ausuffix">
    <w:name w:val="au_suffix"/>
    <w:basedOn w:val="aubase"/>
    <w:rsid w:val="00A738E5"/>
    <w:rPr>
      <w:sz w:val="24"/>
      <w:bdr w:val="none" w:sz="0" w:space="0" w:color="auto"/>
      <w:shd w:val="clear" w:color="auto" w:fill="FF00FF"/>
    </w:rPr>
  </w:style>
  <w:style w:type="character" w:customStyle="1" w:styleId="ausurname">
    <w:name w:val="au_surname"/>
    <w:basedOn w:val="aubase"/>
    <w:rsid w:val="00A738E5"/>
    <w:rPr>
      <w:sz w:val="24"/>
      <w:bdr w:val="none" w:sz="0" w:space="0" w:color="auto"/>
      <w:shd w:val="clear" w:color="auto" w:fill="00FF00"/>
    </w:rPr>
  </w:style>
  <w:style w:type="paragraph" w:customStyle="1" w:styleId="AuthorAttribute">
    <w:name w:val="Author Attribute"/>
    <w:basedOn w:val="BaseText"/>
    <w:rsid w:val="00A738E5"/>
    <w:pPr>
      <w:spacing w:before="480"/>
    </w:pPr>
  </w:style>
  <w:style w:type="paragraph" w:customStyle="1" w:styleId="Footnote">
    <w:name w:val="Footnote"/>
    <w:basedOn w:val="BaseText"/>
    <w:rsid w:val="00A738E5"/>
  </w:style>
  <w:style w:type="paragraph" w:customStyle="1" w:styleId="AuthorFootnote">
    <w:name w:val="AuthorFootnote"/>
    <w:basedOn w:val="Footnote"/>
    <w:rsid w:val="00A738E5"/>
    <w:pPr>
      <w:autoSpaceDE w:val="0"/>
      <w:autoSpaceDN w:val="0"/>
      <w:adjustRightInd w:val="0"/>
    </w:pPr>
    <w:rPr>
      <w:lang w:bidi="he-IL"/>
    </w:rPr>
  </w:style>
  <w:style w:type="paragraph" w:customStyle="1" w:styleId="Authors">
    <w:name w:val="Authors"/>
    <w:basedOn w:val="BaseText"/>
    <w:rsid w:val="00A738E5"/>
    <w:pPr>
      <w:spacing w:after="360"/>
      <w:jc w:val="center"/>
    </w:pPr>
  </w:style>
  <w:style w:type="paragraph" w:styleId="BalloonText">
    <w:name w:val="Balloon Text"/>
    <w:basedOn w:val="Normal"/>
    <w:link w:val="BalloonTextChar"/>
    <w:semiHidden/>
    <w:rsid w:val="00A738E5"/>
    <w:pPr>
      <w:spacing w:line="240" w:lineRule="auto"/>
    </w:pPr>
    <w:rPr>
      <w:rFonts w:ascii="Lucida Grande" w:eastAsia="Times New Roman" w:hAnsi="Lucida Grande" w:cs="Times New Roman"/>
      <w:sz w:val="18"/>
      <w:szCs w:val="18"/>
      <w:lang w:val="en-US"/>
    </w:rPr>
  </w:style>
  <w:style w:type="character" w:customStyle="1" w:styleId="BalloonTextChar">
    <w:name w:val="Balloon Text Char"/>
    <w:basedOn w:val="DefaultParagraphFont"/>
    <w:link w:val="BalloonText"/>
    <w:semiHidden/>
    <w:rsid w:val="00A738E5"/>
    <w:rPr>
      <w:rFonts w:ascii="Lucida Grande" w:eastAsia="Times New Roman" w:hAnsi="Lucida Grande" w:cs="Times New Roman"/>
      <w:sz w:val="18"/>
      <w:szCs w:val="18"/>
      <w:lang w:val="en-US"/>
    </w:rPr>
  </w:style>
  <w:style w:type="character" w:customStyle="1" w:styleId="bibarticle">
    <w:name w:val="bib_article"/>
    <w:basedOn w:val="DefaultParagraphFont"/>
    <w:rsid w:val="00A738E5"/>
    <w:rPr>
      <w:sz w:val="24"/>
      <w:bdr w:val="none" w:sz="0" w:space="0" w:color="auto"/>
      <w:shd w:val="clear" w:color="auto" w:fill="00FFFF"/>
    </w:rPr>
  </w:style>
  <w:style w:type="character" w:customStyle="1" w:styleId="bibbase">
    <w:name w:val="bib_base"/>
    <w:rsid w:val="00A738E5"/>
    <w:rPr>
      <w:sz w:val="24"/>
    </w:rPr>
  </w:style>
  <w:style w:type="character" w:customStyle="1" w:styleId="bibcomment">
    <w:name w:val="bib_comment"/>
    <w:basedOn w:val="bibbase"/>
    <w:rsid w:val="00A738E5"/>
    <w:rPr>
      <w:sz w:val="24"/>
    </w:rPr>
  </w:style>
  <w:style w:type="character" w:customStyle="1" w:styleId="bibdeg">
    <w:name w:val="bib_deg"/>
    <w:basedOn w:val="bibbase"/>
    <w:rsid w:val="00A738E5"/>
    <w:rPr>
      <w:sz w:val="24"/>
    </w:rPr>
  </w:style>
  <w:style w:type="character" w:customStyle="1" w:styleId="bibdoi">
    <w:name w:val="bib_doi"/>
    <w:basedOn w:val="bibbase"/>
    <w:rsid w:val="00A738E5"/>
    <w:rPr>
      <w:sz w:val="24"/>
      <w:bdr w:val="none" w:sz="0" w:space="0" w:color="auto"/>
      <w:shd w:val="clear" w:color="auto" w:fill="00FF00"/>
    </w:rPr>
  </w:style>
  <w:style w:type="character" w:customStyle="1" w:styleId="bibetal">
    <w:name w:val="bib_etal"/>
    <w:basedOn w:val="bibbase"/>
    <w:rsid w:val="00A738E5"/>
    <w:rPr>
      <w:sz w:val="24"/>
      <w:bdr w:val="none" w:sz="0" w:space="0" w:color="auto"/>
      <w:shd w:val="clear" w:color="auto" w:fill="008080"/>
    </w:rPr>
  </w:style>
  <w:style w:type="character" w:customStyle="1" w:styleId="bibfname">
    <w:name w:val="bib_fname"/>
    <w:basedOn w:val="bibbase"/>
    <w:rsid w:val="00A738E5"/>
    <w:rPr>
      <w:sz w:val="24"/>
      <w:bdr w:val="none" w:sz="0" w:space="0" w:color="auto"/>
      <w:shd w:val="clear" w:color="auto" w:fill="FFFF00"/>
    </w:rPr>
  </w:style>
  <w:style w:type="character" w:customStyle="1" w:styleId="bibfpage">
    <w:name w:val="bib_fpage"/>
    <w:basedOn w:val="bibbase"/>
    <w:rsid w:val="00A738E5"/>
    <w:rPr>
      <w:sz w:val="24"/>
      <w:bdr w:val="none" w:sz="0" w:space="0" w:color="auto"/>
      <w:shd w:val="clear" w:color="auto" w:fill="808080"/>
    </w:rPr>
  </w:style>
  <w:style w:type="character" w:customStyle="1" w:styleId="bibissue">
    <w:name w:val="bib_issue"/>
    <w:basedOn w:val="bibbase"/>
    <w:rsid w:val="00A738E5"/>
    <w:rPr>
      <w:sz w:val="24"/>
      <w:bdr w:val="none" w:sz="0" w:space="0" w:color="auto"/>
      <w:shd w:val="clear" w:color="auto" w:fill="FFFF00"/>
    </w:rPr>
  </w:style>
  <w:style w:type="character" w:customStyle="1" w:styleId="bibjournal">
    <w:name w:val="bib_journal"/>
    <w:basedOn w:val="bibbase"/>
    <w:rsid w:val="00A738E5"/>
    <w:rPr>
      <w:sz w:val="24"/>
      <w:bdr w:val="none" w:sz="0" w:space="0" w:color="auto"/>
      <w:shd w:val="clear" w:color="auto" w:fill="808000"/>
    </w:rPr>
  </w:style>
  <w:style w:type="character" w:customStyle="1" w:styleId="biblpage">
    <w:name w:val="bib_lpage"/>
    <w:basedOn w:val="bibbase"/>
    <w:rsid w:val="00A738E5"/>
    <w:rPr>
      <w:sz w:val="24"/>
      <w:bdr w:val="none" w:sz="0" w:space="0" w:color="auto"/>
      <w:shd w:val="clear" w:color="auto" w:fill="808080"/>
    </w:rPr>
  </w:style>
  <w:style w:type="character" w:customStyle="1" w:styleId="bibmedline">
    <w:name w:val="bib_medline"/>
    <w:basedOn w:val="bibbase"/>
    <w:rsid w:val="00A738E5"/>
    <w:rPr>
      <w:sz w:val="24"/>
    </w:rPr>
  </w:style>
  <w:style w:type="character" w:customStyle="1" w:styleId="bibnumber">
    <w:name w:val="bib_number"/>
    <w:basedOn w:val="bibbase"/>
    <w:rsid w:val="00A738E5"/>
    <w:rPr>
      <w:sz w:val="24"/>
    </w:rPr>
  </w:style>
  <w:style w:type="character" w:customStyle="1" w:styleId="biborganization">
    <w:name w:val="bib_organization"/>
    <w:basedOn w:val="bibbase"/>
    <w:rsid w:val="00A738E5"/>
    <w:rPr>
      <w:sz w:val="24"/>
      <w:bdr w:val="none" w:sz="0" w:space="0" w:color="auto"/>
      <w:shd w:val="clear" w:color="auto" w:fill="808000"/>
    </w:rPr>
  </w:style>
  <w:style w:type="character" w:customStyle="1" w:styleId="bibsuffix">
    <w:name w:val="bib_suffix"/>
    <w:basedOn w:val="bibbase"/>
    <w:rsid w:val="00A738E5"/>
    <w:rPr>
      <w:sz w:val="24"/>
    </w:rPr>
  </w:style>
  <w:style w:type="character" w:customStyle="1" w:styleId="bibsuppl">
    <w:name w:val="bib_suppl"/>
    <w:basedOn w:val="bibbase"/>
    <w:rsid w:val="00A738E5"/>
    <w:rPr>
      <w:sz w:val="24"/>
      <w:bdr w:val="none" w:sz="0" w:space="0" w:color="auto"/>
      <w:shd w:val="clear" w:color="auto" w:fill="FFFF00"/>
    </w:rPr>
  </w:style>
  <w:style w:type="character" w:customStyle="1" w:styleId="bibsurname">
    <w:name w:val="bib_surname"/>
    <w:basedOn w:val="bibbase"/>
    <w:rsid w:val="00A738E5"/>
    <w:rPr>
      <w:sz w:val="24"/>
      <w:bdr w:val="none" w:sz="0" w:space="0" w:color="auto"/>
      <w:shd w:val="clear" w:color="auto" w:fill="FFFF00"/>
    </w:rPr>
  </w:style>
  <w:style w:type="character" w:customStyle="1" w:styleId="bibunpubl">
    <w:name w:val="bib_unpubl"/>
    <w:basedOn w:val="bibbase"/>
    <w:rsid w:val="00A738E5"/>
    <w:rPr>
      <w:sz w:val="24"/>
    </w:rPr>
  </w:style>
  <w:style w:type="character" w:customStyle="1" w:styleId="biburl">
    <w:name w:val="bib_url"/>
    <w:basedOn w:val="bibbase"/>
    <w:rsid w:val="00A738E5"/>
    <w:rPr>
      <w:sz w:val="24"/>
      <w:bdr w:val="none" w:sz="0" w:space="0" w:color="auto"/>
      <w:shd w:val="clear" w:color="auto" w:fill="00FF00"/>
    </w:rPr>
  </w:style>
  <w:style w:type="character" w:customStyle="1" w:styleId="bibvolume">
    <w:name w:val="bib_volume"/>
    <w:basedOn w:val="bibbase"/>
    <w:rsid w:val="00A738E5"/>
    <w:rPr>
      <w:sz w:val="24"/>
      <w:bdr w:val="none" w:sz="0" w:space="0" w:color="auto"/>
      <w:shd w:val="clear" w:color="auto" w:fill="00FF00"/>
    </w:rPr>
  </w:style>
  <w:style w:type="character" w:customStyle="1" w:styleId="bibyear">
    <w:name w:val="bib_year"/>
    <w:basedOn w:val="bibbase"/>
    <w:rsid w:val="00A738E5"/>
    <w:rPr>
      <w:sz w:val="24"/>
      <w:bdr w:val="none" w:sz="0" w:space="0" w:color="auto"/>
      <w:shd w:val="clear" w:color="auto" w:fill="FF00FF"/>
    </w:rPr>
  </w:style>
  <w:style w:type="paragraph" w:customStyle="1" w:styleId="BookorMeetingInformation">
    <w:name w:val="Book or Meeting Information"/>
    <w:basedOn w:val="BaseText"/>
    <w:rsid w:val="00A738E5"/>
  </w:style>
  <w:style w:type="paragraph" w:customStyle="1" w:styleId="BookInformation">
    <w:name w:val="BookInformation"/>
    <w:basedOn w:val="BaseText"/>
    <w:rsid w:val="00A738E5"/>
  </w:style>
  <w:style w:type="paragraph" w:customStyle="1" w:styleId="Level2Head">
    <w:name w:val="Level 2 Head"/>
    <w:basedOn w:val="BaseHeading"/>
    <w:rsid w:val="00A738E5"/>
    <w:pPr>
      <w:outlineLvl w:val="1"/>
    </w:pPr>
    <w:rPr>
      <w:i/>
      <w:iCs/>
      <w:sz w:val="24"/>
      <w:szCs w:val="24"/>
    </w:rPr>
  </w:style>
  <w:style w:type="paragraph" w:customStyle="1" w:styleId="BoxLevel2Head">
    <w:name w:val="BoxLevel 2 Head"/>
    <w:basedOn w:val="Level2Head"/>
    <w:rsid w:val="00A738E5"/>
    <w:pPr>
      <w:shd w:val="clear" w:color="auto" w:fill="E6E6E6"/>
    </w:pPr>
  </w:style>
  <w:style w:type="paragraph" w:customStyle="1" w:styleId="BoxListUnnumbered">
    <w:name w:val="BoxListUnnumbered"/>
    <w:basedOn w:val="BaseText"/>
    <w:rsid w:val="00A738E5"/>
    <w:pPr>
      <w:shd w:val="clear" w:color="auto" w:fill="E6E6E6"/>
      <w:ind w:left="1080" w:hanging="360"/>
    </w:pPr>
  </w:style>
  <w:style w:type="paragraph" w:customStyle="1" w:styleId="BoxList">
    <w:name w:val="BoxList"/>
    <w:basedOn w:val="BoxListUnnumbered"/>
    <w:rsid w:val="00A738E5"/>
  </w:style>
  <w:style w:type="paragraph" w:customStyle="1" w:styleId="BoxSubhead">
    <w:name w:val="BoxSubhead"/>
    <w:basedOn w:val="Subhead"/>
    <w:rsid w:val="00A738E5"/>
    <w:pPr>
      <w:shd w:val="clear" w:color="auto" w:fill="E6E6E6"/>
    </w:pPr>
  </w:style>
  <w:style w:type="paragraph" w:customStyle="1" w:styleId="Paragraph">
    <w:name w:val="Paragraph"/>
    <w:basedOn w:val="BaseText"/>
    <w:rsid w:val="00A738E5"/>
    <w:pPr>
      <w:ind w:firstLine="720"/>
    </w:pPr>
  </w:style>
  <w:style w:type="paragraph" w:customStyle="1" w:styleId="BoxText">
    <w:name w:val="BoxText"/>
    <w:basedOn w:val="Paragraph"/>
    <w:rsid w:val="00A738E5"/>
    <w:pPr>
      <w:shd w:val="clear" w:color="auto" w:fill="E6E6E6"/>
    </w:pPr>
  </w:style>
  <w:style w:type="paragraph" w:customStyle="1" w:styleId="BoxTitle">
    <w:name w:val="BoxTitle"/>
    <w:basedOn w:val="BaseHeading"/>
    <w:rsid w:val="00A738E5"/>
    <w:pPr>
      <w:shd w:val="clear" w:color="auto" w:fill="E6E6E6"/>
    </w:pPr>
    <w:rPr>
      <w:b/>
      <w:sz w:val="24"/>
      <w:szCs w:val="24"/>
    </w:rPr>
  </w:style>
  <w:style w:type="paragraph" w:customStyle="1" w:styleId="BulletedText">
    <w:name w:val="Bulleted Text"/>
    <w:basedOn w:val="BaseText"/>
    <w:rsid w:val="00A738E5"/>
    <w:pPr>
      <w:ind w:left="720" w:hanging="720"/>
    </w:pPr>
  </w:style>
  <w:style w:type="paragraph" w:customStyle="1" w:styleId="career-magazine">
    <w:name w:val="career-magazine"/>
    <w:basedOn w:val="BaseText"/>
    <w:rsid w:val="00A738E5"/>
    <w:pPr>
      <w:jc w:val="right"/>
    </w:pPr>
    <w:rPr>
      <w:color w:val="FF0000"/>
    </w:rPr>
  </w:style>
  <w:style w:type="paragraph" w:customStyle="1" w:styleId="career-stage">
    <w:name w:val="career-stage"/>
    <w:basedOn w:val="BaseText"/>
    <w:rsid w:val="00A738E5"/>
    <w:pPr>
      <w:jc w:val="right"/>
    </w:pPr>
    <w:rPr>
      <w:color w:val="339966"/>
    </w:rPr>
  </w:style>
  <w:style w:type="character" w:customStyle="1" w:styleId="citebase">
    <w:name w:val="cite_base"/>
    <w:rsid w:val="00A738E5"/>
    <w:rPr>
      <w:sz w:val="24"/>
    </w:rPr>
  </w:style>
  <w:style w:type="character" w:customStyle="1" w:styleId="citebib">
    <w:name w:val="cite_bib"/>
    <w:basedOn w:val="DefaultParagraphFont"/>
    <w:rsid w:val="00A738E5"/>
    <w:rPr>
      <w:sz w:val="24"/>
      <w:bdr w:val="none" w:sz="0" w:space="0" w:color="auto"/>
      <w:shd w:val="clear" w:color="auto" w:fill="00FFFF"/>
    </w:rPr>
  </w:style>
  <w:style w:type="character" w:customStyle="1" w:styleId="citebox">
    <w:name w:val="cite_box"/>
    <w:basedOn w:val="citebase"/>
    <w:rsid w:val="00A738E5"/>
    <w:rPr>
      <w:sz w:val="24"/>
    </w:rPr>
  </w:style>
  <w:style w:type="character" w:customStyle="1" w:styleId="citeen">
    <w:name w:val="cite_en"/>
    <w:basedOn w:val="citebase"/>
    <w:rsid w:val="00A738E5"/>
    <w:rPr>
      <w:sz w:val="24"/>
      <w:shd w:val="clear" w:color="auto" w:fill="FFFF00"/>
      <w:vertAlign w:val="superscript"/>
    </w:rPr>
  </w:style>
  <w:style w:type="character" w:customStyle="1" w:styleId="citeeq">
    <w:name w:val="cite_eq"/>
    <w:basedOn w:val="citebase"/>
    <w:rsid w:val="00A738E5"/>
    <w:rPr>
      <w:sz w:val="24"/>
      <w:bdr w:val="none" w:sz="0" w:space="0" w:color="auto"/>
      <w:shd w:val="clear" w:color="auto" w:fill="FF99CC"/>
    </w:rPr>
  </w:style>
  <w:style w:type="character" w:customStyle="1" w:styleId="citefig">
    <w:name w:val="cite_fig"/>
    <w:basedOn w:val="citebase"/>
    <w:rsid w:val="00A738E5"/>
    <w:rPr>
      <w:color w:val="000000"/>
      <w:sz w:val="24"/>
      <w:bdr w:val="none" w:sz="0" w:space="0" w:color="auto"/>
      <w:shd w:val="clear" w:color="auto" w:fill="00FF00"/>
    </w:rPr>
  </w:style>
  <w:style w:type="character" w:customStyle="1" w:styleId="citefn">
    <w:name w:val="cite_fn"/>
    <w:basedOn w:val="citebase"/>
    <w:rsid w:val="00A738E5"/>
    <w:rPr>
      <w:sz w:val="24"/>
      <w:bdr w:val="none" w:sz="0" w:space="0" w:color="auto"/>
      <w:shd w:val="clear" w:color="auto" w:fill="FF0000"/>
    </w:rPr>
  </w:style>
  <w:style w:type="character" w:customStyle="1" w:styleId="citetbl">
    <w:name w:val="cite_tbl"/>
    <w:basedOn w:val="citebase"/>
    <w:rsid w:val="00A738E5"/>
    <w:rPr>
      <w:color w:val="000000"/>
      <w:sz w:val="24"/>
      <w:bdr w:val="none" w:sz="0" w:space="0" w:color="auto"/>
      <w:shd w:val="clear" w:color="auto" w:fill="FF00FF"/>
    </w:rPr>
  </w:style>
  <w:style w:type="character" w:styleId="CommentReference">
    <w:name w:val="annotation reference"/>
    <w:basedOn w:val="DefaultParagraphFont"/>
    <w:rsid w:val="00A738E5"/>
    <w:rPr>
      <w:sz w:val="18"/>
      <w:szCs w:val="18"/>
    </w:rPr>
  </w:style>
  <w:style w:type="paragraph" w:styleId="CommentText">
    <w:name w:val="annotation text"/>
    <w:basedOn w:val="Normal"/>
    <w:link w:val="CommentTextChar"/>
    <w:rsid w:val="00A738E5"/>
    <w:pPr>
      <w:spacing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A738E5"/>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semiHidden/>
    <w:unhideWhenUsed/>
    <w:rsid w:val="00A738E5"/>
    <w:rPr>
      <w:b/>
      <w:bCs/>
    </w:rPr>
  </w:style>
  <w:style w:type="character" w:customStyle="1" w:styleId="CommentSubjectChar">
    <w:name w:val="Comment Subject Char"/>
    <w:basedOn w:val="CommentTextChar"/>
    <w:link w:val="CommentSubject"/>
    <w:semiHidden/>
    <w:rsid w:val="00A738E5"/>
    <w:rPr>
      <w:rFonts w:ascii="Times New Roman" w:eastAsia="Times New Roman" w:hAnsi="Times New Roman" w:cs="Times New Roman"/>
      <w:b/>
      <w:bCs/>
      <w:sz w:val="20"/>
      <w:szCs w:val="20"/>
      <w:lang w:val="en-US"/>
    </w:rPr>
  </w:style>
  <w:style w:type="paragraph" w:customStyle="1" w:styleId="ContinuedParagraph">
    <w:name w:val="ContinuedParagraph"/>
    <w:basedOn w:val="Paragraph"/>
    <w:rsid w:val="00A738E5"/>
    <w:pPr>
      <w:ind w:firstLine="0"/>
    </w:pPr>
  </w:style>
  <w:style w:type="character" w:customStyle="1" w:styleId="ContractNumber">
    <w:name w:val="Contract Number"/>
    <w:basedOn w:val="DefaultParagraphFont"/>
    <w:rsid w:val="00A738E5"/>
    <w:rPr>
      <w:sz w:val="24"/>
      <w:szCs w:val="24"/>
      <w:bdr w:val="none" w:sz="0" w:space="0" w:color="auto"/>
      <w:shd w:val="clear" w:color="auto" w:fill="CCFFCC"/>
    </w:rPr>
  </w:style>
  <w:style w:type="character" w:customStyle="1" w:styleId="ContractSponsor">
    <w:name w:val="Contract Sponsor"/>
    <w:basedOn w:val="DefaultParagraphFont"/>
    <w:rsid w:val="00A738E5"/>
    <w:rPr>
      <w:sz w:val="24"/>
      <w:szCs w:val="24"/>
      <w:bdr w:val="none" w:sz="0" w:space="0" w:color="auto"/>
      <w:shd w:val="clear" w:color="auto" w:fill="FFCC99"/>
    </w:rPr>
  </w:style>
  <w:style w:type="paragraph" w:customStyle="1" w:styleId="Correspondence">
    <w:name w:val="Correspondence"/>
    <w:basedOn w:val="BaseText"/>
    <w:rsid w:val="00A738E5"/>
    <w:pPr>
      <w:spacing w:before="0" w:after="240"/>
    </w:pPr>
  </w:style>
  <w:style w:type="paragraph" w:customStyle="1" w:styleId="DateAccepted">
    <w:name w:val="Date Accepted"/>
    <w:basedOn w:val="BaseText"/>
    <w:rsid w:val="00A738E5"/>
    <w:pPr>
      <w:spacing w:before="360"/>
    </w:pPr>
  </w:style>
  <w:style w:type="paragraph" w:customStyle="1" w:styleId="Deck">
    <w:name w:val="Deck"/>
    <w:basedOn w:val="BaseHeading"/>
    <w:rsid w:val="00A738E5"/>
    <w:pPr>
      <w:outlineLvl w:val="1"/>
    </w:pPr>
  </w:style>
  <w:style w:type="paragraph" w:customStyle="1" w:styleId="DefTerm">
    <w:name w:val="DefTerm"/>
    <w:basedOn w:val="BaseText"/>
    <w:rsid w:val="00A738E5"/>
    <w:pPr>
      <w:ind w:left="720"/>
    </w:pPr>
  </w:style>
  <w:style w:type="paragraph" w:customStyle="1" w:styleId="Definition">
    <w:name w:val="Definition"/>
    <w:basedOn w:val="DefTerm"/>
    <w:rsid w:val="00A738E5"/>
    <w:pPr>
      <w:ind w:left="1080" w:hanging="360"/>
    </w:pPr>
  </w:style>
  <w:style w:type="paragraph" w:customStyle="1" w:styleId="DefListTitle">
    <w:name w:val="DefListTitle"/>
    <w:basedOn w:val="BaseHeading"/>
    <w:rsid w:val="00A738E5"/>
  </w:style>
  <w:style w:type="paragraph" w:customStyle="1" w:styleId="discipline">
    <w:name w:val="discipline"/>
    <w:basedOn w:val="BaseText"/>
    <w:rsid w:val="00A738E5"/>
    <w:pPr>
      <w:jc w:val="right"/>
    </w:pPr>
    <w:rPr>
      <w:color w:val="993366"/>
    </w:rPr>
  </w:style>
  <w:style w:type="paragraph" w:customStyle="1" w:styleId="Editors">
    <w:name w:val="Editors"/>
    <w:basedOn w:val="Authors"/>
    <w:rsid w:val="00A738E5"/>
  </w:style>
  <w:style w:type="character" w:styleId="Emphasis">
    <w:name w:val="Emphasis"/>
    <w:basedOn w:val="DefaultParagraphFont"/>
    <w:uiPriority w:val="20"/>
    <w:qFormat/>
    <w:rsid w:val="00A738E5"/>
    <w:rPr>
      <w:i/>
      <w:iCs/>
    </w:rPr>
  </w:style>
  <w:style w:type="character" w:styleId="EndnoteReference">
    <w:name w:val="endnote reference"/>
    <w:basedOn w:val="DefaultParagraphFont"/>
    <w:semiHidden/>
    <w:rsid w:val="00A738E5"/>
    <w:rPr>
      <w:vertAlign w:val="superscript"/>
    </w:rPr>
  </w:style>
  <w:style w:type="paragraph" w:styleId="EndnoteText">
    <w:name w:val="endnote text"/>
    <w:basedOn w:val="Normal"/>
    <w:link w:val="EndnoteTextChar"/>
    <w:semiHidden/>
    <w:rsid w:val="00A738E5"/>
    <w:pPr>
      <w:spacing w:line="240" w:lineRule="auto"/>
    </w:pPr>
    <w:rPr>
      <w:rFonts w:ascii="Cambria" w:eastAsia="Cambria" w:hAnsi="Cambria" w:cs="Times New Roman"/>
      <w:sz w:val="20"/>
      <w:szCs w:val="20"/>
      <w:lang w:val="en-US"/>
    </w:rPr>
  </w:style>
  <w:style w:type="character" w:customStyle="1" w:styleId="EndnoteTextChar">
    <w:name w:val="Endnote Text Char"/>
    <w:basedOn w:val="DefaultParagraphFont"/>
    <w:link w:val="EndnoteText"/>
    <w:semiHidden/>
    <w:rsid w:val="00A738E5"/>
    <w:rPr>
      <w:rFonts w:ascii="Cambria" w:eastAsia="Cambria" w:hAnsi="Cambria" w:cs="Times New Roman"/>
      <w:sz w:val="20"/>
      <w:szCs w:val="20"/>
      <w:lang w:val="en-US"/>
    </w:rPr>
  </w:style>
  <w:style w:type="character" w:customStyle="1" w:styleId="eqno">
    <w:name w:val="eq_no"/>
    <w:basedOn w:val="citebase"/>
    <w:rsid w:val="00A738E5"/>
    <w:rPr>
      <w:sz w:val="24"/>
    </w:rPr>
  </w:style>
  <w:style w:type="paragraph" w:customStyle="1" w:styleId="Equation">
    <w:name w:val="Equation"/>
    <w:basedOn w:val="BaseText"/>
    <w:rsid w:val="00A738E5"/>
    <w:pPr>
      <w:jc w:val="center"/>
    </w:pPr>
  </w:style>
  <w:style w:type="paragraph" w:customStyle="1" w:styleId="FieldCodes">
    <w:name w:val="FieldCodes"/>
    <w:basedOn w:val="BaseText"/>
    <w:rsid w:val="00A738E5"/>
  </w:style>
  <w:style w:type="paragraph" w:customStyle="1" w:styleId="Legend">
    <w:name w:val="Legend"/>
    <w:basedOn w:val="BaseHeading"/>
    <w:rsid w:val="00A738E5"/>
    <w:rPr>
      <w:sz w:val="24"/>
      <w:szCs w:val="24"/>
    </w:rPr>
  </w:style>
  <w:style w:type="paragraph" w:customStyle="1" w:styleId="FigureCopyright">
    <w:name w:val="FigureCopyright"/>
    <w:basedOn w:val="Legend"/>
    <w:rsid w:val="00A738E5"/>
    <w:pPr>
      <w:autoSpaceDE w:val="0"/>
      <w:autoSpaceDN w:val="0"/>
      <w:adjustRightInd w:val="0"/>
      <w:spacing w:before="80"/>
    </w:pPr>
    <w:rPr>
      <w:lang w:bidi="he-IL"/>
    </w:rPr>
  </w:style>
  <w:style w:type="paragraph" w:customStyle="1" w:styleId="FigureCredit">
    <w:name w:val="FigureCredit"/>
    <w:basedOn w:val="FigureCopyright"/>
    <w:rsid w:val="00A738E5"/>
  </w:style>
  <w:style w:type="character" w:styleId="FollowedHyperlink">
    <w:name w:val="FollowedHyperlink"/>
    <w:basedOn w:val="DefaultParagraphFont"/>
    <w:rsid w:val="00A738E5"/>
    <w:rPr>
      <w:color w:val="800080"/>
      <w:u w:val="single"/>
    </w:rPr>
  </w:style>
  <w:style w:type="paragraph" w:styleId="Footer">
    <w:name w:val="footer"/>
    <w:basedOn w:val="Normal"/>
    <w:link w:val="FooterChar"/>
    <w:rsid w:val="00A738E5"/>
    <w:pPr>
      <w:tabs>
        <w:tab w:val="center" w:pos="4320"/>
        <w:tab w:val="right" w:pos="8640"/>
      </w:tabs>
      <w:spacing w:line="240" w:lineRule="auto"/>
    </w:pPr>
    <w:rPr>
      <w:rFonts w:ascii="Times New Roman" w:eastAsia="Times New Roman" w:hAnsi="Times New Roman" w:cs="Times New Roman"/>
      <w:sz w:val="20"/>
      <w:szCs w:val="20"/>
      <w:lang w:val="en-US"/>
    </w:rPr>
  </w:style>
  <w:style w:type="character" w:customStyle="1" w:styleId="FooterChar">
    <w:name w:val="Footer Char"/>
    <w:basedOn w:val="DefaultParagraphFont"/>
    <w:link w:val="Footer"/>
    <w:rsid w:val="00A738E5"/>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A738E5"/>
    <w:rPr>
      <w:vertAlign w:val="superscript"/>
    </w:rPr>
  </w:style>
  <w:style w:type="paragraph" w:customStyle="1" w:styleId="Gloss">
    <w:name w:val="Gloss"/>
    <w:basedOn w:val="AbstractSummary"/>
    <w:rsid w:val="00A738E5"/>
  </w:style>
  <w:style w:type="paragraph" w:customStyle="1" w:styleId="Glossary">
    <w:name w:val="Glossary"/>
    <w:basedOn w:val="BaseText"/>
    <w:rsid w:val="00A738E5"/>
  </w:style>
  <w:style w:type="paragraph" w:customStyle="1" w:styleId="GlossHead">
    <w:name w:val="GlossHead"/>
    <w:basedOn w:val="AbstractHead"/>
    <w:rsid w:val="00A738E5"/>
  </w:style>
  <w:style w:type="paragraph" w:customStyle="1" w:styleId="GraphicAltText">
    <w:name w:val="GraphicAltText"/>
    <w:basedOn w:val="Legend"/>
    <w:rsid w:val="00A738E5"/>
    <w:pPr>
      <w:autoSpaceDE w:val="0"/>
      <w:autoSpaceDN w:val="0"/>
      <w:adjustRightInd w:val="0"/>
    </w:pPr>
  </w:style>
  <w:style w:type="paragraph" w:customStyle="1" w:styleId="GraphicCredit">
    <w:name w:val="GraphicCredit"/>
    <w:basedOn w:val="FigureCredit"/>
    <w:rsid w:val="00A738E5"/>
  </w:style>
  <w:style w:type="paragraph" w:customStyle="1" w:styleId="Head">
    <w:name w:val="Head"/>
    <w:basedOn w:val="BaseHeading"/>
    <w:rsid w:val="00A738E5"/>
    <w:pPr>
      <w:spacing w:before="120" w:after="120"/>
      <w:jc w:val="center"/>
    </w:pPr>
    <w:rPr>
      <w:b/>
      <w:bCs/>
    </w:rPr>
  </w:style>
  <w:style w:type="paragraph" w:styleId="Header">
    <w:name w:val="header"/>
    <w:basedOn w:val="Normal"/>
    <w:link w:val="HeaderChar"/>
    <w:rsid w:val="00A738E5"/>
    <w:pPr>
      <w:tabs>
        <w:tab w:val="center" w:pos="4320"/>
        <w:tab w:val="right" w:pos="8640"/>
      </w:tabs>
      <w:spacing w:line="240" w:lineRule="auto"/>
    </w:pPr>
    <w:rPr>
      <w:rFonts w:ascii="Times New Roman" w:eastAsia="Times New Roman" w:hAnsi="Times New Roman" w:cs="Times New Roman"/>
      <w:sz w:val="20"/>
      <w:szCs w:val="20"/>
      <w:lang w:val="en-US"/>
    </w:rPr>
  </w:style>
  <w:style w:type="character" w:customStyle="1" w:styleId="HeaderChar">
    <w:name w:val="Header Char"/>
    <w:basedOn w:val="DefaultParagraphFont"/>
    <w:link w:val="Header"/>
    <w:rsid w:val="00A738E5"/>
    <w:rPr>
      <w:rFonts w:ascii="Times New Roman" w:eastAsia="Times New Roman" w:hAnsi="Times New Roman" w:cs="Times New Roman"/>
      <w:sz w:val="20"/>
      <w:szCs w:val="20"/>
      <w:lang w:val="en-US"/>
    </w:rPr>
  </w:style>
  <w:style w:type="character" w:styleId="HTMLAcronym">
    <w:name w:val="HTML Acronym"/>
    <w:basedOn w:val="DefaultParagraphFont"/>
    <w:rsid w:val="00A738E5"/>
  </w:style>
  <w:style w:type="character" w:styleId="HTMLCite">
    <w:name w:val="HTML Cite"/>
    <w:basedOn w:val="DefaultParagraphFont"/>
    <w:rsid w:val="00A738E5"/>
    <w:rPr>
      <w:i/>
      <w:iCs/>
    </w:rPr>
  </w:style>
  <w:style w:type="character" w:styleId="HTMLCode">
    <w:name w:val="HTML Code"/>
    <w:basedOn w:val="DefaultParagraphFont"/>
    <w:rsid w:val="00A738E5"/>
    <w:rPr>
      <w:rFonts w:ascii="Courier New" w:hAnsi="Courier New" w:cs="Courier New"/>
      <w:sz w:val="20"/>
      <w:szCs w:val="20"/>
    </w:rPr>
  </w:style>
  <w:style w:type="character" w:styleId="HTMLDefinition">
    <w:name w:val="HTML Definition"/>
    <w:basedOn w:val="DefaultParagraphFont"/>
    <w:rsid w:val="00A738E5"/>
    <w:rPr>
      <w:i/>
      <w:iCs/>
    </w:rPr>
  </w:style>
  <w:style w:type="character" w:styleId="HTMLKeyboard">
    <w:name w:val="HTML Keyboard"/>
    <w:basedOn w:val="DefaultParagraphFont"/>
    <w:rsid w:val="00A738E5"/>
    <w:rPr>
      <w:rFonts w:ascii="Courier New" w:hAnsi="Courier New" w:cs="Courier New"/>
      <w:sz w:val="20"/>
      <w:szCs w:val="20"/>
    </w:rPr>
  </w:style>
  <w:style w:type="paragraph" w:styleId="HTMLPreformatted">
    <w:name w:val="HTML Preformatted"/>
    <w:basedOn w:val="Normal"/>
    <w:link w:val="HTMLPreformattedChar"/>
    <w:rsid w:val="00A738E5"/>
    <w:pPr>
      <w:spacing w:line="240" w:lineRule="auto"/>
    </w:pPr>
    <w:rPr>
      <w:rFonts w:ascii="Consolas" w:eastAsia="Times New Roman" w:hAnsi="Consolas" w:cs="Times New Roman"/>
      <w:sz w:val="20"/>
      <w:szCs w:val="20"/>
      <w:lang w:val="en-US"/>
    </w:rPr>
  </w:style>
  <w:style w:type="character" w:customStyle="1" w:styleId="HTMLPreformattedChar">
    <w:name w:val="HTML Preformatted Char"/>
    <w:basedOn w:val="DefaultParagraphFont"/>
    <w:link w:val="HTMLPreformatted"/>
    <w:rsid w:val="00A738E5"/>
    <w:rPr>
      <w:rFonts w:ascii="Consolas" w:eastAsia="Times New Roman" w:hAnsi="Consolas" w:cs="Times New Roman"/>
      <w:sz w:val="20"/>
      <w:szCs w:val="20"/>
      <w:lang w:val="en-US"/>
    </w:rPr>
  </w:style>
  <w:style w:type="character" w:styleId="HTMLSample">
    <w:name w:val="HTML Sample"/>
    <w:basedOn w:val="DefaultParagraphFont"/>
    <w:rsid w:val="00A738E5"/>
    <w:rPr>
      <w:rFonts w:ascii="Courier New" w:hAnsi="Courier New" w:cs="Courier New"/>
    </w:rPr>
  </w:style>
  <w:style w:type="character" w:styleId="HTMLTypewriter">
    <w:name w:val="HTML Typewriter"/>
    <w:basedOn w:val="DefaultParagraphFont"/>
    <w:rsid w:val="00A738E5"/>
    <w:rPr>
      <w:rFonts w:ascii="Courier New" w:hAnsi="Courier New" w:cs="Courier New"/>
      <w:sz w:val="20"/>
      <w:szCs w:val="20"/>
    </w:rPr>
  </w:style>
  <w:style w:type="character" w:styleId="HTMLVariable">
    <w:name w:val="HTML Variable"/>
    <w:basedOn w:val="DefaultParagraphFont"/>
    <w:rsid w:val="00A738E5"/>
    <w:rPr>
      <w:i/>
      <w:iCs/>
    </w:rPr>
  </w:style>
  <w:style w:type="character" w:styleId="Hyperlink">
    <w:name w:val="Hyperlink"/>
    <w:basedOn w:val="DefaultParagraphFont"/>
    <w:rsid w:val="00A738E5"/>
    <w:rPr>
      <w:color w:val="0000FF"/>
      <w:u w:val="single"/>
    </w:rPr>
  </w:style>
  <w:style w:type="paragraph" w:customStyle="1" w:styleId="InstructionsText">
    <w:name w:val="Instructions Text"/>
    <w:basedOn w:val="BaseText"/>
    <w:rsid w:val="00A738E5"/>
  </w:style>
  <w:style w:type="paragraph" w:customStyle="1" w:styleId="Overline">
    <w:name w:val="Overline"/>
    <w:basedOn w:val="BaseText"/>
    <w:rsid w:val="00A738E5"/>
  </w:style>
  <w:style w:type="paragraph" w:customStyle="1" w:styleId="IssueName">
    <w:name w:val="IssueName"/>
    <w:basedOn w:val="Overline"/>
    <w:rsid w:val="00A738E5"/>
  </w:style>
  <w:style w:type="paragraph" w:customStyle="1" w:styleId="Keywords">
    <w:name w:val="Keywords"/>
    <w:basedOn w:val="BaseText"/>
    <w:rsid w:val="00A738E5"/>
  </w:style>
  <w:style w:type="paragraph" w:customStyle="1" w:styleId="Level3Head">
    <w:name w:val="Level 3 Head"/>
    <w:basedOn w:val="BaseHeading"/>
    <w:rsid w:val="00A738E5"/>
    <w:pPr>
      <w:outlineLvl w:val="2"/>
    </w:pPr>
    <w:rPr>
      <w:sz w:val="24"/>
      <w:szCs w:val="24"/>
      <w:u w:val="single"/>
    </w:rPr>
  </w:style>
  <w:style w:type="paragraph" w:customStyle="1" w:styleId="Level4Head">
    <w:name w:val="Level 4 Head"/>
    <w:basedOn w:val="BaseHeading"/>
    <w:rsid w:val="00A738E5"/>
    <w:pPr>
      <w:ind w:left="346"/>
    </w:pPr>
    <w:rPr>
      <w:sz w:val="24"/>
      <w:szCs w:val="24"/>
    </w:rPr>
  </w:style>
  <w:style w:type="character" w:styleId="LineNumber">
    <w:name w:val="line number"/>
    <w:basedOn w:val="DefaultParagraphFont"/>
    <w:rsid w:val="00A738E5"/>
  </w:style>
  <w:style w:type="paragraph" w:customStyle="1" w:styleId="Literaryquote">
    <w:name w:val="Literary quote"/>
    <w:basedOn w:val="BaseText"/>
    <w:rsid w:val="00A738E5"/>
    <w:pPr>
      <w:ind w:left="1440" w:right="1440"/>
    </w:pPr>
  </w:style>
  <w:style w:type="paragraph" w:customStyle="1" w:styleId="MaterialsText">
    <w:name w:val="Materials Text"/>
    <w:basedOn w:val="BaseText"/>
    <w:rsid w:val="00A738E5"/>
  </w:style>
  <w:style w:type="paragraph" w:customStyle="1" w:styleId="NoteInProof">
    <w:name w:val="NoteInProof"/>
    <w:basedOn w:val="BaseText"/>
    <w:rsid w:val="00A738E5"/>
  </w:style>
  <w:style w:type="paragraph" w:customStyle="1" w:styleId="Notes">
    <w:name w:val="Notes"/>
    <w:basedOn w:val="BaseText"/>
    <w:rsid w:val="00A738E5"/>
    <w:rPr>
      <w:i/>
    </w:rPr>
  </w:style>
  <w:style w:type="paragraph" w:customStyle="1" w:styleId="Notes-Helvetica">
    <w:name w:val="Notes-Helvetica"/>
    <w:basedOn w:val="BaseText"/>
    <w:rsid w:val="00A738E5"/>
    <w:rPr>
      <w:i/>
    </w:rPr>
  </w:style>
  <w:style w:type="paragraph" w:customStyle="1" w:styleId="NumberedInstructions">
    <w:name w:val="Numbered Instructions"/>
    <w:basedOn w:val="BaseText"/>
    <w:rsid w:val="00A738E5"/>
  </w:style>
  <w:style w:type="paragraph" w:customStyle="1" w:styleId="OutlineLevel1">
    <w:name w:val="OutlineLevel1"/>
    <w:basedOn w:val="BaseHeading"/>
    <w:rsid w:val="00A738E5"/>
    <w:rPr>
      <w:b/>
      <w:bCs/>
    </w:rPr>
  </w:style>
  <w:style w:type="paragraph" w:customStyle="1" w:styleId="OutlineLevel2">
    <w:name w:val="OutlineLevel2"/>
    <w:basedOn w:val="BaseHeading"/>
    <w:rsid w:val="00A738E5"/>
    <w:pPr>
      <w:ind w:left="360"/>
      <w:outlineLvl w:val="1"/>
    </w:pPr>
    <w:rPr>
      <w:b/>
      <w:bCs/>
      <w:sz w:val="24"/>
      <w:szCs w:val="24"/>
    </w:rPr>
  </w:style>
  <w:style w:type="paragraph" w:customStyle="1" w:styleId="OutlineLevel3">
    <w:name w:val="OutlineLevel3"/>
    <w:basedOn w:val="BaseHeading"/>
    <w:rsid w:val="00A738E5"/>
    <w:pPr>
      <w:ind w:left="720"/>
      <w:outlineLvl w:val="2"/>
    </w:pPr>
    <w:rPr>
      <w:b/>
      <w:bCs/>
      <w:sz w:val="24"/>
      <w:szCs w:val="24"/>
    </w:rPr>
  </w:style>
  <w:style w:type="character" w:styleId="PageNumber">
    <w:name w:val="page number"/>
    <w:basedOn w:val="DefaultParagraphFont"/>
    <w:rsid w:val="00A738E5"/>
  </w:style>
  <w:style w:type="paragraph" w:customStyle="1" w:styleId="Preformat">
    <w:name w:val="Preformat"/>
    <w:basedOn w:val="BaseText"/>
    <w:rsid w:val="00A738E5"/>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A738E5"/>
  </w:style>
  <w:style w:type="paragraph" w:customStyle="1" w:styleId="ProductInformation">
    <w:name w:val="ProductInformation"/>
    <w:basedOn w:val="BaseText"/>
    <w:rsid w:val="00A738E5"/>
  </w:style>
  <w:style w:type="paragraph" w:customStyle="1" w:styleId="ProductTitle">
    <w:name w:val="ProductTitle"/>
    <w:basedOn w:val="BaseText"/>
    <w:rsid w:val="00A738E5"/>
    <w:rPr>
      <w:b/>
      <w:bCs/>
    </w:rPr>
  </w:style>
  <w:style w:type="paragraph" w:customStyle="1" w:styleId="PublishedOnline">
    <w:name w:val="Published Online"/>
    <w:basedOn w:val="DateAccepted"/>
    <w:rsid w:val="00A738E5"/>
  </w:style>
  <w:style w:type="paragraph" w:customStyle="1" w:styleId="RecipeMaterials">
    <w:name w:val="Recipe Materials"/>
    <w:basedOn w:val="BaseText"/>
    <w:rsid w:val="00A738E5"/>
  </w:style>
  <w:style w:type="paragraph" w:customStyle="1" w:styleId="Refhead">
    <w:name w:val="Ref head"/>
    <w:basedOn w:val="BaseHeading"/>
    <w:rsid w:val="00A738E5"/>
    <w:pPr>
      <w:spacing w:before="120" w:after="120"/>
    </w:pPr>
    <w:rPr>
      <w:b/>
      <w:bCs/>
      <w:sz w:val="24"/>
      <w:szCs w:val="24"/>
    </w:rPr>
  </w:style>
  <w:style w:type="paragraph" w:customStyle="1" w:styleId="ReferenceNote">
    <w:name w:val="Reference Note"/>
    <w:basedOn w:val="Referencesandnotes"/>
    <w:rsid w:val="00A738E5"/>
  </w:style>
  <w:style w:type="paragraph" w:customStyle="1" w:styleId="ReferencesandnotesLong">
    <w:name w:val="References and notes Long"/>
    <w:basedOn w:val="BaseText"/>
    <w:rsid w:val="00A738E5"/>
    <w:pPr>
      <w:ind w:left="720" w:hanging="720"/>
    </w:pPr>
  </w:style>
  <w:style w:type="paragraph" w:customStyle="1" w:styleId="region">
    <w:name w:val="region"/>
    <w:basedOn w:val="BaseText"/>
    <w:rsid w:val="00A738E5"/>
    <w:pPr>
      <w:jc w:val="right"/>
    </w:pPr>
    <w:rPr>
      <w:color w:val="0000FF"/>
    </w:rPr>
  </w:style>
  <w:style w:type="paragraph" w:customStyle="1" w:styleId="RelatedArticle">
    <w:name w:val="RelatedArticle"/>
    <w:basedOn w:val="Referencesandnotes"/>
    <w:rsid w:val="00A738E5"/>
  </w:style>
  <w:style w:type="paragraph" w:customStyle="1" w:styleId="RunHead">
    <w:name w:val="RunHead"/>
    <w:basedOn w:val="BaseText"/>
    <w:rsid w:val="00A738E5"/>
  </w:style>
  <w:style w:type="paragraph" w:customStyle="1" w:styleId="SOMContent">
    <w:name w:val="SOMContent"/>
    <w:basedOn w:val="1stparatext"/>
    <w:rsid w:val="00A738E5"/>
  </w:style>
  <w:style w:type="paragraph" w:customStyle="1" w:styleId="SOMHead">
    <w:name w:val="SOMHead"/>
    <w:basedOn w:val="BaseHeading"/>
    <w:rsid w:val="00A738E5"/>
    <w:rPr>
      <w:b/>
      <w:sz w:val="24"/>
      <w:szCs w:val="24"/>
    </w:rPr>
  </w:style>
  <w:style w:type="paragraph" w:customStyle="1" w:styleId="Speaker">
    <w:name w:val="Speaker"/>
    <w:basedOn w:val="Paragraph"/>
    <w:rsid w:val="00A738E5"/>
    <w:pPr>
      <w:autoSpaceDE w:val="0"/>
      <w:autoSpaceDN w:val="0"/>
      <w:adjustRightInd w:val="0"/>
    </w:pPr>
    <w:rPr>
      <w:b/>
      <w:lang w:bidi="he-IL"/>
    </w:rPr>
  </w:style>
  <w:style w:type="paragraph" w:customStyle="1" w:styleId="Speech">
    <w:name w:val="Speech"/>
    <w:basedOn w:val="Paragraph"/>
    <w:rsid w:val="00A738E5"/>
    <w:pPr>
      <w:autoSpaceDE w:val="0"/>
      <w:autoSpaceDN w:val="0"/>
      <w:adjustRightInd w:val="0"/>
    </w:pPr>
    <w:rPr>
      <w:lang w:bidi="he-IL"/>
    </w:rPr>
  </w:style>
  <w:style w:type="character" w:styleId="Strong">
    <w:name w:val="Strong"/>
    <w:basedOn w:val="DefaultParagraphFont"/>
    <w:uiPriority w:val="22"/>
    <w:qFormat/>
    <w:rsid w:val="00A738E5"/>
    <w:rPr>
      <w:b/>
      <w:bCs/>
    </w:rPr>
  </w:style>
  <w:style w:type="paragraph" w:customStyle="1" w:styleId="SX-Abstract">
    <w:name w:val="SX-Abstract"/>
    <w:basedOn w:val="Normal"/>
    <w:qFormat/>
    <w:rsid w:val="00A738E5"/>
    <w:pPr>
      <w:widowControl w:val="0"/>
      <w:spacing w:before="120" w:after="240" w:line="210" w:lineRule="exact"/>
      <w:ind w:left="700" w:right="700"/>
      <w:jc w:val="both"/>
    </w:pPr>
    <w:rPr>
      <w:rFonts w:ascii="BlissRegular" w:eastAsia="Times New Roman" w:hAnsi="BlissRegular" w:cs="Times New Roman"/>
      <w:b/>
      <w:sz w:val="20"/>
      <w:szCs w:val="20"/>
      <w:lang w:val="en-US"/>
    </w:rPr>
  </w:style>
  <w:style w:type="paragraph" w:customStyle="1" w:styleId="SX-Affiliation">
    <w:name w:val="SX-Affiliation"/>
    <w:basedOn w:val="Normal"/>
    <w:next w:val="Normal"/>
    <w:qFormat/>
    <w:rsid w:val="00A738E5"/>
    <w:pPr>
      <w:spacing w:line="190" w:lineRule="exact"/>
    </w:pPr>
    <w:rPr>
      <w:rFonts w:ascii="BlissRegular" w:eastAsia="Times New Roman" w:hAnsi="BlissRegular" w:cs="Times New Roman"/>
      <w:sz w:val="16"/>
      <w:szCs w:val="20"/>
      <w:lang w:val="en-US"/>
    </w:rPr>
  </w:style>
  <w:style w:type="paragraph" w:customStyle="1" w:styleId="SX-Articlehead">
    <w:name w:val="SX-Article head"/>
    <w:basedOn w:val="Normal"/>
    <w:qFormat/>
    <w:rsid w:val="00A738E5"/>
    <w:pPr>
      <w:spacing w:before="210" w:line="210" w:lineRule="exact"/>
      <w:ind w:firstLine="288"/>
      <w:jc w:val="both"/>
    </w:pPr>
    <w:rPr>
      <w:rFonts w:ascii="Times New Roman" w:eastAsia="Times New Roman" w:hAnsi="Times New Roman" w:cs="Times New Roman"/>
      <w:b/>
      <w:sz w:val="18"/>
      <w:szCs w:val="20"/>
      <w:lang w:val="en-US"/>
    </w:rPr>
  </w:style>
  <w:style w:type="paragraph" w:customStyle="1" w:styleId="SX-Authornames">
    <w:name w:val="SX-Author names"/>
    <w:basedOn w:val="Normal"/>
    <w:rsid w:val="00A738E5"/>
    <w:pPr>
      <w:spacing w:after="120" w:line="210" w:lineRule="exact"/>
    </w:pPr>
    <w:rPr>
      <w:rFonts w:ascii="BlissMedium" w:eastAsia="Times New Roman" w:hAnsi="BlissMedium" w:cs="Times New Roman"/>
      <w:sz w:val="20"/>
      <w:szCs w:val="20"/>
      <w:lang w:val="en-US"/>
    </w:rPr>
  </w:style>
  <w:style w:type="paragraph" w:customStyle="1" w:styleId="SX-Bodytext">
    <w:name w:val="SX-Body text"/>
    <w:basedOn w:val="Normal"/>
    <w:next w:val="Normal"/>
    <w:rsid w:val="00A738E5"/>
    <w:pPr>
      <w:spacing w:line="210" w:lineRule="exact"/>
      <w:ind w:firstLine="288"/>
      <w:jc w:val="both"/>
    </w:pPr>
    <w:rPr>
      <w:rFonts w:ascii="Times New Roman" w:eastAsia="Times New Roman" w:hAnsi="Times New Roman" w:cs="Times New Roman"/>
      <w:sz w:val="18"/>
      <w:szCs w:val="20"/>
      <w:lang w:val="en-US"/>
    </w:rPr>
  </w:style>
  <w:style w:type="paragraph" w:customStyle="1" w:styleId="SX-Bodytextflush">
    <w:name w:val="SX-Body text flush"/>
    <w:basedOn w:val="SX-Bodytext"/>
    <w:next w:val="SX-Bodytext"/>
    <w:rsid w:val="00A738E5"/>
    <w:pPr>
      <w:ind w:firstLine="0"/>
    </w:pPr>
  </w:style>
  <w:style w:type="paragraph" w:customStyle="1" w:styleId="SX-Correspondence">
    <w:name w:val="SX-Correspondence"/>
    <w:basedOn w:val="SX-Affiliation"/>
    <w:qFormat/>
    <w:rsid w:val="00A738E5"/>
    <w:pPr>
      <w:spacing w:after="80"/>
    </w:pPr>
  </w:style>
  <w:style w:type="paragraph" w:customStyle="1" w:styleId="SX-Date">
    <w:name w:val="SX-Date"/>
    <w:basedOn w:val="Normal"/>
    <w:qFormat/>
    <w:rsid w:val="00A738E5"/>
    <w:pPr>
      <w:spacing w:before="180" w:line="190" w:lineRule="exact"/>
      <w:ind w:left="245" w:hanging="245"/>
      <w:jc w:val="both"/>
    </w:pPr>
    <w:rPr>
      <w:rFonts w:ascii="Times New Roman" w:eastAsia="Times New Roman" w:hAnsi="Times New Roman" w:cs="Times New Roman"/>
      <w:sz w:val="16"/>
      <w:szCs w:val="20"/>
      <w:lang w:val="en-US"/>
    </w:rPr>
  </w:style>
  <w:style w:type="paragraph" w:customStyle="1" w:styleId="SX-Equation">
    <w:name w:val="SX-Equation"/>
    <w:basedOn w:val="SX-Bodytextflush"/>
    <w:next w:val="SX-Bodytext"/>
    <w:rsid w:val="00A738E5"/>
    <w:pPr>
      <w:autoSpaceDE w:val="0"/>
      <w:autoSpaceDN w:val="0"/>
      <w:adjustRightInd w:val="0"/>
      <w:spacing w:line="240" w:lineRule="auto"/>
      <w:jc w:val="center"/>
    </w:pPr>
  </w:style>
  <w:style w:type="paragraph" w:customStyle="1" w:styleId="SX-Legend">
    <w:name w:val="SX-Legend"/>
    <w:basedOn w:val="SX-Authornames"/>
    <w:rsid w:val="00A738E5"/>
    <w:pPr>
      <w:jc w:val="both"/>
    </w:pPr>
    <w:rPr>
      <w:sz w:val="18"/>
    </w:rPr>
  </w:style>
  <w:style w:type="paragraph" w:customStyle="1" w:styleId="SX-References">
    <w:name w:val="SX-References"/>
    <w:basedOn w:val="Normal"/>
    <w:rsid w:val="00A738E5"/>
    <w:pPr>
      <w:spacing w:line="190" w:lineRule="exact"/>
      <w:ind w:left="245" w:hanging="245"/>
      <w:jc w:val="both"/>
    </w:pPr>
    <w:rPr>
      <w:rFonts w:ascii="Times New Roman" w:eastAsia="Times New Roman" w:hAnsi="Times New Roman" w:cs="Times New Roman"/>
      <w:sz w:val="16"/>
      <w:szCs w:val="20"/>
      <w:lang w:val="en-US"/>
    </w:rPr>
  </w:style>
  <w:style w:type="paragraph" w:customStyle="1" w:styleId="SX-RefHead">
    <w:name w:val="SX-RefHead"/>
    <w:basedOn w:val="Normal"/>
    <w:rsid w:val="00A738E5"/>
    <w:pPr>
      <w:spacing w:before="200" w:line="190" w:lineRule="exact"/>
    </w:pPr>
    <w:rPr>
      <w:rFonts w:ascii="Times New Roman" w:eastAsia="Times New Roman" w:hAnsi="Times New Roman" w:cs="Times New Roman"/>
      <w:b/>
      <w:sz w:val="16"/>
      <w:szCs w:val="20"/>
      <w:lang w:val="en-US"/>
    </w:rPr>
  </w:style>
  <w:style w:type="character" w:customStyle="1" w:styleId="SX-reflink">
    <w:name w:val="SX-reflink"/>
    <w:basedOn w:val="DefaultParagraphFont"/>
    <w:uiPriority w:val="1"/>
    <w:qFormat/>
    <w:rsid w:val="00A738E5"/>
    <w:rPr>
      <w:color w:val="0000FF"/>
      <w:sz w:val="16"/>
      <w:u w:val="words"/>
      <w:bdr w:val="none" w:sz="0" w:space="0" w:color="auto"/>
      <w:shd w:val="clear" w:color="auto" w:fill="FFFFFF"/>
    </w:rPr>
  </w:style>
  <w:style w:type="paragraph" w:customStyle="1" w:styleId="SX-SOMHead">
    <w:name w:val="SX-SOMHead"/>
    <w:basedOn w:val="SX-RefHead"/>
    <w:rsid w:val="00A738E5"/>
  </w:style>
  <w:style w:type="paragraph" w:customStyle="1" w:styleId="SX-Tablehead">
    <w:name w:val="SX-Tablehead"/>
    <w:basedOn w:val="Normal"/>
    <w:qFormat/>
    <w:rsid w:val="00A738E5"/>
    <w:pPr>
      <w:spacing w:line="240" w:lineRule="auto"/>
    </w:pPr>
    <w:rPr>
      <w:rFonts w:ascii="Times New Roman" w:eastAsia="Times New Roman" w:hAnsi="Times New Roman" w:cs="Times New Roman"/>
      <w:sz w:val="20"/>
      <w:szCs w:val="24"/>
      <w:lang w:val="en-US"/>
    </w:rPr>
  </w:style>
  <w:style w:type="paragraph" w:customStyle="1" w:styleId="SX-Tablelegend">
    <w:name w:val="SX-Tablelegend"/>
    <w:basedOn w:val="Normal"/>
    <w:qFormat/>
    <w:rsid w:val="00A738E5"/>
    <w:pPr>
      <w:spacing w:line="190" w:lineRule="exact"/>
      <w:ind w:left="245" w:hanging="245"/>
      <w:jc w:val="both"/>
    </w:pPr>
    <w:rPr>
      <w:rFonts w:ascii="Times New Roman" w:eastAsia="Times New Roman" w:hAnsi="Times New Roman" w:cs="Times New Roman"/>
      <w:sz w:val="16"/>
      <w:szCs w:val="20"/>
      <w:lang w:val="en-US"/>
    </w:rPr>
  </w:style>
  <w:style w:type="paragraph" w:customStyle="1" w:styleId="SX-Tabletext">
    <w:name w:val="SX-Tabletext"/>
    <w:basedOn w:val="Normal"/>
    <w:qFormat/>
    <w:rsid w:val="00A738E5"/>
    <w:pPr>
      <w:spacing w:line="210" w:lineRule="exact"/>
      <w:jc w:val="center"/>
    </w:pPr>
    <w:rPr>
      <w:rFonts w:ascii="Times New Roman" w:eastAsia="Times New Roman" w:hAnsi="Times New Roman" w:cs="Times New Roman"/>
      <w:sz w:val="18"/>
      <w:szCs w:val="20"/>
      <w:lang w:val="en-US"/>
    </w:rPr>
  </w:style>
  <w:style w:type="paragraph" w:customStyle="1" w:styleId="SX-Tabletitle">
    <w:name w:val="SX-Tabletitle"/>
    <w:basedOn w:val="Normal"/>
    <w:qFormat/>
    <w:rsid w:val="00A738E5"/>
    <w:pPr>
      <w:spacing w:after="120" w:line="210" w:lineRule="exact"/>
      <w:jc w:val="both"/>
    </w:pPr>
    <w:rPr>
      <w:rFonts w:ascii="BlissMedium" w:eastAsia="Times New Roman" w:hAnsi="BlissMedium" w:cs="Times New Roman"/>
      <w:sz w:val="18"/>
      <w:szCs w:val="20"/>
      <w:lang w:val="en-US"/>
    </w:rPr>
  </w:style>
  <w:style w:type="paragraph" w:customStyle="1" w:styleId="SX-Title">
    <w:name w:val="SX-Title"/>
    <w:basedOn w:val="Normal"/>
    <w:rsid w:val="00A738E5"/>
    <w:pPr>
      <w:spacing w:after="240" w:line="500" w:lineRule="exact"/>
    </w:pPr>
    <w:rPr>
      <w:rFonts w:ascii="BlissBold" w:eastAsia="Times New Roman" w:hAnsi="BlissBold" w:cs="Times New Roman"/>
      <w:b/>
      <w:sz w:val="44"/>
      <w:szCs w:val="20"/>
      <w:lang w:val="en-US"/>
    </w:rPr>
  </w:style>
  <w:style w:type="paragraph" w:customStyle="1" w:styleId="Tablecolumnhead">
    <w:name w:val="Table column head"/>
    <w:basedOn w:val="BaseText"/>
    <w:rsid w:val="00A738E5"/>
    <w:pPr>
      <w:spacing w:before="0"/>
    </w:pPr>
  </w:style>
  <w:style w:type="paragraph" w:customStyle="1" w:styleId="Tabletext">
    <w:name w:val="Table text"/>
    <w:basedOn w:val="BaseText"/>
    <w:rsid w:val="00A738E5"/>
    <w:pPr>
      <w:spacing w:before="0"/>
    </w:pPr>
  </w:style>
  <w:style w:type="paragraph" w:customStyle="1" w:styleId="TableLegend">
    <w:name w:val="TableLegend"/>
    <w:basedOn w:val="BaseText"/>
    <w:rsid w:val="00A738E5"/>
    <w:pPr>
      <w:spacing w:before="0"/>
    </w:pPr>
  </w:style>
  <w:style w:type="paragraph" w:customStyle="1" w:styleId="TableTitle">
    <w:name w:val="TableTitle"/>
    <w:basedOn w:val="BaseHeading"/>
    <w:rsid w:val="00A738E5"/>
  </w:style>
  <w:style w:type="paragraph" w:customStyle="1" w:styleId="Teaser">
    <w:name w:val="Teaser"/>
    <w:basedOn w:val="BaseText"/>
    <w:rsid w:val="00A738E5"/>
  </w:style>
  <w:style w:type="paragraph" w:customStyle="1" w:styleId="TWIS">
    <w:name w:val="TWIS"/>
    <w:basedOn w:val="AbstractSummary"/>
    <w:rsid w:val="00A738E5"/>
    <w:pPr>
      <w:autoSpaceDE w:val="0"/>
      <w:autoSpaceDN w:val="0"/>
      <w:adjustRightInd w:val="0"/>
    </w:pPr>
  </w:style>
  <w:style w:type="paragraph" w:customStyle="1" w:styleId="TWISorEC">
    <w:name w:val="TWIS or EC"/>
    <w:basedOn w:val="Normal"/>
    <w:rsid w:val="00A738E5"/>
    <w:pPr>
      <w:spacing w:line="210" w:lineRule="exact"/>
    </w:pPr>
    <w:rPr>
      <w:rFonts w:ascii="BlissRegular" w:eastAsia="Times New Roman" w:hAnsi="BlissRegular" w:cs="Times New Roman"/>
      <w:sz w:val="19"/>
      <w:szCs w:val="20"/>
      <w:lang w:val="en-US"/>
    </w:rPr>
  </w:style>
  <w:style w:type="paragraph" w:customStyle="1" w:styleId="work-sector">
    <w:name w:val="work-sector"/>
    <w:basedOn w:val="BaseText"/>
    <w:rsid w:val="00A738E5"/>
    <w:pPr>
      <w:jc w:val="right"/>
    </w:pPr>
    <w:rPr>
      <w:color w:val="003300"/>
    </w:rPr>
  </w:style>
  <w:style w:type="paragraph" w:customStyle="1" w:styleId="DOI">
    <w:name w:val="DOI"/>
    <w:basedOn w:val="DateAccepted"/>
    <w:qFormat/>
    <w:rsid w:val="00A738E5"/>
  </w:style>
  <w:style w:type="character" w:styleId="UnresolvedMention">
    <w:name w:val="Unresolved Mention"/>
    <w:basedOn w:val="DefaultParagraphFont"/>
    <w:uiPriority w:val="99"/>
    <w:semiHidden/>
    <w:unhideWhenUsed/>
    <w:rsid w:val="00A738E5"/>
    <w:rPr>
      <w:color w:val="808080"/>
      <w:shd w:val="clear" w:color="auto" w:fill="E6E6E6"/>
    </w:rPr>
  </w:style>
  <w:style w:type="paragraph" w:customStyle="1" w:styleId="acknowledgement0">
    <w:name w:val="acknowledgement"/>
    <w:basedOn w:val="Normal"/>
    <w:rsid w:val="00A738E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A738E5"/>
  </w:style>
  <w:style w:type="paragraph" w:styleId="ListParagraph">
    <w:name w:val="List Paragraph"/>
    <w:basedOn w:val="Normal"/>
    <w:uiPriority w:val="34"/>
    <w:qFormat/>
    <w:rsid w:val="00A738E5"/>
    <w:pPr>
      <w:spacing w:line="240" w:lineRule="auto"/>
      <w:ind w:left="720"/>
      <w:contextualSpacing/>
    </w:pPr>
    <w:rPr>
      <w:rFonts w:ascii="Times New Roman" w:eastAsia="Calibri" w:hAnsi="Times New Roman" w:cs="Times New Roman"/>
      <w:sz w:val="20"/>
      <w:szCs w:val="20"/>
      <w:lang w:val="en-US"/>
    </w:rPr>
  </w:style>
  <w:style w:type="paragraph" w:customStyle="1" w:styleId="SMHeading">
    <w:name w:val="SM Heading"/>
    <w:basedOn w:val="Heading1"/>
    <w:qFormat/>
    <w:rsid w:val="00A738E5"/>
    <w:pPr>
      <w:keepLines w:val="0"/>
      <w:spacing w:after="60"/>
    </w:pPr>
    <w:rPr>
      <w:rFonts w:ascii="Times New Roman" w:eastAsia="Times New Roman" w:hAnsi="Times New Roman" w:cs="Times New Roman"/>
      <w:b/>
      <w:bCs/>
      <w:color w:val="auto"/>
      <w:kern w:val="32"/>
      <w:sz w:val="24"/>
      <w:szCs w:val="24"/>
    </w:rPr>
  </w:style>
  <w:style w:type="paragraph" w:customStyle="1" w:styleId="SMSubheading">
    <w:name w:val="SM Subheading"/>
    <w:basedOn w:val="Normal"/>
    <w:qFormat/>
    <w:rsid w:val="00A738E5"/>
    <w:pPr>
      <w:spacing w:line="240" w:lineRule="auto"/>
    </w:pPr>
    <w:rPr>
      <w:rFonts w:ascii="Times New Roman" w:eastAsia="Times New Roman" w:hAnsi="Times New Roman" w:cs="Times New Roman"/>
      <w:sz w:val="24"/>
      <w:szCs w:val="20"/>
      <w:u w:val="words"/>
      <w:lang w:val="en-US"/>
    </w:rPr>
  </w:style>
  <w:style w:type="paragraph" w:customStyle="1" w:styleId="SMText">
    <w:name w:val="SM Text"/>
    <w:basedOn w:val="Normal"/>
    <w:link w:val="SMTextChar"/>
    <w:qFormat/>
    <w:rsid w:val="00A738E5"/>
    <w:pPr>
      <w:spacing w:line="240" w:lineRule="auto"/>
      <w:ind w:firstLine="480"/>
    </w:pPr>
    <w:rPr>
      <w:rFonts w:ascii="Times New Roman" w:eastAsia="Times New Roman" w:hAnsi="Times New Roman" w:cs="Times New Roman"/>
      <w:sz w:val="24"/>
      <w:szCs w:val="20"/>
      <w:lang w:val="en-US"/>
    </w:rPr>
  </w:style>
  <w:style w:type="paragraph" w:customStyle="1" w:styleId="SMcaption">
    <w:name w:val="SM caption"/>
    <w:basedOn w:val="SMText"/>
    <w:qFormat/>
    <w:rsid w:val="00A738E5"/>
    <w:pPr>
      <w:ind w:firstLine="0"/>
    </w:pPr>
  </w:style>
  <w:style w:type="table" w:styleId="TableGrid">
    <w:name w:val="Table Grid"/>
    <w:basedOn w:val="TableNormal"/>
    <w:uiPriority w:val="39"/>
    <w:rsid w:val="00A738E5"/>
    <w:pPr>
      <w:spacing w:after="0" w:line="240" w:lineRule="auto"/>
    </w:pPr>
    <w:rPr>
      <w:rFonts w:ascii="Calibri" w:eastAsia="Calibri" w:hAnsi="Calibri" w:cs="Times New Roman"/>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rsid w:val="00A738E5"/>
    <w:pPr>
      <w:spacing w:after="0" w:line="240" w:lineRule="auto"/>
    </w:pPr>
    <w:rPr>
      <w:rFonts w:ascii="Times New Roman" w:eastAsia="Calibri" w:hAnsi="Times New Roman" w:cs="Times New Roman"/>
      <w:sz w:val="20"/>
      <w:szCs w:val="20"/>
      <w:lang w:val="en-US"/>
    </w:rPr>
  </w:style>
  <w:style w:type="paragraph" w:customStyle="1" w:styleId="EndNoteBibliographyTitle">
    <w:name w:val="EndNote Bibliography Title"/>
    <w:basedOn w:val="Normal"/>
    <w:link w:val="EndNoteBibliographyTitleChar"/>
    <w:rsid w:val="00A738E5"/>
    <w:pPr>
      <w:spacing w:line="240" w:lineRule="auto"/>
      <w:jc w:val="center"/>
    </w:pPr>
    <w:rPr>
      <w:rFonts w:ascii="Calibri" w:eastAsia="Cambria" w:hAnsi="Calibri" w:cs="Calibri"/>
      <w:noProof/>
      <w:szCs w:val="20"/>
      <w:lang w:val="en-US"/>
    </w:rPr>
  </w:style>
  <w:style w:type="character" w:customStyle="1" w:styleId="EndNoteBibliographyTitleChar">
    <w:name w:val="EndNote Bibliography Title Char"/>
    <w:basedOn w:val="EndnoteTextChar"/>
    <w:link w:val="EndNoteBibliographyTitle"/>
    <w:rsid w:val="00A738E5"/>
    <w:rPr>
      <w:rFonts w:ascii="Calibri" w:eastAsia="Cambria" w:hAnsi="Calibri" w:cs="Calibri"/>
      <w:noProof/>
      <w:sz w:val="20"/>
      <w:szCs w:val="20"/>
      <w:lang w:val="en-US"/>
    </w:rPr>
  </w:style>
  <w:style w:type="paragraph" w:customStyle="1" w:styleId="EndNoteBibliography">
    <w:name w:val="EndNote Bibliography"/>
    <w:basedOn w:val="Normal"/>
    <w:link w:val="EndNoteBibliographyChar"/>
    <w:rsid w:val="00A738E5"/>
    <w:pPr>
      <w:spacing w:line="240" w:lineRule="auto"/>
    </w:pPr>
    <w:rPr>
      <w:rFonts w:ascii="Calibri" w:eastAsia="Cambria" w:hAnsi="Calibri" w:cs="Calibri"/>
      <w:noProof/>
      <w:szCs w:val="20"/>
      <w:lang w:val="en-US"/>
    </w:rPr>
  </w:style>
  <w:style w:type="character" w:customStyle="1" w:styleId="EndNoteBibliographyChar">
    <w:name w:val="EndNote Bibliography Char"/>
    <w:basedOn w:val="EndnoteTextChar"/>
    <w:link w:val="EndNoteBibliography"/>
    <w:rsid w:val="00A738E5"/>
    <w:rPr>
      <w:rFonts w:ascii="Calibri" w:eastAsia="Cambria" w:hAnsi="Calibri" w:cs="Calibri"/>
      <w:noProof/>
      <w:sz w:val="20"/>
      <w:szCs w:val="20"/>
      <w:lang w:val="en-US"/>
    </w:rPr>
  </w:style>
  <w:style w:type="character" w:customStyle="1" w:styleId="SMTextChar">
    <w:name w:val="SM Text Char"/>
    <w:basedOn w:val="DefaultParagraphFont"/>
    <w:link w:val="SMText"/>
    <w:rsid w:val="00A738E5"/>
    <w:rPr>
      <w:rFonts w:ascii="Times New Roman" w:eastAsia="Times New Roman" w:hAnsi="Times New Roman" w:cs="Times New Roman"/>
      <w:sz w:val="24"/>
      <w:szCs w:val="20"/>
      <w:lang w:val="en-US"/>
    </w:rPr>
  </w:style>
  <w:style w:type="character" w:customStyle="1" w:styleId="cf01">
    <w:name w:val="cf01"/>
    <w:basedOn w:val="DefaultParagraphFont"/>
    <w:rsid w:val="001E1470"/>
    <w:rPr>
      <w:rFonts w:ascii="Segoe UI" w:hAnsi="Segoe UI" w:cs="Segoe UI" w:hint="default"/>
      <w:sz w:val="18"/>
      <w:szCs w:val="18"/>
    </w:rPr>
  </w:style>
  <w:style w:type="character" w:customStyle="1" w:styleId="jsx-3852835299">
    <w:name w:val="jsx-3852835299"/>
    <w:basedOn w:val="DefaultParagraphFont"/>
    <w:rsid w:val="00993C36"/>
  </w:style>
  <w:style w:type="character" w:customStyle="1" w:styleId="Heading2Char">
    <w:name w:val="Heading 2 Char"/>
    <w:basedOn w:val="DefaultParagraphFont"/>
    <w:link w:val="Heading2"/>
    <w:semiHidden/>
    <w:rsid w:val="00993C36"/>
    <w:rPr>
      <w:rFonts w:ascii="Cambria" w:eastAsia="Times New Roman" w:hAnsi="Cambria" w:cs="Times New Roman"/>
      <w:b/>
      <w:bCs/>
      <w:i/>
      <w:iCs/>
      <w:sz w:val="28"/>
      <w:szCs w:val="28"/>
      <w:lang w:val="en-US"/>
    </w:rPr>
  </w:style>
  <w:style w:type="character" w:customStyle="1" w:styleId="Heading3Char">
    <w:name w:val="Heading 3 Char"/>
    <w:basedOn w:val="DefaultParagraphFont"/>
    <w:link w:val="Heading3"/>
    <w:semiHidden/>
    <w:rsid w:val="00993C36"/>
    <w:rPr>
      <w:rFonts w:ascii="Times" w:eastAsia="Times" w:hAnsi="Times" w:cs="Times New Roman"/>
      <w:b/>
      <w:sz w:val="24"/>
      <w:szCs w:val="20"/>
      <w:lang w:val="en-US"/>
    </w:rPr>
  </w:style>
  <w:style w:type="character" w:customStyle="1" w:styleId="Heading4Char">
    <w:name w:val="Heading 4 Char"/>
    <w:basedOn w:val="DefaultParagraphFont"/>
    <w:link w:val="Heading4"/>
    <w:semiHidden/>
    <w:rsid w:val="00993C36"/>
    <w:rPr>
      <w:rFonts w:ascii="Times" w:eastAsia="Times New Roman" w:hAnsi="Times" w:cs="Times New Roman"/>
      <w:b/>
      <w:color w:val="0000FF"/>
      <w:sz w:val="44"/>
      <w:szCs w:val="20"/>
      <w:lang w:val="en-US"/>
    </w:rPr>
  </w:style>
  <w:style w:type="character" w:customStyle="1" w:styleId="Heading5Char">
    <w:name w:val="Heading 5 Char"/>
    <w:basedOn w:val="DefaultParagraphFont"/>
    <w:link w:val="Heading5"/>
    <w:semiHidden/>
    <w:rsid w:val="00993C36"/>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semiHidden/>
    <w:rsid w:val="00993C36"/>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993C36"/>
    <w:rPr>
      <w:rFonts w:ascii="Calibri" w:eastAsia="Times New Roman" w:hAnsi="Calibri" w:cs="Times New Roman"/>
      <w:sz w:val="24"/>
      <w:szCs w:val="24"/>
      <w:lang w:val="en-US"/>
    </w:rPr>
  </w:style>
  <w:style w:type="character" w:customStyle="1" w:styleId="Heading8Char">
    <w:name w:val="Heading 8 Char"/>
    <w:basedOn w:val="DefaultParagraphFont"/>
    <w:link w:val="Heading8"/>
    <w:semiHidden/>
    <w:rsid w:val="00993C3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semiHidden/>
    <w:rsid w:val="00993C36"/>
    <w:rPr>
      <w:rFonts w:ascii="Cambria" w:eastAsia="Times New Roman" w:hAnsi="Cambria" w:cs="Times New Roman"/>
      <w:lang w:val="en-US"/>
    </w:rPr>
  </w:style>
  <w:style w:type="paragraph" w:styleId="Bibliography">
    <w:name w:val="Bibliography"/>
    <w:basedOn w:val="Normal"/>
    <w:next w:val="Normal"/>
    <w:uiPriority w:val="37"/>
    <w:semiHidden/>
    <w:rsid w:val="00993C36"/>
    <w:pPr>
      <w:spacing w:line="240" w:lineRule="auto"/>
    </w:pPr>
    <w:rPr>
      <w:rFonts w:ascii="Times New Roman" w:eastAsia="Times New Roman" w:hAnsi="Times New Roman" w:cs="Times New Roman"/>
      <w:sz w:val="24"/>
      <w:szCs w:val="20"/>
      <w:lang w:val="en-US"/>
    </w:rPr>
  </w:style>
  <w:style w:type="paragraph" w:styleId="BlockText">
    <w:name w:val="Block Text"/>
    <w:basedOn w:val="Normal"/>
    <w:semiHidden/>
    <w:rsid w:val="00993C36"/>
    <w:pPr>
      <w:spacing w:after="120" w:line="240" w:lineRule="auto"/>
      <w:ind w:left="1440" w:right="1440"/>
    </w:pPr>
    <w:rPr>
      <w:rFonts w:ascii="Times New Roman" w:eastAsia="Times New Roman" w:hAnsi="Times New Roman" w:cs="Times New Roman"/>
      <w:sz w:val="24"/>
      <w:szCs w:val="20"/>
      <w:lang w:val="en-US"/>
    </w:rPr>
  </w:style>
  <w:style w:type="paragraph" w:styleId="BodyText">
    <w:name w:val="Body Text"/>
    <w:basedOn w:val="Normal"/>
    <w:link w:val="BodyTextChar"/>
    <w:semiHidden/>
    <w:rsid w:val="00993C36"/>
    <w:pPr>
      <w:spacing w:after="120" w:line="240" w:lineRule="auto"/>
    </w:pPr>
    <w:rPr>
      <w:rFonts w:ascii="Times New Roman" w:eastAsia="Times New Roman" w:hAnsi="Times New Roman" w:cs="Times New Roman"/>
      <w:sz w:val="24"/>
      <w:szCs w:val="20"/>
      <w:lang w:val="en-US"/>
    </w:rPr>
  </w:style>
  <w:style w:type="character" w:customStyle="1" w:styleId="BodyTextChar">
    <w:name w:val="Body Text Char"/>
    <w:basedOn w:val="DefaultParagraphFont"/>
    <w:link w:val="BodyText"/>
    <w:semiHidden/>
    <w:rsid w:val="00993C36"/>
    <w:rPr>
      <w:rFonts w:ascii="Times New Roman" w:eastAsia="Times New Roman" w:hAnsi="Times New Roman" w:cs="Times New Roman"/>
      <w:sz w:val="24"/>
      <w:szCs w:val="20"/>
      <w:lang w:val="en-US"/>
    </w:rPr>
  </w:style>
  <w:style w:type="paragraph" w:styleId="BodyText2">
    <w:name w:val="Body Text 2"/>
    <w:basedOn w:val="Normal"/>
    <w:link w:val="BodyText2Char"/>
    <w:semiHidden/>
    <w:rsid w:val="00993C36"/>
    <w:pPr>
      <w:spacing w:after="120" w:line="480" w:lineRule="auto"/>
    </w:pPr>
    <w:rPr>
      <w:rFonts w:ascii="Times New Roman" w:eastAsia="Times New Roman" w:hAnsi="Times New Roman" w:cs="Times New Roman"/>
      <w:sz w:val="24"/>
      <w:szCs w:val="20"/>
      <w:lang w:val="en-US"/>
    </w:rPr>
  </w:style>
  <w:style w:type="character" w:customStyle="1" w:styleId="BodyText2Char">
    <w:name w:val="Body Text 2 Char"/>
    <w:basedOn w:val="DefaultParagraphFont"/>
    <w:link w:val="BodyText2"/>
    <w:semiHidden/>
    <w:rsid w:val="00993C36"/>
    <w:rPr>
      <w:rFonts w:ascii="Times New Roman" w:eastAsia="Times New Roman" w:hAnsi="Times New Roman" w:cs="Times New Roman"/>
      <w:sz w:val="24"/>
      <w:szCs w:val="20"/>
      <w:lang w:val="en-US"/>
    </w:rPr>
  </w:style>
  <w:style w:type="paragraph" w:styleId="BodyText3">
    <w:name w:val="Body Text 3"/>
    <w:basedOn w:val="Normal"/>
    <w:link w:val="BodyText3Char"/>
    <w:semiHidden/>
    <w:rsid w:val="00993C36"/>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semiHidden/>
    <w:rsid w:val="00993C36"/>
    <w:rPr>
      <w:rFonts w:ascii="Times New Roman" w:eastAsia="Times New Roman" w:hAnsi="Times New Roman" w:cs="Times New Roman"/>
      <w:sz w:val="16"/>
      <w:szCs w:val="16"/>
      <w:lang w:val="en-US"/>
    </w:rPr>
  </w:style>
  <w:style w:type="paragraph" w:styleId="BodyTextFirstIndent">
    <w:name w:val="Body Text First Indent"/>
    <w:basedOn w:val="BodyText"/>
    <w:link w:val="BodyTextFirstIndentChar"/>
    <w:semiHidden/>
    <w:rsid w:val="00993C36"/>
    <w:pPr>
      <w:ind w:firstLine="210"/>
    </w:pPr>
  </w:style>
  <w:style w:type="character" w:customStyle="1" w:styleId="BodyTextFirstIndentChar">
    <w:name w:val="Body Text First Indent Char"/>
    <w:basedOn w:val="BodyTextChar"/>
    <w:link w:val="BodyTextFirstIndent"/>
    <w:semiHidden/>
    <w:rsid w:val="00993C36"/>
    <w:rPr>
      <w:rFonts w:ascii="Times New Roman" w:eastAsia="Times New Roman" w:hAnsi="Times New Roman" w:cs="Times New Roman"/>
      <w:sz w:val="24"/>
      <w:szCs w:val="20"/>
      <w:lang w:val="en-US"/>
    </w:rPr>
  </w:style>
  <w:style w:type="paragraph" w:styleId="BodyTextIndent">
    <w:name w:val="Body Text Indent"/>
    <w:basedOn w:val="Normal"/>
    <w:link w:val="BodyTextIndentChar"/>
    <w:semiHidden/>
    <w:rsid w:val="00993C36"/>
    <w:pPr>
      <w:spacing w:after="120" w:line="240" w:lineRule="auto"/>
      <w:ind w:left="360"/>
    </w:pPr>
    <w:rPr>
      <w:rFonts w:ascii="Times New Roman" w:eastAsia="Times New Roman" w:hAnsi="Times New Roman" w:cs="Times New Roman"/>
      <w:sz w:val="24"/>
      <w:szCs w:val="20"/>
      <w:lang w:val="en-US"/>
    </w:rPr>
  </w:style>
  <w:style w:type="character" w:customStyle="1" w:styleId="BodyTextIndentChar">
    <w:name w:val="Body Text Indent Char"/>
    <w:basedOn w:val="DefaultParagraphFont"/>
    <w:link w:val="BodyTextIndent"/>
    <w:semiHidden/>
    <w:rsid w:val="00993C36"/>
    <w:rPr>
      <w:rFonts w:ascii="Times New Roman" w:eastAsia="Times New Roman" w:hAnsi="Times New Roman" w:cs="Times New Roman"/>
      <w:sz w:val="24"/>
      <w:szCs w:val="20"/>
      <w:lang w:val="en-US"/>
    </w:rPr>
  </w:style>
  <w:style w:type="paragraph" w:styleId="BodyTextFirstIndent2">
    <w:name w:val="Body Text First Indent 2"/>
    <w:basedOn w:val="BodyTextIndent"/>
    <w:link w:val="BodyTextFirstIndent2Char"/>
    <w:semiHidden/>
    <w:rsid w:val="00993C36"/>
    <w:pPr>
      <w:ind w:firstLine="210"/>
    </w:pPr>
  </w:style>
  <w:style w:type="character" w:customStyle="1" w:styleId="BodyTextFirstIndent2Char">
    <w:name w:val="Body Text First Indent 2 Char"/>
    <w:basedOn w:val="BodyTextIndentChar"/>
    <w:link w:val="BodyTextFirstIndent2"/>
    <w:semiHidden/>
    <w:rsid w:val="00993C36"/>
    <w:rPr>
      <w:rFonts w:ascii="Times New Roman" w:eastAsia="Times New Roman" w:hAnsi="Times New Roman" w:cs="Times New Roman"/>
      <w:sz w:val="24"/>
      <w:szCs w:val="20"/>
      <w:lang w:val="en-US"/>
    </w:rPr>
  </w:style>
  <w:style w:type="paragraph" w:styleId="BodyTextIndent2">
    <w:name w:val="Body Text Indent 2"/>
    <w:basedOn w:val="Normal"/>
    <w:link w:val="BodyTextIndent2Char"/>
    <w:semiHidden/>
    <w:rsid w:val="00993C36"/>
    <w:pPr>
      <w:spacing w:after="120" w:line="480" w:lineRule="auto"/>
      <w:ind w:left="360"/>
    </w:pPr>
    <w:rPr>
      <w:rFonts w:ascii="Times New Roman" w:eastAsia="Times New Roman" w:hAnsi="Times New Roman" w:cs="Times New Roman"/>
      <w:sz w:val="24"/>
      <w:szCs w:val="20"/>
      <w:lang w:val="en-US"/>
    </w:rPr>
  </w:style>
  <w:style w:type="character" w:customStyle="1" w:styleId="BodyTextIndent2Char">
    <w:name w:val="Body Text Indent 2 Char"/>
    <w:basedOn w:val="DefaultParagraphFont"/>
    <w:link w:val="BodyTextIndent2"/>
    <w:semiHidden/>
    <w:rsid w:val="00993C36"/>
    <w:rPr>
      <w:rFonts w:ascii="Times New Roman" w:eastAsia="Times New Roman" w:hAnsi="Times New Roman" w:cs="Times New Roman"/>
      <w:sz w:val="24"/>
      <w:szCs w:val="20"/>
      <w:lang w:val="en-US"/>
    </w:rPr>
  </w:style>
  <w:style w:type="paragraph" w:styleId="BodyTextIndent3">
    <w:name w:val="Body Text Indent 3"/>
    <w:basedOn w:val="Normal"/>
    <w:link w:val="BodyTextIndent3Char"/>
    <w:semiHidden/>
    <w:rsid w:val="00993C36"/>
    <w:pPr>
      <w:spacing w:after="120" w:line="240" w:lineRule="auto"/>
      <w:ind w:left="360"/>
    </w:pPr>
    <w:rPr>
      <w:rFonts w:ascii="Times New Roman" w:eastAsia="Times New Roman" w:hAnsi="Times New Roman" w:cs="Times New Roman"/>
      <w:sz w:val="16"/>
      <w:szCs w:val="16"/>
      <w:lang w:val="en-US"/>
    </w:rPr>
  </w:style>
  <w:style w:type="character" w:customStyle="1" w:styleId="BodyTextIndent3Char">
    <w:name w:val="Body Text Indent 3 Char"/>
    <w:basedOn w:val="DefaultParagraphFont"/>
    <w:link w:val="BodyTextIndent3"/>
    <w:semiHidden/>
    <w:rsid w:val="00993C36"/>
    <w:rPr>
      <w:rFonts w:ascii="Times New Roman" w:eastAsia="Times New Roman" w:hAnsi="Times New Roman" w:cs="Times New Roman"/>
      <w:sz w:val="16"/>
      <w:szCs w:val="16"/>
      <w:lang w:val="en-US"/>
    </w:rPr>
  </w:style>
  <w:style w:type="paragraph" w:styleId="Caption">
    <w:name w:val="caption"/>
    <w:basedOn w:val="Normal"/>
    <w:next w:val="Normal"/>
    <w:semiHidden/>
    <w:qFormat/>
    <w:rsid w:val="00993C36"/>
    <w:pPr>
      <w:spacing w:line="240" w:lineRule="auto"/>
    </w:pPr>
    <w:rPr>
      <w:rFonts w:ascii="Times New Roman" w:eastAsia="Times New Roman" w:hAnsi="Times New Roman" w:cs="Times New Roman"/>
      <w:b/>
      <w:bCs/>
      <w:sz w:val="20"/>
      <w:szCs w:val="20"/>
      <w:lang w:val="en-US"/>
    </w:rPr>
  </w:style>
  <w:style w:type="paragraph" w:styleId="Closing">
    <w:name w:val="Closing"/>
    <w:basedOn w:val="Normal"/>
    <w:link w:val="ClosingChar"/>
    <w:semiHidden/>
    <w:rsid w:val="00993C36"/>
    <w:pPr>
      <w:spacing w:line="240" w:lineRule="auto"/>
      <w:ind w:left="4320"/>
    </w:pPr>
    <w:rPr>
      <w:rFonts w:ascii="Times New Roman" w:eastAsia="Times New Roman" w:hAnsi="Times New Roman" w:cs="Times New Roman"/>
      <w:sz w:val="24"/>
      <w:szCs w:val="20"/>
      <w:lang w:val="en-US"/>
    </w:rPr>
  </w:style>
  <w:style w:type="character" w:customStyle="1" w:styleId="ClosingChar">
    <w:name w:val="Closing Char"/>
    <w:basedOn w:val="DefaultParagraphFont"/>
    <w:link w:val="Closing"/>
    <w:semiHidden/>
    <w:rsid w:val="00993C36"/>
    <w:rPr>
      <w:rFonts w:ascii="Times New Roman" w:eastAsia="Times New Roman" w:hAnsi="Times New Roman" w:cs="Times New Roman"/>
      <w:sz w:val="24"/>
      <w:szCs w:val="20"/>
      <w:lang w:val="en-US"/>
    </w:rPr>
  </w:style>
  <w:style w:type="paragraph" w:styleId="Date">
    <w:name w:val="Date"/>
    <w:basedOn w:val="Normal"/>
    <w:next w:val="Normal"/>
    <w:link w:val="DateChar"/>
    <w:semiHidden/>
    <w:rsid w:val="00993C36"/>
    <w:pPr>
      <w:spacing w:line="240" w:lineRule="auto"/>
    </w:pPr>
    <w:rPr>
      <w:rFonts w:ascii="Times New Roman" w:eastAsia="Times New Roman" w:hAnsi="Times New Roman" w:cs="Times New Roman"/>
      <w:sz w:val="24"/>
      <w:szCs w:val="20"/>
      <w:lang w:val="en-US"/>
    </w:rPr>
  </w:style>
  <w:style w:type="character" w:customStyle="1" w:styleId="DateChar">
    <w:name w:val="Date Char"/>
    <w:basedOn w:val="DefaultParagraphFont"/>
    <w:link w:val="Date"/>
    <w:semiHidden/>
    <w:rsid w:val="00993C36"/>
    <w:rPr>
      <w:rFonts w:ascii="Times New Roman" w:eastAsia="Times New Roman" w:hAnsi="Times New Roman" w:cs="Times New Roman"/>
      <w:sz w:val="24"/>
      <w:szCs w:val="20"/>
      <w:lang w:val="en-US"/>
    </w:rPr>
  </w:style>
  <w:style w:type="paragraph" w:styleId="DocumentMap">
    <w:name w:val="Document Map"/>
    <w:basedOn w:val="Normal"/>
    <w:link w:val="DocumentMapChar"/>
    <w:semiHidden/>
    <w:rsid w:val="00993C36"/>
    <w:pPr>
      <w:spacing w:line="240" w:lineRule="auto"/>
    </w:pPr>
    <w:rPr>
      <w:rFonts w:ascii="Tahoma" w:eastAsia="Times New Roman" w:hAnsi="Tahoma" w:cs="Tahoma"/>
      <w:sz w:val="16"/>
      <w:szCs w:val="16"/>
      <w:lang w:val="en-US"/>
    </w:rPr>
  </w:style>
  <w:style w:type="character" w:customStyle="1" w:styleId="DocumentMapChar">
    <w:name w:val="Document Map Char"/>
    <w:basedOn w:val="DefaultParagraphFont"/>
    <w:link w:val="DocumentMap"/>
    <w:semiHidden/>
    <w:rsid w:val="00993C36"/>
    <w:rPr>
      <w:rFonts w:ascii="Tahoma" w:eastAsia="Times New Roman" w:hAnsi="Tahoma" w:cs="Tahoma"/>
      <w:sz w:val="16"/>
      <w:szCs w:val="16"/>
      <w:lang w:val="en-US"/>
    </w:rPr>
  </w:style>
  <w:style w:type="paragraph" w:styleId="E-mailSignature">
    <w:name w:val="E-mail Signature"/>
    <w:basedOn w:val="Normal"/>
    <w:link w:val="E-mailSignatureChar"/>
    <w:semiHidden/>
    <w:rsid w:val="00993C36"/>
    <w:pPr>
      <w:spacing w:line="240" w:lineRule="auto"/>
    </w:pPr>
    <w:rPr>
      <w:rFonts w:ascii="Times New Roman" w:eastAsia="Times New Roman" w:hAnsi="Times New Roman" w:cs="Times New Roman"/>
      <w:sz w:val="24"/>
      <w:szCs w:val="20"/>
      <w:lang w:val="en-US"/>
    </w:rPr>
  </w:style>
  <w:style w:type="character" w:customStyle="1" w:styleId="E-mailSignatureChar">
    <w:name w:val="E-mail Signature Char"/>
    <w:basedOn w:val="DefaultParagraphFont"/>
    <w:link w:val="E-mailSignature"/>
    <w:semiHidden/>
    <w:rsid w:val="00993C36"/>
    <w:rPr>
      <w:rFonts w:ascii="Times New Roman" w:eastAsia="Times New Roman" w:hAnsi="Times New Roman" w:cs="Times New Roman"/>
      <w:sz w:val="24"/>
      <w:szCs w:val="20"/>
      <w:lang w:val="en-US"/>
    </w:rPr>
  </w:style>
  <w:style w:type="paragraph" w:styleId="EnvelopeAddress">
    <w:name w:val="envelope address"/>
    <w:basedOn w:val="Normal"/>
    <w:semiHidden/>
    <w:rsid w:val="00993C36"/>
    <w:pPr>
      <w:framePr w:w="7920" w:h="1980" w:hRule="exact" w:hSpace="180" w:wrap="auto" w:hAnchor="page" w:xAlign="center" w:yAlign="bottom"/>
      <w:spacing w:line="240" w:lineRule="auto"/>
      <w:ind w:left="2880"/>
    </w:pPr>
    <w:rPr>
      <w:rFonts w:ascii="Cambria" w:eastAsia="Times New Roman" w:hAnsi="Cambria" w:cs="Times New Roman"/>
      <w:sz w:val="24"/>
      <w:szCs w:val="24"/>
      <w:lang w:val="en-US"/>
    </w:rPr>
  </w:style>
  <w:style w:type="paragraph" w:styleId="EnvelopeReturn">
    <w:name w:val="envelope return"/>
    <w:basedOn w:val="Normal"/>
    <w:semiHidden/>
    <w:rsid w:val="00993C36"/>
    <w:pPr>
      <w:spacing w:line="240" w:lineRule="auto"/>
    </w:pPr>
    <w:rPr>
      <w:rFonts w:ascii="Cambria" w:eastAsia="Times New Roman" w:hAnsi="Cambria" w:cs="Times New Roman"/>
      <w:sz w:val="20"/>
      <w:szCs w:val="20"/>
      <w:lang w:val="en-US"/>
    </w:rPr>
  </w:style>
  <w:style w:type="paragraph" w:styleId="FootnoteText">
    <w:name w:val="footnote text"/>
    <w:basedOn w:val="Normal"/>
    <w:link w:val="FootnoteTextChar"/>
    <w:semiHidden/>
    <w:rsid w:val="00993C36"/>
    <w:pPr>
      <w:spacing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993C36"/>
    <w:rPr>
      <w:rFonts w:ascii="Times New Roman" w:eastAsia="Times New Roman" w:hAnsi="Times New Roman" w:cs="Times New Roman"/>
      <w:sz w:val="20"/>
      <w:szCs w:val="20"/>
      <w:lang w:val="en-US"/>
    </w:rPr>
  </w:style>
  <w:style w:type="paragraph" w:styleId="HTMLAddress">
    <w:name w:val="HTML Address"/>
    <w:basedOn w:val="Normal"/>
    <w:link w:val="HTMLAddressChar"/>
    <w:semiHidden/>
    <w:rsid w:val="00993C36"/>
    <w:pPr>
      <w:spacing w:line="240" w:lineRule="auto"/>
    </w:pPr>
    <w:rPr>
      <w:rFonts w:ascii="Times New Roman" w:eastAsia="Times New Roman" w:hAnsi="Times New Roman" w:cs="Times New Roman"/>
      <w:i/>
      <w:iCs/>
      <w:sz w:val="24"/>
      <w:szCs w:val="20"/>
      <w:lang w:val="en-US"/>
    </w:rPr>
  </w:style>
  <w:style w:type="character" w:customStyle="1" w:styleId="HTMLAddressChar">
    <w:name w:val="HTML Address Char"/>
    <w:basedOn w:val="DefaultParagraphFont"/>
    <w:link w:val="HTMLAddress"/>
    <w:semiHidden/>
    <w:rsid w:val="00993C36"/>
    <w:rPr>
      <w:rFonts w:ascii="Times New Roman" w:eastAsia="Times New Roman" w:hAnsi="Times New Roman" w:cs="Times New Roman"/>
      <w:i/>
      <w:iCs/>
      <w:sz w:val="24"/>
      <w:szCs w:val="20"/>
      <w:lang w:val="en-US"/>
    </w:rPr>
  </w:style>
  <w:style w:type="paragraph" w:styleId="Index1">
    <w:name w:val="index 1"/>
    <w:basedOn w:val="Normal"/>
    <w:next w:val="Normal"/>
    <w:autoRedefine/>
    <w:semiHidden/>
    <w:rsid w:val="00993C36"/>
    <w:pPr>
      <w:spacing w:line="240" w:lineRule="auto"/>
      <w:ind w:left="240" w:hanging="240"/>
    </w:pPr>
    <w:rPr>
      <w:rFonts w:ascii="Times New Roman" w:eastAsia="Times New Roman" w:hAnsi="Times New Roman" w:cs="Times New Roman"/>
      <w:sz w:val="24"/>
      <w:szCs w:val="20"/>
      <w:lang w:val="en-US"/>
    </w:rPr>
  </w:style>
  <w:style w:type="paragraph" w:styleId="Index2">
    <w:name w:val="index 2"/>
    <w:basedOn w:val="Normal"/>
    <w:next w:val="Normal"/>
    <w:autoRedefine/>
    <w:semiHidden/>
    <w:rsid w:val="00993C36"/>
    <w:pPr>
      <w:spacing w:line="240" w:lineRule="auto"/>
      <w:ind w:left="480" w:hanging="240"/>
    </w:pPr>
    <w:rPr>
      <w:rFonts w:ascii="Times New Roman" w:eastAsia="Times New Roman" w:hAnsi="Times New Roman" w:cs="Times New Roman"/>
      <w:sz w:val="24"/>
      <w:szCs w:val="20"/>
      <w:lang w:val="en-US"/>
    </w:rPr>
  </w:style>
  <w:style w:type="paragraph" w:styleId="Index3">
    <w:name w:val="index 3"/>
    <w:basedOn w:val="Normal"/>
    <w:next w:val="Normal"/>
    <w:autoRedefine/>
    <w:semiHidden/>
    <w:rsid w:val="00993C36"/>
    <w:pPr>
      <w:spacing w:line="240" w:lineRule="auto"/>
      <w:ind w:left="720" w:hanging="240"/>
    </w:pPr>
    <w:rPr>
      <w:rFonts w:ascii="Times New Roman" w:eastAsia="Times New Roman" w:hAnsi="Times New Roman" w:cs="Times New Roman"/>
      <w:sz w:val="24"/>
      <w:szCs w:val="20"/>
      <w:lang w:val="en-US"/>
    </w:rPr>
  </w:style>
  <w:style w:type="paragraph" w:styleId="Index4">
    <w:name w:val="index 4"/>
    <w:basedOn w:val="Normal"/>
    <w:next w:val="Normal"/>
    <w:autoRedefine/>
    <w:semiHidden/>
    <w:rsid w:val="00993C36"/>
    <w:pPr>
      <w:spacing w:line="240" w:lineRule="auto"/>
      <w:ind w:left="960" w:hanging="240"/>
    </w:pPr>
    <w:rPr>
      <w:rFonts w:ascii="Times New Roman" w:eastAsia="Times New Roman" w:hAnsi="Times New Roman" w:cs="Times New Roman"/>
      <w:sz w:val="24"/>
      <w:szCs w:val="20"/>
      <w:lang w:val="en-US"/>
    </w:rPr>
  </w:style>
  <w:style w:type="paragraph" w:styleId="Index5">
    <w:name w:val="index 5"/>
    <w:basedOn w:val="Normal"/>
    <w:next w:val="Normal"/>
    <w:autoRedefine/>
    <w:semiHidden/>
    <w:rsid w:val="00993C36"/>
    <w:pPr>
      <w:spacing w:line="240" w:lineRule="auto"/>
      <w:ind w:left="1200" w:hanging="240"/>
    </w:pPr>
    <w:rPr>
      <w:rFonts w:ascii="Times New Roman" w:eastAsia="Times New Roman" w:hAnsi="Times New Roman" w:cs="Times New Roman"/>
      <w:sz w:val="24"/>
      <w:szCs w:val="20"/>
      <w:lang w:val="en-US"/>
    </w:rPr>
  </w:style>
  <w:style w:type="paragraph" w:styleId="Index6">
    <w:name w:val="index 6"/>
    <w:basedOn w:val="Normal"/>
    <w:next w:val="Normal"/>
    <w:autoRedefine/>
    <w:semiHidden/>
    <w:rsid w:val="00993C36"/>
    <w:pPr>
      <w:spacing w:line="240" w:lineRule="auto"/>
      <w:ind w:left="1440" w:hanging="240"/>
    </w:pPr>
    <w:rPr>
      <w:rFonts w:ascii="Times New Roman" w:eastAsia="Times New Roman" w:hAnsi="Times New Roman" w:cs="Times New Roman"/>
      <w:sz w:val="24"/>
      <w:szCs w:val="20"/>
      <w:lang w:val="en-US"/>
    </w:rPr>
  </w:style>
  <w:style w:type="paragraph" w:styleId="Index7">
    <w:name w:val="index 7"/>
    <w:basedOn w:val="Normal"/>
    <w:next w:val="Normal"/>
    <w:autoRedefine/>
    <w:semiHidden/>
    <w:rsid w:val="00993C36"/>
    <w:pPr>
      <w:spacing w:line="240" w:lineRule="auto"/>
      <w:ind w:left="1680" w:hanging="240"/>
    </w:pPr>
    <w:rPr>
      <w:rFonts w:ascii="Times New Roman" w:eastAsia="Times New Roman" w:hAnsi="Times New Roman" w:cs="Times New Roman"/>
      <w:sz w:val="24"/>
      <w:szCs w:val="20"/>
      <w:lang w:val="en-US"/>
    </w:rPr>
  </w:style>
  <w:style w:type="paragraph" w:styleId="Index8">
    <w:name w:val="index 8"/>
    <w:basedOn w:val="Normal"/>
    <w:next w:val="Normal"/>
    <w:autoRedefine/>
    <w:semiHidden/>
    <w:rsid w:val="00993C36"/>
    <w:pPr>
      <w:spacing w:line="240" w:lineRule="auto"/>
      <w:ind w:left="1920" w:hanging="240"/>
    </w:pPr>
    <w:rPr>
      <w:rFonts w:ascii="Times New Roman" w:eastAsia="Times New Roman" w:hAnsi="Times New Roman" w:cs="Times New Roman"/>
      <w:sz w:val="24"/>
      <w:szCs w:val="20"/>
      <w:lang w:val="en-US"/>
    </w:rPr>
  </w:style>
  <w:style w:type="paragraph" w:styleId="Index9">
    <w:name w:val="index 9"/>
    <w:basedOn w:val="Normal"/>
    <w:next w:val="Normal"/>
    <w:autoRedefine/>
    <w:semiHidden/>
    <w:rsid w:val="00993C36"/>
    <w:pPr>
      <w:spacing w:line="240" w:lineRule="auto"/>
      <w:ind w:left="2160" w:hanging="240"/>
    </w:pPr>
    <w:rPr>
      <w:rFonts w:ascii="Times New Roman" w:eastAsia="Times New Roman" w:hAnsi="Times New Roman" w:cs="Times New Roman"/>
      <w:sz w:val="24"/>
      <w:szCs w:val="20"/>
      <w:lang w:val="en-US"/>
    </w:rPr>
  </w:style>
  <w:style w:type="paragraph" w:styleId="IndexHeading">
    <w:name w:val="index heading"/>
    <w:basedOn w:val="Normal"/>
    <w:next w:val="Index1"/>
    <w:semiHidden/>
    <w:rsid w:val="00993C36"/>
    <w:pPr>
      <w:spacing w:line="240" w:lineRule="auto"/>
    </w:pPr>
    <w:rPr>
      <w:rFonts w:ascii="Cambria" w:eastAsia="Times New Roman" w:hAnsi="Cambria" w:cs="Times New Roman"/>
      <w:b/>
      <w:bCs/>
      <w:sz w:val="24"/>
      <w:szCs w:val="20"/>
      <w:lang w:val="en-US"/>
    </w:rPr>
  </w:style>
  <w:style w:type="paragraph" w:styleId="IntenseQuote">
    <w:name w:val="Intense Quote"/>
    <w:basedOn w:val="Normal"/>
    <w:next w:val="Normal"/>
    <w:link w:val="IntenseQuoteChar"/>
    <w:uiPriority w:val="30"/>
    <w:qFormat/>
    <w:rsid w:val="00993C36"/>
    <w:pPr>
      <w:pBdr>
        <w:bottom w:val="single" w:sz="4" w:space="4" w:color="4F81BD"/>
      </w:pBdr>
      <w:spacing w:before="200" w:after="280" w:line="240" w:lineRule="auto"/>
      <w:ind w:left="936" w:right="936"/>
    </w:pPr>
    <w:rPr>
      <w:rFonts w:ascii="Times New Roman" w:eastAsia="Times New Roman" w:hAnsi="Times New Roman" w:cs="Times New Roman"/>
      <w:b/>
      <w:bCs/>
      <w:i/>
      <w:iCs/>
      <w:color w:val="4F81BD"/>
      <w:sz w:val="24"/>
      <w:szCs w:val="20"/>
      <w:lang w:val="en-US"/>
    </w:rPr>
  </w:style>
  <w:style w:type="character" w:customStyle="1" w:styleId="IntenseQuoteChar">
    <w:name w:val="Intense Quote Char"/>
    <w:basedOn w:val="DefaultParagraphFont"/>
    <w:link w:val="IntenseQuote"/>
    <w:uiPriority w:val="30"/>
    <w:rsid w:val="00993C36"/>
    <w:rPr>
      <w:rFonts w:ascii="Times New Roman" w:eastAsia="Times New Roman" w:hAnsi="Times New Roman" w:cs="Times New Roman"/>
      <w:b/>
      <w:bCs/>
      <w:i/>
      <w:iCs/>
      <w:color w:val="4F81BD"/>
      <w:sz w:val="24"/>
      <w:szCs w:val="20"/>
      <w:lang w:val="en-US"/>
    </w:rPr>
  </w:style>
  <w:style w:type="paragraph" w:styleId="List">
    <w:name w:val="List"/>
    <w:basedOn w:val="Normal"/>
    <w:semiHidden/>
    <w:rsid w:val="00993C36"/>
    <w:pPr>
      <w:spacing w:line="240" w:lineRule="auto"/>
      <w:ind w:left="360" w:hanging="360"/>
      <w:contextualSpacing/>
    </w:pPr>
    <w:rPr>
      <w:rFonts w:ascii="Times New Roman" w:eastAsia="Times New Roman" w:hAnsi="Times New Roman" w:cs="Times New Roman"/>
      <w:sz w:val="24"/>
      <w:szCs w:val="20"/>
      <w:lang w:val="en-US"/>
    </w:rPr>
  </w:style>
  <w:style w:type="paragraph" w:styleId="List2">
    <w:name w:val="List 2"/>
    <w:basedOn w:val="Normal"/>
    <w:semiHidden/>
    <w:rsid w:val="00993C36"/>
    <w:pPr>
      <w:spacing w:line="240" w:lineRule="auto"/>
      <w:ind w:left="720" w:hanging="360"/>
      <w:contextualSpacing/>
    </w:pPr>
    <w:rPr>
      <w:rFonts w:ascii="Times New Roman" w:eastAsia="Times New Roman" w:hAnsi="Times New Roman" w:cs="Times New Roman"/>
      <w:sz w:val="24"/>
      <w:szCs w:val="20"/>
      <w:lang w:val="en-US"/>
    </w:rPr>
  </w:style>
  <w:style w:type="paragraph" w:styleId="List3">
    <w:name w:val="List 3"/>
    <w:basedOn w:val="Normal"/>
    <w:semiHidden/>
    <w:rsid w:val="00993C36"/>
    <w:pPr>
      <w:spacing w:line="240" w:lineRule="auto"/>
      <w:ind w:left="1080" w:hanging="360"/>
      <w:contextualSpacing/>
    </w:pPr>
    <w:rPr>
      <w:rFonts w:ascii="Times New Roman" w:eastAsia="Times New Roman" w:hAnsi="Times New Roman" w:cs="Times New Roman"/>
      <w:sz w:val="24"/>
      <w:szCs w:val="20"/>
      <w:lang w:val="en-US"/>
    </w:rPr>
  </w:style>
  <w:style w:type="paragraph" w:styleId="List4">
    <w:name w:val="List 4"/>
    <w:basedOn w:val="Normal"/>
    <w:semiHidden/>
    <w:rsid w:val="00993C36"/>
    <w:pPr>
      <w:spacing w:line="240" w:lineRule="auto"/>
      <w:ind w:left="1440" w:hanging="360"/>
      <w:contextualSpacing/>
    </w:pPr>
    <w:rPr>
      <w:rFonts w:ascii="Times New Roman" w:eastAsia="Times New Roman" w:hAnsi="Times New Roman" w:cs="Times New Roman"/>
      <w:sz w:val="24"/>
      <w:szCs w:val="20"/>
      <w:lang w:val="en-US"/>
    </w:rPr>
  </w:style>
  <w:style w:type="paragraph" w:styleId="List5">
    <w:name w:val="List 5"/>
    <w:basedOn w:val="Normal"/>
    <w:semiHidden/>
    <w:rsid w:val="00993C36"/>
    <w:pPr>
      <w:spacing w:line="240" w:lineRule="auto"/>
      <w:ind w:left="1800" w:hanging="360"/>
      <w:contextualSpacing/>
    </w:pPr>
    <w:rPr>
      <w:rFonts w:ascii="Times New Roman" w:eastAsia="Times New Roman" w:hAnsi="Times New Roman" w:cs="Times New Roman"/>
      <w:sz w:val="24"/>
      <w:szCs w:val="20"/>
      <w:lang w:val="en-US"/>
    </w:rPr>
  </w:style>
  <w:style w:type="paragraph" w:styleId="ListBullet">
    <w:name w:val="List Bullet"/>
    <w:basedOn w:val="Normal"/>
    <w:semiHidden/>
    <w:rsid w:val="00993C36"/>
    <w:pPr>
      <w:tabs>
        <w:tab w:val="num" w:pos="360"/>
      </w:tabs>
      <w:spacing w:line="240" w:lineRule="auto"/>
      <w:ind w:left="360" w:hanging="360"/>
      <w:contextualSpacing/>
    </w:pPr>
    <w:rPr>
      <w:rFonts w:ascii="Times New Roman" w:eastAsia="Times New Roman" w:hAnsi="Times New Roman" w:cs="Times New Roman"/>
      <w:sz w:val="24"/>
      <w:szCs w:val="20"/>
      <w:lang w:val="en-US"/>
    </w:rPr>
  </w:style>
  <w:style w:type="paragraph" w:styleId="ListBullet2">
    <w:name w:val="List Bullet 2"/>
    <w:basedOn w:val="Normal"/>
    <w:semiHidden/>
    <w:rsid w:val="00993C36"/>
    <w:pPr>
      <w:tabs>
        <w:tab w:val="num" w:pos="720"/>
      </w:tabs>
      <w:spacing w:line="240" w:lineRule="auto"/>
      <w:ind w:left="720" w:hanging="360"/>
      <w:contextualSpacing/>
    </w:pPr>
    <w:rPr>
      <w:rFonts w:ascii="Times New Roman" w:eastAsia="Times New Roman" w:hAnsi="Times New Roman" w:cs="Times New Roman"/>
      <w:sz w:val="24"/>
      <w:szCs w:val="20"/>
      <w:lang w:val="en-US"/>
    </w:rPr>
  </w:style>
  <w:style w:type="paragraph" w:styleId="ListBullet3">
    <w:name w:val="List Bullet 3"/>
    <w:basedOn w:val="Normal"/>
    <w:semiHidden/>
    <w:rsid w:val="00993C36"/>
    <w:pPr>
      <w:tabs>
        <w:tab w:val="num" w:pos="1080"/>
      </w:tabs>
      <w:spacing w:line="240" w:lineRule="auto"/>
      <w:ind w:left="1080" w:hanging="360"/>
      <w:contextualSpacing/>
    </w:pPr>
    <w:rPr>
      <w:rFonts w:ascii="Times New Roman" w:eastAsia="Times New Roman" w:hAnsi="Times New Roman" w:cs="Times New Roman"/>
      <w:sz w:val="24"/>
      <w:szCs w:val="20"/>
      <w:lang w:val="en-US"/>
    </w:rPr>
  </w:style>
  <w:style w:type="paragraph" w:styleId="ListBullet4">
    <w:name w:val="List Bullet 4"/>
    <w:basedOn w:val="Normal"/>
    <w:semiHidden/>
    <w:rsid w:val="00993C36"/>
    <w:pPr>
      <w:tabs>
        <w:tab w:val="num" w:pos="1440"/>
      </w:tabs>
      <w:spacing w:line="240" w:lineRule="auto"/>
      <w:ind w:left="1440" w:hanging="360"/>
      <w:contextualSpacing/>
    </w:pPr>
    <w:rPr>
      <w:rFonts w:ascii="Times New Roman" w:eastAsia="Times New Roman" w:hAnsi="Times New Roman" w:cs="Times New Roman"/>
      <w:sz w:val="24"/>
      <w:szCs w:val="20"/>
      <w:lang w:val="en-US"/>
    </w:rPr>
  </w:style>
  <w:style w:type="paragraph" w:styleId="ListBullet5">
    <w:name w:val="List Bullet 5"/>
    <w:basedOn w:val="Normal"/>
    <w:semiHidden/>
    <w:rsid w:val="00993C36"/>
    <w:pPr>
      <w:tabs>
        <w:tab w:val="num" w:pos="1800"/>
      </w:tabs>
      <w:spacing w:line="240" w:lineRule="auto"/>
      <w:ind w:left="1800" w:hanging="360"/>
      <w:contextualSpacing/>
    </w:pPr>
    <w:rPr>
      <w:rFonts w:ascii="Times New Roman" w:eastAsia="Times New Roman" w:hAnsi="Times New Roman" w:cs="Times New Roman"/>
      <w:sz w:val="24"/>
      <w:szCs w:val="20"/>
      <w:lang w:val="en-US"/>
    </w:rPr>
  </w:style>
  <w:style w:type="paragraph" w:styleId="ListContinue">
    <w:name w:val="List Continue"/>
    <w:basedOn w:val="Normal"/>
    <w:semiHidden/>
    <w:rsid w:val="00993C36"/>
    <w:pPr>
      <w:spacing w:after="120" w:line="240" w:lineRule="auto"/>
      <w:ind w:left="360"/>
      <w:contextualSpacing/>
    </w:pPr>
    <w:rPr>
      <w:rFonts w:ascii="Times New Roman" w:eastAsia="Times New Roman" w:hAnsi="Times New Roman" w:cs="Times New Roman"/>
      <w:sz w:val="24"/>
      <w:szCs w:val="20"/>
      <w:lang w:val="en-US"/>
    </w:rPr>
  </w:style>
  <w:style w:type="paragraph" w:styleId="ListContinue2">
    <w:name w:val="List Continue 2"/>
    <w:basedOn w:val="Normal"/>
    <w:semiHidden/>
    <w:rsid w:val="00993C36"/>
    <w:pPr>
      <w:spacing w:after="120" w:line="240" w:lineRule="auto"/>
      <w:ind w:left="720"/>
      <w:contextualSpacing/>
    </w:pPr>
    <w:rPr>
      <w:rFonts w:ascii="Times New Roman" w:eastAsia="Times New Roman" w:hAnsi="Times New Roman" w:cs="Times New Roman"/>
      <w:sz w:val="24"/>
      <w:szCs w:val="20"/>
      <w:lang w:val="en-US"/>
    </w:rPr>
  </w:style>
  <w:style w:type="paragraph" w:styleId="ListContinue3">
    <w:name w:val="List Continue 3"/>
    <w:basedOn w:val="Normal"/>
    <w:semiHidden/>
    <w:rsid w:val="00993C36"/>
    <w:pPr>
      <w:spacing w:after="120" w:line="240" w:lineRule="auto"/>
      <w:ind w:left="1080"/>
      <w:contextualSpacing/>
    </w:pPr>
    <w:rPr>
      <w:rFonts w:ascii="Times New Roman" w:eastAsia="Times New Roman" w:hAnsi="Times New Roman" w:cs="Times New Roman"/>
      <w:sz w:val="24"/>
      <w:szCs w:val="20"/>
      <w:lang w:val="en-US"/>
    </w:rPr>
  </w:style>
  <w:style w:type="paragraph" w:styleId="ListContinue4">
    <w:name w:val="List Continue 4"/>
    <w:basedOn w:val="Normal"/>
    <w:semiHidden/>
    <w:rsid w:val="00993C36"/>
    <w:pPr>
      <w:spacing w:after="120" w:line="240" w:lineRule="auto"/>
      <w:ind w:left="1440"/>
      <w:contextualSpacing/>
    </w:pPr>
    <w:rPr>
      <w:rFonts w:ascii="Times New Roman" w:eastAsia="Times New Roman" w:hAnsi="Times New Roman" w:cs="Times New Roman"/>
      <w:sz w:val="24"/>
      <w:szCs w:val="20"/>
      <w:lang w:val="en-US"/>
    </w:rPr>
  </w:style>
  <w:style w:type="paragraph" w:styleId="ListContinue5">
    <w:name w:val="List Continue 5"/>
    <w:basedOn w:val="Normal"/>
    <w:semiHidden/>
    <w:rsid w:val="00993C36"/>
    <w:pPr>
      <w:spacing w:after="120" w:line="240" w:lineRule="auto"/>
      <w:ind w:left="1800"/>
      <w:contextualSpacing/>
    </w:pPr>
    <w:rPr>
      <w:rFonts w:ascii="Times New Roman" w:eastAsia="Times New Roman" w:hAnsi="Times New Roman" w:cs="Times New Roman"/>
      <w:sz w:val="24"/>
      <w:szCs w:val="20"/>
      <w:lang w:val="en-US"/>
    </w:rPr>
  </w:style>
  <w:style w:type="paragraph" w:styleId="ListNumber">
    <w:name w:val="List Number"/>
    <w:basedOn w:val="Normal"/>
    <w:semiHidden/>
    <w:rsid w:val="00993C36"/>
    <w:pPr>
      <w:tabs>
        <w:tab w:val="num" w:pos="360"/>
      </w:tabs>
      <w:spacing w:line="240" w:lineRule="auto"/>
      <w:ind w:left="360" w:hanging="360"/>
      <w:contextualSpacing/>
    </w:pPr>
    <w:rPr>
      <w:rFonts w:ascii="Times New Roman" w:eastAsia="Times New Roman" w:hAnsi="Times New Roman" w:cs="Times New Roman"/>
      <w:sz w:val="24"/>
      <w:szCs w:val="20"/>
      <w:lang w:val="en-US"/>
    </w:rPr>
  </w:style>
  <w:style w:type="paragraph" w:styleId="ListNumber2">
    <w:name w:val="List Number 2"/>
    <w:basedOn w:val="Normal"/>
    <w:semiHidden/>
    <w:rsid w:val="00993C36"/>
    <w:pPr>
      <w:tabs>
        <w:tab w:val="num" w:pos="720"/>
      </w:tabs>
      <w:spacing w:line="240" w:lineRule="auto"/>
      <w:ind w:left="720" w:hanging="360"/>
      <w:contextualSpacing/>
    </w:pPr>
    <w:rPr>
      <w:rFonts w:ascii="Times New Roman" w:eastAsia="Times New Roman" w:hAnsi="Times New Roman" w:cs="Times New Roman"/>
      <w:sz w:val="24"/>
      <w:szCs w:val="20"/>
      <w:lang w:val="en-US"/>
    </w:rPr>
  </w:style>
  <w:style w:type="paragraph" w:styleId="ListNumber3">
    <w:name w:val="List Number 3"/>
    <w:basedOn w:val="Normal"/>
    <w:semiHidden/>
    <w:rsid w:val="00993C36"/>
    <w:pPr>
      <w:tabs>
        <w:tab w:val="num" w:pos="1080"/>
      </w:tabs>
      <w:spacing w:line="240" w:lineRule="auto"/>
      <w:ind w:left="1080" w:hanging="360"/>
      <w:contextualSpacing/>
    </w:pPr>
    <w:rPr>
      <w:rFonts w:ascii="Times New Roman" w:eastAsia="Times New Roman" w:hAnsi="Times New Roman" w:cs="Times New Roman"/>
      <w:sz w:val="24"/>
      <w:szCs w:val="20"/>
      <w:lang w:val="en-US"/>
    </w:rPr>
  </w:style>
  <w:style w:type="paragraph" w:styleId="ListNumber4">
    <w:name w:val="List Number 4"/>
    <w:basedOn w:val="Normal"/>
    <w:semiHidden/>
    <w:rsid w:val="00993C36"/>
    <w:pPr>
      <w:tabs>
        <w:tab w:val="num" w:pos="1440"/>
      </w:tabs>
      <w:spacing w:line="240" w:lineRule="auto"/>
      <w:ind w:left="1440" w:hanging="360"/>
      <w:contextualSpacing/>
    </w:pPr>
    <w:rPr>
      <w:rFonts w:ascii="Times New Roman" w:eastAsia="Times New Roman" w:hAnsi="Times New Roman" w:cs="Times New Roman"/>
      <w:sz w:val="24"/>
      <w:szCs w:val="20"/>
      <w:lang w:val="en-US"/>
    </w:rPr>
  </w:style>
  <w:style w:type="paragraph" w:styleId="ListNumber5">
    <w:name w:val="List Number 5"/>
    <w:basedOn w:val="Normal"/>
    <w:semiHidden/>
    <w:rsid w:val="00993C36"/>
    <w:pPr>
      <w:tabs>
        <w:tab w:val="num" w:pos="1800"/>
      </w:tabs>
      <w:spacing w:line="240" w:lineRule="auto"/>
      <w:ind w:left="1800" w:hanging="360"/>
      <w:contextualSpacing/>
    </w:pPr>
    <w:rPr>
      <w:rFonts w:ascii="Times New Roman" w:eastAsia="Times New Roman" w:hAnsi="Times New Roman" w:cs="Times New Roman"/>
      <w:sz w:val="24"/>
      <w:szCs w:val="20"/>
      <w:lang w:val="en-US"/>
    </w:rPr>
  </w:style>
  <w:style w:type="paragraph" w:styleId="MacroText">
    <w:name w:val="macro"/>
    <w:link w:val="MacroTextChar"/>
    <w:semiHidden/>
    <w:rsid w:val="00993C3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US"/>
    </w:rPr>
  </w:style>
  <w:style w:type="character" w:customStyle="1" w:styleId="MacroTextChar">
    <w:name w:val="Macro Text Char"/>
    <w:basedOn w:val="DefaultParagraphFont"/>
    <w:link w:val="MacroText"/>
    <w:semiHidden/>
    <w:rsid w:val="00993C36"/>
    <w:rPr>
      <w:rFonts w:ascii="Courier New" w:eastAsia="Times New Roman" w:hAnsi="Courier New" w:cs="Courier New"/>
      <w:sz w:val="20"/>
      <w:szCs w:val="20"/>
      <w:lang w:val="en-US"/>
    </w:rPr>
  </w:style>
  <w:style w:type="paragraph" w:styleId="MessageHeader">
    <w:name w:val="Message Header"/>
    <w:basedOn w:val="Normal"/>
    <w:link w:val="MessageHeaderChar"/>
    <w:semiHidden/>
    <w:rsid w:val="00993C3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Cambria" w:eastAsia="Times New Roman" w:hAnsi="Cambria" w:cs="Times New Roman"/>
      <w:sz w:val="24"/>
      <w:szCs w:val="24"/>
      <w:lang w:val="en-US"/>
    </w:rPr>
  </w:style>
  <w:style w:type="character" w:customStyle="1" w:styleId="MessageHeaderChar">
    <w:name w:val="Message Header Char"/>
    <w:basedOn w:val="DefaultParagraphFont"/>
    <w:link w:val="MessageHeader"/>
    <w:semiHidden/>
    <w:rsid w:val="00993C36"/>
    <w:rPr>
      <w:rFonts w:ascii="Cambria" w:eastAsia="Times New Roman" w:hAnsi="Cambria" w:cs="Times New Roman"/>
      <w:sz w:val="24"/>
      <w:szCs w:val="24"/>
      <w:shd w:val="pct20" w:color="auto" w:fill="auto"/>
      <w:lang w:val="en-US"/>
    </w:rPr>
  </w:style>
  <w:style w:type="paragraph" w:styleId="NoSpacing">
    <w:name w:val="No Spacing"/>
    <w:uiPriority w:val="1"/>
    <w:qFormat/>
    <w:rsid w:val="00993C36"/>
    <w:pPr>
      <w:spacing w:after="0" w:line="240" w:lineRule="auto"/>
    </w:pPr>
    <w:rPr>
      <w:rFonts w:ascii="Times New Roman" w:eastAsia="Times New Roman" w:hAnsi="Times New Roman" w:cs="Times New Roman"/>
      <w:sz w:val="24"/>
      <w:szCs w:val="20"/>
      <w:lang w:val="en-US"/>
    </w:rPr>
  </w:style>
  <w:style w:type="paragraph" w:styleId="NormalWeb">
    <w:name w:val="Normal (Web)"/>
    <w:basedOn w:val="Normal"/>
    <w:semiHidden/>
    <w:rsid w:val="00993C36"/>
    <w:pPr>
      <w:spacing w:line="240" w:lineRule="auto"/>
    </w:pPr>
    <w:rPr>
      <w:rFonts w:ascii="Times New Roman" w:eastAsia="Times New Roman" w:hAnsi="Times New Roman" w:cs="Times New Roman"/>
      <w:sz w:val="24"/>
      <w:szCs w:val="24"/>
      <w:lang w:val="en-US"/>
    </w:rPr>
  </w:style>
  <w:style w:type="paragraph" w:styleId="NormalIndent">
    <w:name w:val="Normal Indent"/>
    <w:basedOn w:val="Normal"/>
    <w:semiHidden/>
    <w:rsid w:val="00993C36"/>
    <w:pPr>
      <w:spacing w:line="240" w:lineRule="auto"/>
      <w:ind w:left="720"/>
    </w:pPr>
    <w:rPr>
      <w:rFonts w:ascii="Times New Roman" w:eastAsia="Times New Roman" w:hAnsi="Times New Roman" w:cs="Times New Roman"/>
      <w:sz w:val="24"/>
      <w:szCs w:val="20"/>
      <w:lang w:val="en-US"/>
    </w:rPr>
  </w:style>
  <w:style w:type="paragraph" w:styleId="NoteHeading">
    <w:name w:val="Note Heading"/>
    <w:basedOn w:val="Normal"/>
    <w:next w:val="Normal"/>
    <w:link w:val="NoteHeadingChar"/>
    <w:semiHidden/>
    <w:rsid w:val="00993C36"/>
    <w:pPr>
      <w:spacing w:line="240" w:lineRule="auto"/>
    </w:pPr>
    <w:rPr>
      <w:rFonts w:ascii="Times New Roman" w:eastAsia="Times New Roman" w:hAnsi="Times New Roman" w:cs="Times New Roman"/>
      <w:sz w:val="24"/>
      <w:szCs w:val="20"/>
      <w:lang w:val="en-US"/>
    </w:rPr>
  </w:style>
  <w:style w:type="character" w:customStyle="1" w:styleId="NoteHeadingChar">
    <w:name w:val="Note Heading Char"/>
    <w:basedOn w:val="DefaultParagraphFont"/>
    <w:link w:val="NoteHeading"/>
    <w:semiHidden/>
    <w:rsid w:val="00993C36"/>
    <w:rPr>
      <w:rFonts w:ascii="Times New Roman" w:eastAsia="Times New Roman" w:hAnsi="Times New Roman" w:cs="Times New Roman"/>
      <w:sz w:val="24"/>
      <w:szCs w:val="20"/>
      <w:lang w:val="en-US"/>
    </w:rPr>
  </w:style>
  <w:style w:type="paragraph" w:styleId="PlainText">
    <w:name w:val="Plain Text"/>
    <w:basedOn w:val="Normal"/>
    <w:link w:val="PlainTextChar"/>
    <w:semiHidden/>
    <w:rsid w:val="00993C36"/>
    <w:pPr>
      <w:spacing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semiHidden/>
    <w:rsid w:val="00993C36"/>
    <w:rPr>
      <w:rFonts w:ascii="Courier New" w:eastAsia="Times New Roman" w:hAnsi="Courier New" w:cs="Courier New"/>
      <w:sz w:val="20"/>
      <w:szCs w:val="20"/>
      <w:lang w:val="en-US"/>
    </w:rPr>
  </w:style>
  <w:style w:type="paragraph" w:styleId="Quote">
    <w:name w:val="Quote"/>
    <w:basedOn w:val="Normal"/>
    <w:next w:val="Normal"/>
    <w:link w:val="QuoteChar"/>
    <w:uiPriority w:val="29"/>
    <w:qFormat/>
    <w:rsid w:val="00993C36"/>
    <w:pPr>
      <w:spacing w:line="240" w:lineRule="auto"/>
    </w:pPr>
    <w:rPr>
      <w:rFonts w:ascii="Times New Roman" w:eastAsia="Times New Roman" w:hAnsi="Times New Roman" w:cs="Times New Roman"/>
      <w:i/>
      <w:iCs/>
      <w:color w:val="000000"/>
      <w:sz w:val="24"/>
      <w:szCs w:val="20"/>
      <w:lang w:val="en-US"/>
    </w:rPr>
  </w:style>
  <w:style w:type="character" w:customStyle="1" w:styleId="QuoteChar">
    <w:name w:val="Quote Char"/>
    <w:basedOn w:val="DefaultParagraphFont"/>
    <w:link w:val="Quote"/>
    <w:uiPriority w:val="29"/>
    <w:rsid w:val="00993C36"/>
    <w:rPr>
      <w:rFonts w:ascii="Times New Roman" w:eastAsia="Times New Roman" w:hAnsi="Times New Roman" w:cs="Times New Roman"/>
      <w:i/>
      <w:iCs/>
      <w:color w:val="000000"/>
      <w:sz w:val="24"/>
      <w:szCs w:val="20"/>
      <w:lang w:val="en-US"/>
    </w:rPr>
  </w:style>
  <w:style w:type="paragraph" w:styleId="Salutation">
    <w:name w:val="Salutation"/>
    <w:basedOn w:val="Normal"/>
    <w:next w:val="Normal"/>
    <w:link w:val="SalutationChar"/>
    <w:semiHidden/>
    <w:rsid w:val="00993C36"/>
    <w:pPr>
      <w:spacing w:line="240" w:lineRule="auto"/>
    </w:pPr>
    <w:rPr>
      <w:rFonts w:ascii="Times New Roman" w:eastAsia="Times New Roman" w:hAnsi="Times New Roman" w:cs="Times New Roman"/>
      <w:sz w:val="24"/>
      <w:szCs w:val="20"/>
      <w:lang w:val="en-US"/>
    </w:rPr>
  </w:style>
  <w:style w:type="character" w:customStyle="1" w:styleId="SalutationChar">
    <w:name w:val="Salutation Char"/>
    <w:basedOn w:val="DefaultParagraphFont"/>
    <w:link w:val="Salutation"/>
    <w:semiHidden/>
    <w:rsid w:val="00993C36"/>
    <w:rPr>
      <w:rFonts w:ascii="Times New Roman" w:eastAsia="Times New Roman" w:hAnsi="Times New Roman" w:cs="Times New Roman"/>
      <w:sz w:val="24"/>
      <w:szCs w:val="20"/>
      <w:lang w:val="en-US"/>
    </w:rPr>
  </w:style>
  <w:style w:type="paragraph" w:styleId="Signature">
    <w:name w:val="Signature"/>
    <w:basedOn w:val="Normal"/>
    <w:link w:val="SignatureChar"/>
    <w:semiHidden/>
    <w:rsid w:val="00993C36"/>
    <w:pPr>
      <w:spacing w:line="240" w:lineRule="auto"/>
      <w:ind w:left="4320"/>
    </w:pPr>
    <w:rPr>
      <w:rFonts w:ascii="Times New Roman" w:eastAsia="Times New Roman" w:hAnsi="Times New Roman" w:cs="Times New Roman"/>
      <w:sz w:val="24"/>
      <w:szCs w:val="20"/>
      <w:lang w:val="en-US"/>
    </w:rPr>
  </w:style>
  <w:style w:type="character" w:customStyle="1" w:styleId="SignatureChar">
    <w:name w:val="Signature Char"/>
    <w:basedOn w:val="DefaultParagraphFont"/>
    <w:link w:val="Signature"/>
    <w:semiHidden/>
    <w:rsid w:val="00993C36"/>
    <w:rPr>
      <w:rFonts w:ascii="Times New Roman" w:eastAsia="Times New Roman" w:hAnsi="Times New Roman" w:cs="Times New Roman"/>
      <w:sz w:val="24"/>
      <w:szCs w:val="20"/>
      <w:lang w:val="en-US"/>
    </w:rPr>
  </w:style>
  <w:style w:type="paragraph" w:styleId="Subtitle">
    <w:name w:val="Subtitle"/>
    <w:basedOn w:val="Normal"/>
    <w:next w:val="Normal"/>
    <w:link w:val="SubtitleChar"/>
    <w:qFormat/>
    <w:rsid w:val="00993C36"/>
    <w:pPr>
      <w:spacing w:after="60" w:line="240" w:lineRule="auto"/>
      <w:jc w:val="center"/>
      <w:outlineLvl w:val="1"/>
    </w:pPr>
    <w:rPr>
      <w:rFonts w:ascii="Cambria" w:eastAsia="Times New Roman" w:hAnsi="Cambria" w:cs="Times New Roman"/>
      <w:sz w:val="24"/>
      <w:szCs w:val="24"/>
      <w:lang w:val="en-US"/>
    </w:rPr>
  </w:style>
  <w:style w:type="character" w:customStyle="1" w:styleId="SubtitleChar">
    <w:name w:val="Subtitle Char"/>
    <w:basedOn w:val="DefaultParagraphFont"/>
    <w:link w:val="Subtitle"/>
    <w:rsid w:val="00993C36"/>
    <w:rPr>
      <w:rFonts w:ascii="Cambria" w:eastAsia="Times New Roman" w:hAnsi="Cambria" w:cs="Times New Roman"/>
      <w:sz w:val="24"/>
      <w:szCs w:val="24"/>
      <w:lang w:val="en-US"/>
    </w:rPr>
  </w:style>
  <w:style w:type="paragraph" w:styleId="TableofAuthorities">
    <w:name w:val="table of authorities"/>
    <w:basedOn w:val="Normal"/>
    <w:next w:val="Normal"/>
    <w:semiHidden/>
    <w:rsid w:val="00993C36"/>
    <w:pPr>
      <w:spacing w:line="240" w:lineRule="auto"/>
      <w:ind w:left="240" w:hanging="240"/>
    </w:pPr>
    <w:rPr>
      <w:rFonts w:ascii="Times New Roman" w:eastAsia="Times New Roman" w:hAnsi="Times New Roman" w:cs="Times New Roman"/>
      <w:sz w:val="24"/>
      <w:szCs w:val="20"/>
      <w:lang w:val="en-US"/>
    </w:rPr>
  </w:style>
  <w:style w:type="paragraph" w:styleId="TableofFigures">
    <w:name w:val="table of figures"/>
    <w:basedOn w:val="Normal"/>
    <w:next w:val="Normal"/>
    <w:semiHidden/>
    <w:rsid w:val="00993C36"/>
    <w:pPr>
      <w:spacing w:line="240" w:lineRule="auto"/>
    </w:pPr>
    <w:rPr>
      <w:rFonts w:ascii="Times New Roman" w:eastAsia="Times New Roman" w:hAnsi="Times New Roman" w:cs="Times New Roman"/>
      <w:sz w:val="24"/>
      <w:szCs w:val="20"/>
      <w:lang w:val="en-US"/>
    </w:rPr>
  </w:style>
  <w:style w:type="paragraph" w:styleId="Title">
    <w:name w:val="Title"/>
    <w:basedOn w:val="Normal"/>
    <w:next w:val="Normal"/>
    <w:link w:val="TitleChar"/>
    <w:qFormat/>
    <w:rsid w:val="00993C36"/>
    <w:pPr>
      <w:spacing w:before="240" w:after="60" w:line="240"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rsid w:val="00993C36"/>
    <w:rPr>
      <w:rFonts w:ascii="Cambria" w:eastAsia="Times New Roman" w:hAnsi="Cambria" w:cs="Times New Roman"/>
      <w:b/>
      <w:bCs/>
      <w:kern w:val="28"/>
      <w:sz w:val="32"/>
      <w:szCs w:val="32"/>
      <w:lang w:val="en-US"/>
    </w:rPr>
  </w:style>
  <w:style w:type="paragraph" w:styleId="TOAHeading">
    <w:name w:val="toa heading"/>
    <w:basedOn w:val="Normal"/>
    <w:next w:val="Normal"/>
    <w:semiHidden/>
    <w:rsid w:val="00993C36"/>
    <w:pPr>
      <w:spacing w:before="120" w:line="240" w:lineRule="auto"/>
    </w:pPr>
    <w:rPr>
      <w:rFonts w:ascii="Cambria" w:eastAsia="Times New Roman" w:hAnsi="Cambria" w:cs="Times New Roman"/>
      <w:b/>
      <w:bCs/>
      <w:sz w:val="24"/>
      <w:szCs w:val="24"/>
      <w:lang w:val="en-US"/>
    </w:rPr>
  </w:style>
  <w:style w:type="paragraph" w:styleId="TOC1">
    <w:name w:val="toc 1"/>
    <w:basedOn w:val="Normal"/>
    <w:next w:val="Normal"/>
    <w:autoRedefine/>
    <w:semiHidden/>
    <w:rsid w:val="00993C36"/>
    <w:pPr>
      <w:spacing w:line="240" w:lineRule="auto"/>
    </w:pPr>
    <w:rPr>
      <w:rFonts w:ascii="Times New Roman" w:eastAsia="Times New Roman" w:hAnsi="Times New Roman" w:cs="Times New Roman"/>
      <w:sz w:val="24"/>
      <w:szCs w:val="20"/>
      <w:lang w:val="en-US"/>
    </w:rPr>
  </w:style>
  <w:style w:type="paragraph" w:styleId="TOC2">
    <w:name w:val="toc 2"/>
    <w:basedOn w:val="Normal"/>
    <w:next w:val="Normal"/>
    <w:autoRedefine/>
    <w:semiHidden/>
    <w:rsid w:val="00993C36"/>
    <w:pPr>
      <w:spacing w:line="240" w:lineRule="auto"/>
      <w:ind w:left="240"/>
    </w:pPr>
    <w:rPr>
      <w:rFonts w:ascii="Times New Roman" w:eastAsia="Times New Roman" w:hAnsi="Times New Roman" w:cs="Times New Roman"/>
      <w:sz w:val="24"/>
      <w:szCs w:val="20"/>
      <w:lang w:val="en-US"/>
    </w:rPr>
  </w:style>
  <w:style w:type="paragraph" w:styleId="TOC3">
    <w:name w:val="toc 3"/>
    <w:basedOn w:val="Normal"/>
    <w:next w:val="Normal"/>
    <w:autoRedefine/>
    <w:semiHidden/>
    <w:rsid w:val="00993C36"/>
    <w:pPr>
      <w:spacing w:line="240" w:lineRule="auto"/>
      <w:ind w:left="480"/>
    </w:pPr>
    <w:rPr>
      <w:rFonts w:ascii="Times New Roman" w:eastAsia="Times New Roman" w:hAnsi="Times New Roman" w:cs="Times New Roman"/>
      <w:sz w:val="24"/>
      <w:szCs w:val="20"/>
      <w:lang w:val="en-US"/>
    </w:rPr>
  </w:style>
  <w:style w:type="paragraph" w:styleId="TOC4">
    <w:name w:val="toc 4"/>
    <w:basedOn w:val="Normal"/>
    <w:next w:val="Normal"/>
    <w:autoRedefine/>
    <w:semiHidden/>
    <w:rsid w:val="00993C36"/>
    <w:pPr>
      <w:spacing w:line="240" w:lineRule="auto"/>
      <w:ind w:left="720"/>
    </w:pPr>
    <w:rPr>
      <w:rFonts w:ascii="Times New Roman" w:eastAsia="Times New Roman" w:hAnsi="Times New Roman" w:cs="Times New Roman"/>
      <w:sz w:val="24"/>
      <w:szCs w:val="20"/>
      <w:lang w:val="en-US"/>
    </w:rPr>
  </w:style>
  <w:style w:type="paragraph" w:styleId="TOC5">
    <w:name w:val="toc 5"/>
    <w:basedOn w:val="Normal"/>
    <w:next w:val="Normal"/>
    <w:autoRedefine/>
    <w:semiHidden/>
    <w:rsid w:val="00993C36"/>
    <w:pPr>
      <w:spacing w:line="240" w:lineRule="auto"/>
      <w:ind w:left="960"/>
    </w:pPr>
    <w:rPr>
      <w:rFonts w:ascii="Times New Roman" w:eastAsia="Times New Roman" w:hAnsi="Times New Roman" w:cs="Times New Roman"/>
      <w:sz w:val="24"/>
      <w:szCs w:val="20"/>
      <w:lang w:val="en-US"/>
    </w:rPr>
  </w:style>
  <w:style w:type="paragraph" w:styleId="TOC6">
    <w:name w:val="toc 6"/>
    <w:basedOn w:val="Normal"/>
    <w:next w:val="Normal"/>
    <w:autoRedefine/>
    <w:semiHidden/>
    <w:rsid w:val="00993C36"/>
    <w:pPr>
      <w:spacing w:line="240" w:lineRule="auto"/>
      <w:ind w:left="1200"/>
    </w:pPr>
    <w:rPr>
      <w:rFonts w:ascii="Times New Roman" w:eastAsia="Times New Roman" w:hAnsi="Times New Roman" w:cs="Times New Roman"/>
      <w:sz w:val="24"/>
      <w:szCs w:val="20"/>
      <w:lang w:val="en-US"/>
    </w:rPr>
  </w:style>
  <w:style w:type="paragraph" w:styleId="TOC7">
    <w:name w:val="toc 7"/>
    <w:basedOn w:val="Normal"/>
    <w:next w:val="Normal"/>
    <w:autoRedefine/>
    <w:semiHidden/>
    <w:rsid w:val="00993C36"/>
    <w:pPr>
      <w:spacing w:line="240" w:lineRule="auto"/>
      <w:ind w:left="1440"/>
    </w:pPr>
    <w:rPr>
      <w:rFonts w:ascii="Times New Roman" w:eastAsia="Times New Roman" w:hAnsi="Times New Roman" w:cs="Times New Roman"/>
      <w:sz w:val="24"/>
      <w:szCs w:val="20"/>
      <w:lang w:val="en-US"/>
    </w:rPr>
  </w:style>
  <w:style w:type="paragraph" w:styleId="TOC8">
    <w:name w:val="toc 8"/>
    <w:basedOn w:val="Normal"/>
    <w:next w:val="Normal"/>
    <w:autoRedefine/>
    <w:semiHidden/>
    <w:rsid w:val="00993C36"/>
    <w:pPr>
      <w:spacing w:line="240" w:lineRule="auto"/>
      <w:ind w:left="1680"/>
    </w:pPr>
    <w:rPr>
      <w:rFonts w:ascii="Times New Roman" w:eastAsia="Times New Roman" w:hAnsi="Times New Roman" w:cs="Times New Roman"/>
      <w:sz w:val="24"/>
      <w:szCs w:val="20"/>
      <w:lang w:val="en-US"/>
    </w:rPr>
  </w:style>
  <w:style w:type="paragraph" w:styleId="TOC9">
    <w:name w:val="toc 9"/>
    <w:basedOn w:val="Normal"/>
    <w:next w:val="Normal"/>
    <w:autoRedefine/>
    <w:semiHidden/>
    <w:rsid w:val="00993C36"/>
    <w:pPr>
      <w:spacing w:line="240" w:lineRule="auto"/>
      <w:ind w:left="1920"/>
    </w:pPr>
    <w:rPr>
      <w:rFonts w:ascii="Times New Roman" w:eastAsia="Times New Roman" w:hAnsi="Times New Roman" w:cs="Times New Roman"/>
      <w:sz w:val="24"/>
      <w:szCs w:val="20"/>
      <w:lang w:val="en-US"/>
    </w:rPr>
  </w:style>
  <w:style w:type="paragraph" w:styleId="TOCHeading">
    <w:name w:val="TOC Heading"/>
    <w:basedOn w:val="Heading1"/>
    <w:next w:val="Normal"/>
    <w:uiPriority w:val="39"/>
    <w:semiHidden/>
    <w:unhideWhenUsed/>
    <w:qFormat/>
    <w:rsid w:val="00993C36"/>
    <w:pPr>
      <w:keepLines w:val="0"/>
      <w:spacing w:after="60"/>
      <w:outlineLvl w:val="9"/>
    </w:pPr>
    <w:rPr>
      <w:rFonts w:ascii="Cambria" w:eastAsia="Times New Roman" w:hAnsi="Cambria" w:cs="Times New Roman"/>
      <w:b/>
      <w:bCs/>
      <w:color w:val="auto"/>
      <w:kern w:val="32"/>
    </w:rPr>
  </w:style>
  <w:style w:type="character" w:styleId="PlaceholderText">
    <w:name w:val="Placeholder Text"/>
    <w:basedOn w:val="DefaultParagraphFont"/>
    <w:uiPriority w:val="99"/>
    <w:semiHidden/>
    <w:rsid w:val="002D48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3362">
      <w:bodyDiv w:val="1"/>
      <w:marLeft w:val="0"/>
      <w:marRight w:val="0"/>
      <w:marTop w:val="0"/>
      <w:marBottom w:val="0"/>
      <w:divBdr>
        <w:top w:val="none" w:sz="0" w:space="0" w:color="auto"/>
        <w:left w:val="none" w:sz="0" w:space="0" w:color="auto"/>
        <w:bottom w:val="none" w:sz="0" w:space="0" w:color="auto"/>
        <w:right w:val="none" w:sz="0" w:space="0" w:color="auto"/>
      </w:divBdr>
      <w:divsChild>
        <w:div w:id="1573080314">
          <w:marLeft w:val="0"/>
          <w:marRight w:val="0"/>
          <w:marTop w:val="0"/>
          <w:marBottom w:val="0"/>
          <w:divBdr>
            <w:top w:val="none" w:sz="0" w:space="0" w:color="auto"/>
            <w:left w:val="none" w:sz="0" w:space="0" w:color="auto"/>
            <w:bottom w:val="none" w:sz="0" w:space="0" w:color="auto"/>
            <w:right w:val="none" w:sz="0" w:space="0" w:color="auto"/>
          </w:divBdr>
        </w:div>
      </w:divsChild>
    </w:div>
    <w:div w:id="1068839221">
      <w:bodyDiv w:val="1"/>
      <w:marLeft w:val="0"/>
      <w:marRight w:val="0"/>
      <w:marTop w:val="0"/>
      <w:marBottom w:val="0"/>
      <w:divBdr>
        <w:top w:val="none" w:sz="0" w:space="0" w:color="auto"/>
        <w:left w:val="none" w:sz="0" w:space="0" w:color="auto"/>
        <w:bottom w:val="none" w:sz="0" w:space="0" w:color="auto"/>
        <w:right w:val="none" w:sz="0" w:space="0" w:color="auto"/>
      </w:divBdr>
    </w:div>
    <w:div w:id="1483892086">
      <w:bodyDiv w:val="1"/>
      <w:marLeft w:val="0"/>
      <w:marRight w:val="0"/>
      <w:marTop w:val="0"/>
      <w:marBottom w:val="0"/>
      <w:divBdr>
        <w:top w:val="none" w:sz="0" w:space="0" w:color="auto"/>
        <w:left w:val="none" w:sz="0" w:space="0" w:color="auto"/>
        <w:bottom w:val="none" w:sz="0" w:space="0" w:color="auto"/>
        <w:right w:val="none" w:sz="0" w:space="0" w:color="auto"/>
      </w:divBdr>
    </w:div>
    <w:div w:id="1510871961">
      <w:bodyDiv w:val="1"/>
      <w:marLeft w:val="0"/>
      <w:marRight w:val="0"/>
      <w:marTop w:val="0"/>
      <w:marBottom w:val="0"/>
      <w:divBdr>
        <w:top w:val="none" w:sz="0" w:space="0" w:color="auto"/>
        <w:left w:val="none" w:sz="0" w:space="0" w:color="auto"/>
        <w:bottom w:val="none" w:sz="0" w:space="0" w:color="auto"/>
        <w:right w:val="none" w:sz="0" w:space="0" w:color="auto"/>
      </w:divBdr>
    </w:div>
    <w:div w:id="1555045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iopscience.iop.org/article/10.1088/1741-2552/aaaed7/met" TargetMode="External"/><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1016/j.conb.2018.10.013" TargetMode="External"/><Relationship Id="rId21" Type="http://schemas.openxmlformats.org/officeDocument/2006/relationships/image" Target="media/image13.png"/><Relationship Id="rId42" Type="http://schemas.openxmlformats.org/officeDocument/2006/relationships/hyperlink" Target="https://doi.org/10.1126/science.aas9204" TargetMode="External"/><Relationship Id="rId63" Type="http://schemas.openxmlformats.org/officeDocument/2006/relationships/hyperlink" Target="https://doi.org/10.1088/1741-2552/aaaed7" TargetMode="External"/><Relationship Id="rId84" Type="http://schemas.openxmlformats.org/officeDocument/2006/relationships/hyperlink" Target="https://doi.org/10.1016/j.neuron.2021.06.019" TargetMode="External"/><Relationship Id="rId138" Type="http://schemas.openxmlformats.org/officeDocument/2006/relationships/hyperlink" Target="https://doi.org/10.1038/s41467-021-27323-3" TargetMode="External"/><Relationship Id="rId107" Type="http://schemas.openxmlformats.org/officeDocument/2006/relationships/hyperlink" Target="https://doi.org/10.1523/JNEUROSCI.2561-17.2018" TargetMode="External"/><Relationship Id="rId11" Type="http://schemas.openxmlformats.org/officeDocument/2006/relationships/image" Target="media/image3.png"/><Relationship Id="rId32" Type="http://schemas.openxmlformats.org/officeDocument/2006/relationships/hyperlink" Target="https://doi.org/10.1016/0013-4694(73)90252-6" TargetMode="External"/><Relationship Id="rId53" Type="http://schemas.openxmlformats.org/officeDocument/2006/relationships/hyperlink" Target="https://doi.org/10.1038/s41596-022-00768-6" TargetMode="External"/><Relationship Id="rId74" Type="http://schemas.openxmlformats.org/officeDocument/2006/relationships/hyperlink" Target="https://doi.org/10.1016/j.tins.2007.05.001" TargetMode="External"/><Relationship Id="rId128" Type="http://schemas.openxmlformats.org/officeDocument/2006/relationships/hyperlink" Target="https://doi.org/10.1016/j.neuroimage.2022.118929" TargetMode="External"/><Relationship Id="rId149" Type="http://schemas.openxmlformats.org/officeDocument/2006/relationships/hyperlink" Target="https://doi.org/10.1038/s41593-022-01020-w" TargetMode="External"/><Relationship Id="rId5" Type="http://schemas.openxmlformats.org/officeDocument/2006/relationships/comments" Target="comments.xml"/><Relationship Id="rId95" Type="http://schemas.openxmlformats.org/officeDocument/2006/relationships/hyperlink" Target="https://doi.org/10.1371/journal.pcbi.1000609"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i.org/10.1016/j.cub.2017.09.001" TargetMode="External"/><Relationship Id="rId48" Type="http://schemas.openxmlformats.org/officeDocument/2006/relationships/hyperlink" Target="https://doi.org/10.1523/JNEUROSCI.19-01-00274.1999" TargetMode="External"/><Relationship Id="rId64" Type="http://schemas.openxmlformats.org/officeDocument/2006/relationships/hyperlink" Target="https://doi.org/10.1126/science.1164139" TargetMode="External"/><Relationship Id="rId69" Type="http://schemas.openxmlformats.org/officeDocument/2006/relationships/hyperlink" Target="https://doi.org/10.1016/j.tics.2019.12.006" TargetMode="External"/><Relationship Id="rId113" Type="http://schemas.openxmlformats.org/officeDocument/2006/relationships/hyperlink" Target="https://doi.org/10.1016/j.cell.2019.10.016" TargetMode="External"/><Relationship Id="rId118" Type="http://schemas.openxmlformats.org/officeDocument/2006/relationships/hyperlink" Target="https://doi.org/10.1126/science.aaf0594" TargetMode="External"/><Relationship Id="rId134" Type="http://schemas.openxmlformats.org/officeDocument/2006/relationships/hyperlink" Target="https://doi.org/10.1016/0959-4388(95)80023-9" TargetMode="External"/><Relationship Id="rId139" Type="http://schemas.openxmlformats.org/officeDocument/2006/relationships/hyperlink" Target="https://doi.org/10.1037/h0044616" TargetMode="External"/><Relationship Id="rId80" Type="http://schemas.openxmlformats.org/officeDocument/2006/relationships/hyperlink" Target="https://doi.org/10.1016/j.brainresrev.2006.06.003" TargetMode="External"/><Relationship Id="rId85" Type="http://schemas.openxmlformats.org/officeDocument/2006/relationships/hyperlink" Target="https://doi.org/10.1056/NEJMra1004418" TargetMode="External"/><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doi.org/10.1126/science.663612" TargetMode="External"/><Relationship Id="rId38" Type="http://schemas.openxmlformats.org/officeDocument/2006/relationships/hyperlink" Target="https://doi.org/10.1038/nrn3241" TargetMode="External"/><Relationship Id="rId59" Type="http://schemas.openxmlformats.org/officeDocument/2006/relationships/hyperlink" Target="https://doi.org/10.1038/s41467-020-15670-6" TargetMode="External"/><Relationship Id="rId103" Type="http://schemas.openxmlformats.org/officeDocument/2006/relationships/hyperlink" Target="https://doi.org/10.1002/hipo.450030307" TargetMode="External"/><Relationship Id="rId108" Type="http://schemas.openxmlformats.org/officeDocument/2006/relationships/hyperlink" Target="https://doi.org/10.1038/npp.2016.73" TargetMode="External"/><Relationship Id="rId124" Type="http://schemas.openxmlformats.org/officeDocument/2006/relationships/hyperlink" Target="https://doi.org/10.1038/nn.4543" TargetMode="External"/><Relationship Id="rId129" Type="http://schemas.openxmlformats.org/officeDocument/2006/relationships/hyperlink" Target="https://doi.org/10.31887/DCNS.2011.13.2/ksamuelson" TargetMode="External"/><Relationship Id="rId54" Type="http://schemas.openxmlformats.org/officeDocument/2006/relationships/hyperlink" Target="https://doi.org/10.1056/NEJM199603073341008" TargetMode="External"/><Relationship Id="rId70" Type="http://schemas.openxmlformats.org/officeDocument/2006/relationships/hyperlink" Target="https://doi.org/10.1016/s0091-6773(74)92231-7" TargetMode="External"/><Relationship Id="rId75" Type="http://schemas.openxmlformats.org/officeDocument/2006/relationships/hyperlink" Target="https://doi.org/10.1503/jpn.100015" TargetMode="External"/><Relationship Id="rId91" Type="http://schemas.openxmlformats.org/officeDocument/2006/relationships/hyperlink" Target="https://doi.org/10.1038/nature11028" TargetMode="External"/><Relationship Id="rId96" Type="http://schemas.openxmlformats.org/officeDocument/2006/relationships/hyperlink" Target="https://www.cdc.gov/nchs/data/databriefs/db427.pdf" TargetMode="External"/><Relationship Id="rId140" Type="http://schemas.openxmlformats.org/officeDocument/2006/relationships/hyperlink" Target="https://doi.org/10.1126/science.aau8956" TargetMode="External"/><Relationship Id="rId145" Type="http://schemas.openxmlformats.org/officeDocument/2006/relationships/hyperlink" Target="https://doi.org/10.1126/science.663646" TargetMode="External"/><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oi.org/10.1038/ncomms13408" TargetMode="External"/><Relationship Id="rId114" Type="http://schemas.openxmlformats.org/officeDocument/2006/relationships/hyperlink" Target="https://doi.org/10.1016/j.neuron.2014.09.006" TargetMode="External"/><Relationship Id="rId119" Type="http://schemas.openxmlformats.org/officeDocument/2006/relationships/hyperlink" Target="https://doi.org/10.1523/JNEUROSCI.2848-08.2008" TargetMode="External"/><Relationship Id="rId44" Type="http://schemas.openxmlformats.org/officeDocument/2006/relationships/hyperlink" Target="https://doi.org/10.7554/eLife.21792" TargetMode="External"/><Relationship Id="rId60" Type="http://schemas.openxmlformats.org/officeDocument/2006/relationships/hyperlink" Target="https://doi.org/Doi" TargetMode="External"/><Relationship Id="rId65" Type="http://schemas.openxmlformats.org/officeDocument/2006/relationships/hyperlink" Target="https://doi.org/10.1016/j.neuroimage.2007.07.011" TargetMode="External"/><Relationship Id="rId81" Type="http://schemas.openxmlformats.org/officeDocument/2006/relationships/hyperlink" Target="https://doi.org/10.3389/fpsyg.2020.607070" TargetMode="External"/><Relationship Id="rId86" Type="http://schemas.openxmlformats.org/officeDocument/2006/relationships/hyperlink" Target="https://doi.org/10.1016/j.cub.2012.03.054" TargetMode="External"/><Relationship Id="rId130" Type="http://schemas.openxmlformats.org/officeDocument/2006/relationships/hyperlink" Target="https://doi.org/10.1038/s41467-021-23520-2" TargetMode="External"/><Relationship Id="rId135" Type="http://schemas.openxmlformats.org/officeDocument/2006/relationships/hyperlink" Target="https://doi.org/10.1016/0165-0173(81)90010-2" TargetMode="External"/><Relationship Id="rId151" Type="http://schemas.microsoft.com/office/2011/relationships/people" Target="peop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016/j.tics.2018.07.006" TargetMode="External"/><Relationship Id="rId109" Type="http://schemas.openxmlformats.org/officeDocument/2006/relationships/hyperlink" Target="https://doi.org/10.1038/s41593-018-0108-2" TargetMode="External"/><Relationship Id="rId34" Type="http://schemas.openxmlformats.org/officeDocument/2006/relationships/hyperlink" Target="https://doi.org/10.3171/2014.11.JNS132402" TargetMode="External"/><Relationship Id="rId50" Type="http://schemas.openxmlformats.org/officeDocument/2006/relationships/hyperlink" Target="https://doi.org/10.3389/fpsyg.2014.00781" TargetMode="External"/><Relationship Id="rId55" Type="http://schemas.openxmlformats.org/officeDocument/2006/relationships/hyperlink" Target="https://doi.org/10.1038/npp.2014.234" TargetMode="External"/><Relationship Id="rId76" Type="http://schemas.openxmlformats.org/officeDocument/2006/relationships/hyperlink" Target="https://doi.org/10.1038/nrn4000" TargetMode="External"/><Relationship Id="rId97" Type="http://schemas.openxmlformats.org/officeDocument/2006/relationships/hyperlink" Target="https://doi.org/10.1002/hipo.1028" TargetMode="External"/><Relationship Id="rId104" Type="http://schemas.openxmlformats.org/officeDocument/2006/relationships/hyperlink" Target="https://doi.org/10.1037/0033-295x.108.2.311" TargetMode="External"/><Relationship Id="rId120" Type="http://schemas.openxmlformats.org/officeDocument/2006/relationships/hyperlink" Target="https://doi.org/10.1371/journal.pbio.1000610" TargetMode="External"/><Relationship Id="rId125" Type="http://schemas.openxmlformats.org/officeDocument/2006/relationships/hyperlink" Target="https://doi.org/10.1101/668483" TargetMode="External"/><Relationship Id="rId141" Type="http://schemas.openxmlformats.org/officeDocument/2006/relationships/hyperlink" Target="https://doi.org/10.1038/s41593-019-0389-0" TargetMode="External"/><Relationship Id="rId146" Type="http://schemas.openxmlformats.org/officeDocument/2006/relationships/hyperlink" Target="https://icd.who.int/" TargetMode="External"/><Relationship Id="rId7" Type="http://schemas.microsoft.com/office/2016/09/relationships/commentsIds" Target="commentsIds.xml"/><Relationship Id="rId71" Type="http://schemas.openxmlformats.org/officeDocument/2006/relationships/hyperlink" Target="https://doi.org/10.1038/nature02058" TargetMode="External"/><Relationship Id="rId92" Type="http://schemas.openxmlformats.org/officeDocument/2006/relationships/hyperlink" Target="https://doi.org/10.1523/JNEUROSCI.2041-09.2009"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038/nature17955" TargetMode="External"/><Relationship Id="rId45" Type="http://schemas.openxmlformats.org/officeDocument/2006/relationships/hyperlink" Target="https://doi.org/10.1523/JNEUROSCI.1971-19.2019" TargetMode="External"/><Relationship Id="rId66" Type="http://schemas.openxmlformats.org/officeDocument/2006/relationships/hyperlink" Target="https://doi.org/10.1016/j.tins.2015.11.004" TargetMode="External"/><Relationship Id="rId87" Type="http://schemas.openxmlformats.org/officeDocument/2006/relationships/hyperlink" Target="https://doi.org/10.1002/hipo.20937" TargetMode="External"/><Relationship Id="rId110" Type="http://schemas.openxmlformats.org/officeDocument/2006/relationships/hyperlink" Target="https://doi.org/10.1038/s41593-021-00997-0" TargetMode="External"/><Relationship Id="rId115" Type="http://schemas.openxmlformats.org/officeDocument/2006/relationships/hyperlink" Target="https://doi.org/10.1073/pnas.0707043105" TargetMode="External"/><Relationship Id="rId131" Type="http://schemas.openxmlformats.org/officeDocument/2006/relationships/hyperlink" Target="https://doi.org/10.1038/scientificamerican0992-60" TargetMode="External"/><Relationship Id="rId136" Type="http://schemas.openxmlformats.org/officeDocument/2006/relationships/hyperlink" Target="https://doi.org/10.1002/cne.903530306" TargetMode="External"/><Relationship Id="rId61" Type="http://schemas.openxmlformats.org/officeDocument/2006/relationships/hyperlink" Target="https://doi.org/10.1016/j.neuroimage.2021.118454" TargetMode="External"/><Relationship Id="rId82" Type="http://schemas.openxmlformats.org/officeDocument/2006/relationships/hyperlink" Target="https://doi.org/10.1523/JNEUROSCI.0767-20.2020" TargetMode="External"/><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doi.org/10.1177/1073858406292647" TargetMode="External"/><Relationship Id="rId56" Type="http://schemas.openxmlformats.org/officeDocument/2006/relationships/hyperlink" Target="https://doi.org/DOI" TargetMode="External"/><Relationship Id="rId77" Type="http://schemas.openxmlformats.org/officeDocument/2006/relationships/hyperlink" Target="https://doi.org/10.1038/nature24636" TargetMode="External"/><Relationship Id="rId100" Type="http://schemas.openxmlformats.org/officeDocument/2006/relationships/hyperlink" Target="https://doi.org/10.1016/j.cub.2007.06.066" TargetMode="External"/><Relationship Id="rId105" Type="http://schemas.openxmlformats.org/officeDocument/2006/relationships/hyperlink" Target="https://doi.org/10.1155/2011/156869" TargetMode="External"/><Relationship Id="rId126" Type="http://schemas.openxmlformats.org/officeDocument/2006/relationships/hyperlink" Target="https://doi.org/10.1016/j.neuron.2006.02.015" TargetMode="External"/><Relationship Id="rId147" Type="http://schemas.openxmlformats.org/officeDocument/2006/relationships/hyperlink" Target="https://www.who.int/news-room/fact-sheets/detail/dementia" TargetMode="External"/><Relationship Id="rId8" Type="http://schemas.microsoft.com/office/2018/08/relationships/commentsExtensible" Target="commentsExtensible.xml"/><Relationship Id="rId51" Type="http://schemas.openxmlformats.org/officeDocument/2006/relationships/hyperlink" Target="https://doi.org/10.1038/nn1661" TargetMode="External"/><Relationship Id="rId72" Type="http://schemas.openxmlformats.org/officeDocument/2006/relationships/hyperlink" Target="https://doi.org/10.1523/JNEUROSCI.4636-06.2007" TargetMode="External"/><Relationship Id="rId93" Type="http://schemas.openxmlformats.org/officeDocument/2006/relationships/hyperlink" Target="https://doi.org/10.1098/rstb.1971.0078" TargetMode="External"/><Relationship Id="rId98" Type="http://schemas.openxmlformats.org/officeDocument/2006/relationships/hyperlink" Target="https://doi.org/10.1016/s0959-4388(97)80010-4" TargetMode="External"/><Relationship Id="rId121" Type="http://schemas.openxmlformats.org/officeDocument/2006/relationships/hyperlink" Target="https://doi.org/10.1038/s41467-021-25150-0" TargetMode="External"/><Relationship Id="rId142" Type="http://schemas.openxmlformats.org/officeDocument/2006/relationships/hyperlink" Target="https://doi.org/10.1016/0013-4694(55)90067-5"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doi.org/DOI" TargetMode="External"/><Relationship Id="rId67" Type="http://schemas.openxmlformats.org/officeDocument/2006/relationships/hyperlink" Target="https://doi.org/10.1016/j.tics.2013.01.001" TargetMode="External"/><Relationship Id="rId116" Type="http://schemas.openxmlformats.org/officeDocument/2006/relationships/hyperlink" Target="https://doi.org/10.1126/science.1239073" TargetMode="External"/><Relationship Id="rId137" Type="http://schemas.openxmlformats.org/officeDocument/2006/relationships/hyperlink" Target="https://doi.org/10.1523/JNEUROSCI.10-02-00420.1990" TargetMode="External"/><Relationship Id="rId20" Type="http://schemas.openxmlformats.org/officeDocument/2006/relationships/image" Target="media/image12.png"/><Relationship Id="rId41" Type="http://schemas.openxmlformats.org/officeDocument/2006/relationships/hyperlink" Target="https://doi.org/10.1016/j.cub.2010.01.053" TargetMode="External"/><Relationship Id="rId62" Type="http://schemas.openxmlformats.org/officeDocument/2006/relationships/hyperlink" Target="https://doi.org/10.1038/nature03721" TargetMode="External"/><Relationship Id="rId83" Type="http://schemas.openxmlformats.org/officeDocument/2006/relationships/hyperlink" Target="https://doi.org/10.1093/brain/awu149" TargetMode="External"/><Relationship Id="rId88" Type="http://schemas.openxmlformats.org/officeDocument/2006/relationships/hyperlink" Target="https://doi.org/10.1126/sciadv.abb0977" TargetMode="External"/><Relationship Id="rId111" Type="http://schemas.openxmlformats.org/officeDocument/2006/relationships/hyperlink" Target="https://doi.org/10.1016/s0361-9230(98)00026-4" TargetMode="External"/><Relationship Id="rId132" Type="http://schemas.openxmlformats.org/officeDocument/2006/relationships/hyperlink" Target="https://doi.org/10.1126/science.1174519" TargetMode="External"/><Relationship Id="rId15" Type="http://schemas.openxmlformats.org/officeDocument/2006/relationships/image" Target="media/image7.png"/><Relationship Id="rId36" Type="http://schemas.openxmlformats.org/officeDocument/2006/relationships/hyperlink" Target="https://doi.org/10.1002/hipo.23199" TargetMode="External"/><Relationship Id="rId57" Type="http://schemas.openxmlformats.org/officeDocument/2006/relationships/hyperlink" Target="https://doi.org/10.1371/journal.pone.0024331" TargetMode="External"/><Relationship Id="rId106" Type="http://schemas.openxmlformats.org/officeDocument/2006/relationships/hyperlink" Target="https://doi.org/10.1101/2023.01.07.523036" TargetMode="External"/><Relationship Id="rId127" Type="http://schemas.openxmlformats.org/officeDocument/2006/relationships/hyperlink" Target="https://doi.org/10.1038/nature08860"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s://doi.org/10.1038/s41593-020-00744-x" TargetMode="External"/><Relationship Id="rId73" Type="http://schemas.openxmlformats.org/officeDocument/2006/relationships/hyperlink" Target="https://doi.org/10.1126/science.1217230" TargetMode="External"/><Relationship Id="rId78" Type="http://schemas.openxmlformats.org/officeDocument/2006/relationships/hyperlink" Target="https://doi.org/10.1016/j.cub.2018.08.065" TargetMode="External"/><Relationship Id="rId94" Type="http://schemas.openxmlformats.org/officeDocument/2006/relationships/hyperlink" Target="https://doi.org/10.1037/0033-295X.102.3.419" TargetMode="External"/><Relationship Id="rId99" Type="http://schemas.openxmlformats.org/officeDocument/2006/relationships/hyperlink" Target="https://doi.org/10.7554/eLife.57011" TargetMode="External"/><Relationship Id="rId101" Type="http://schemas.openxmlformats.org/officeDocument/2006/relationships/hyperlink" Target="https://doi.org/ARTN" TargetMode="External"/><Relationship Id="rId122" Type="http://schemas.openxmlformats.org/officeDocument/2006/relationships/hyperlink" Target="https://doi.org/10.1523/JNEUROSCI.21-05-j0004.2001" TargetMode="External"/><Relationship Id="rId143" Type="http://schemas.openxmlformats.org/officeDocument/2006/relationships/hyperlink" Target="https://doi.org/10.1016/j.neuron.2009.08.016" TargetMode="External"/><Relationship Id="rId148" Type="http://schemas.openxmlformats.org/officeDocument/2006/relationships/hyperlink" Target="https://doi.org/10.1126/science.aal2690"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hyperlink" Target="https://doi.org/10.1038/nrn726" TargetMode="External"/><Relationship Id="rId68" Type="http://schemas.openxmlformats.org/officeDocument/2006/relationships/hyperlink" Target="https://doi.org/10.1162/089976602317318965" TargetMode="External"/><Relationship Id="rId89" Type="http://schemas.openxmlformats.org/officeDocument/2006/relationships/hyperlink" Target="https://doi.org/10.1038/s41467-018-08080-2" TargetMode="External"/><Relationship Id="rId112" Type="http://schemas.openxmlformats.org/officeDocument/2006/relationships/hyperlink" Target="https://doi.org/10.1038/nrn3251" TargetMode="External"/><Relationship Id="rId133" Type="http://schemas.openxmlformats.org/officeDocument/2006/relationships/hyperlink" Target="https://doi.org/10.1016/j.neuron.2008.12.023" TargetMode="External"/><Relationship Id="rId16" Type="http://schemas.openxmlformats.org/officeDocument/2006/relationships/image" Target="media/image8.png"/><Relationship Id="rId37" Type="http://schemas.openxmlformats.org/officeDocument/2006/relationships/hyperlink" Target="https://doi.org/10.1002/hipo.22488" TargetMode="External"/><Relationship Id="rId58" Type="http://schemas.openxmlformats.org/officeDocument/2006/relationships/hyperlink" Target="https://doi.org/10.1016/j.neuroimage.2017.06.078" TargetMode="External"/><Relationship Id="rId79" Type="http://schemas.openxmlformats.org/officeDocument/2006/relationships/hyperlink" Target="https://doi.org/10.7554/eLife.80633" TargetMode="External"/><Relationship Id="rId102" Type="http://schemas.openxmlformats.org/officeDocument/2006/relationships/hyperlink" Target="https://doi.org/10.1016/0006-8993(71)90358-1" TargetMode="External"/><Relationship Id="rId123" Type="http://schemas.openxmlformats.org/officeDocument/2006/relationships/hyperlink" Target="https://doi.org/10.7554/eLife.78109" TargetMode="External"/><Relationship Id="rId144" Type="http://schemas.openxmlformats.org/officeDocument/2006/relationships/hyperlink" Target="https://doi.org/10.1126/science.1162548" TargetMode="External"/><Relationship Id="rId90" Type="http://schemas.openxmlformats.org/officeDocument/2006/relationships/hyperlink" Target="https://doi.org/10.1007/s10827-010-024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3743</TotalTime>
  <Pages>110</Pages>
  <Words>62298</Words>
  <Characters>355105</Characters>
  <Application>Microsoft Office Word</Application>
  <DocSecurity>0</DocSecurity>
  <Lines>2959</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Luca Kolibius (PGR)</cp:lastModifiedBy>
  <cp:revision>17</cp:revision>
  <dcterms:created xsi:type="dcterms:W3CDTF">2022-11-08T19:21:00Z</dcterms:created>
  <dcterms:modified xsi:type="dcterms:W3CDTF">2023-01-31T06:30:00Z</dcterms:modified>
</cp:coreProperties>
</file>