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5C051" w14:textId="0B4446AB" w:rsidR="004B14EF" w:rsidRDefault="004B14EF" w:rsidP="00D521DD">
      <w:pPr>
        <w:pStyle w:val="SMHeading"/>
      </w:pPr>
      <w:r>
        <w:t xml:space="preserve">Title: </w:t>
      </w:r>
      <w:r w:rsidR="00364C6D" w:rsidRPr="00364C6D">
        <w:t xml:space="preserve"> Absence of memory success induced theta oscillation increase and theta spike-field coupling in the </w:t>
      </w:r>
      <w:r w:rsidR="00364C6D">
        <w:t>h</w:t>
      </w:r>
      <w:r w:rsidR="00364C6D" w:rsidRPr="00364C6D">
        <w:t xml:space="preserve">uman </w:t>
      </w:r>
      <w:r w:rsidR="00364C6D">
        <w:t>h</w:t>
      </w:r>
      <w:r w:rsidR="00364C6D" w:rsidRPr="00364C6D">
        <w:t xml:space="preserve">ippocampus </w:t>
      </w:r>
      <w:r w:rsidR="00364C6D">
        <w:t>d</w:t>
      </w:r>
      <w:r w:rsidR="00364C6D" w:rsidRPr="00364C6D">
        <w:t xml:space="preserve">uring </w:t>
      </w:r>
      <w:r w:rsidR="00364C6D">
        <w:t>e</w:t>
      </w:r>
      <w:r w:rsidR="00364C6D" w:rsidRPr="00364C6D">
        <w:t xml:space="preserve">pisodic </w:t>
      </w:r>
      <w:r w:rsidR="00364C6D">
        <w:t>m</w:t>
      </w:r>
      <w:r w:rsidR="00364C6D" w:rsidRPr="00364C6D">
        <w:t xml:space="preserve">emory </w:t>
      </w:r>
      <w:r w:rsidR="00364C6D">
        <w:t>p</w:t>
      </w:r>
      <w:r w:rsidR="00364C6D" w:rsidRPr="00364C6D">
        <w:t>rocessing</w:t>
      </w:r>
    </w:p>
    <w:p w14:paraId="01459BEF" w14:textId="77777777" w:rsidR="004B14EF" w:rsidRDefault="004B14EF" w:rsidP="002B6376"/>
    <w:p w14:paraId="7F98DF5B" w14:textId="700B8602" w:rsidR="00CE737C" w:rsidRPr="005A3F00" w:rsidRDefault="00800289" w:rsidP="00470B02">
      <w:pPr>
        <w:pStyle w:val="SMHeading"/>
      </w:pPr>
      <w:r>
        <w:t>Abstract</w:t>
      </w:r>
    </w:p>
    <w:p w14:paraId="3FBA580E" w14:textId="419AEE3E" w:rsidR="005A3F00" w:rsidRDefault="00800289" w:rsidP="005A3F00">
      <w:r w:rsidRPr="00800289">
        <w:t xml:space="preserve">Theta oscillations play a central role in memory processing. </w:t>
      </w:r>
      <w:r w:rsidR="005A3F00" w:rsidRPr="00800289">
        <w:t xml:space="preserve">Recent findings </w:t>
      </w:r>
      <w:r w:rsidR="005A3F00">
        <w:t>point towards there being</w:t>
      </w:r>
      <w:r w:rsidR="005A3F00" w:rsidRPr="00800289">
        <w:t xml:space="preserve"> not one dominant theta frequency in the human hippocampus, but rather two: a slow theta (2-5 Hz) and a fast theta (5-9 Hz) oscillation.</w:t>
      </w:r>
      <w:r w:rsidR="005A3F00">
        <w:t xml:space="preserve"> </w:t>
      </w:r>
    </w:p>
    <w:p w14:paraId="475706D4" w14:textId="304085D3" w:rsidR="005A3F00" w:rsidRDefault="005A3F00" w:rsidP="005A3F00">
      <w:r>
        <w:t>Recent work has suggested that successful memory processing is reflected in a narrowband theta increase as well as a ‘tilt’ in the aperiodic power spectrum</w:t>
      </w:r>
      <w:r w:rsidR="00345407">
        <w:t>,</w:t>
      </w:r>
      <w:r>
        <w:t xml:space="preserve"> where lower frequencies are diminished and higher frequencies increased. Furthermore, a</w:t>
      </w:r>
      <w:r w:rsidR="00800289" w:rsidRPr="00800289">
        <w:t>ccording to an influential theory memory encoding and retrieval occurs in opposite theta phases so newly encoded memories do not cause catastrop</w:t>
      </w:r>
      <w:r w:rsidR="00800289">
        <w:t>h</w:t>
      </w:r>
      <w:r w:rsidR="00800289" w:rsidRPr="00800289">
        <w:t xml:space="preserve">ic interference </w:t>
      </w:r>
      <w:r w:rsidR="00345407">
        <w:t>with</w:t>
      </w:r>
      <w:r w:rsidR="00345407" w:rsidRPr="00800289">
        <w:t xml:space="preserve"> </w:t>
      </w:r>
      <w:r w:rsidR="00800289" w:rsidRPr="00800289">
        <w:t xml:space="preserve">older memories. </w:t>
      </w:r>
    </w:p>
    <w:p w14:paraId="05902349" w14:textId="5EDD8384" w:rsidR="005A3F00" w:rsidDel="00CA13EF" w:rsidRDefault="00345407" w:rsidP="005A3F00">
      <w:pPr>
        <w:rPr>
          <w:del w:id="0" w:author="Luca Kolibius (PGR)" w:date="2023-01-28T00:58:00Z"/>
        </w:rPr>
      </w:pPr>
      <w:r w:rsidRPr="00345407">
        <w:t xml:space="preserve">We investigated these hypotheses in two independent samples of intracranial microwire recordings. Contrary to previously reported findings, our results provide inconclusive evidence regarding narrowband slow and fast theta power and an aperiodic tilt. </w:t>
      </w:r>
      <w:ins w:id="1" w:author="Luca Kolibius (PGR)" w:date="2023-01-28T00:58:00Z">
        <w:r w:rsidR="00CA13EF" w:rsidRPr="00CA13EF">
          <w:t>Our research did not reveal consistent evidence that neurons that increase their firing rate during encoding and retrieval of specific episodes (Episode Specific Neurons; ESNs) or other neurons fire at a distinct theta phase during encoding and retrieval. Likewise we found no significant theta phase difference between neurons firing at encoding and retrieval.</w:t>
        </w:r>
      </w:ins>
      <w:del w:id="2" w:author="Luca Kolibius (PGR)" w:date="2023-01-28T00:58:00Z">
        <w:r w:rsidRPr="00345407" w:rsidDel="00CA13EF">
          <w:delText xml:space="preserve">Our research did not reveal consistent evidence </w:delText>
        </w:r>
      </w:del>
      <w:del w:id="3" w:author="Luca Kolibius (PGR)" w:date="2023-01-28T00:55:00Z">
        <w:r w:rsidRPr="00345407" w:rsidDel="00A71F05">
          <w:delText xml:space="preserve">of </w:delText>
        </w:r>
      </w:del>
      <w:del w:id="4" w:author="Luca Kolibius (PGR)" w:date="2023-01-28T00:54:00Z">
        <w:r w:rsidRPr="00345407" w:rsidDel="00A71F05">
          <w:delText xml:space="preserve">individual </w:delText>
        </w:r>
      </w:del>
      <w:del w:id="5" w:author="Luca Kolibius (PGR)" w:date="2023-01-28T00:58:00Z">
        <w:r w:rsidRPr="00345407" w:rsidDel="00CA13EF">
          <w:delText xml:space="preserve">neurons or </w:delText>
        </w:r>
      </w:del>
      <w:commentRangeStart w:id="6"/>
      <w:del w:id="7" w:author="Luca Kolibius (PGR)" w:date="2023-01-28T00:56:00Z">
        <w:r w:rsidRPr="00345407" w:rsidDel="00A71F05">
          <w:delText xml:space="preserve">ESNs </w:delText>
        </w:r>
      </w:del>
      <w:commentRangeEnd w:id="6"/>
      <w:del w:id="8" w:author="Luca Kolibius (PGR)" w:date="2023-01-28T00:58:00Z">
        <w:r w:rsidR="00D61F3C" w:rsidDel="00CA13EF">
          <w:rPr>
            <w:rStyle w:val="CommentReference"/>
          </w:rPr>
          <w:commentReference w:id="6"/>
        </w:r>
        <w:r w:rsidRPr="00345407" w:rsidDel="00CA13EF">
          <w:delText>firing at a distinct theta phase during encoding and retrieval, nor was there a significant theta phase difference between neurons firing at encoding and retrieval.</w:delText>
        </w:r>
      </w:del>
    </w:p>
    <w:p w14:paraId="1E6D84E5" w14:textId="61A80336" w:rsidR="00800289" w:rsidRPr="00470B02" w:rsidRDefault="00800289" w:rsidP="00470B02">
      <w:r>
        <w:br w:type="page"/>
      </w:r>
    </w:p>
    <w:p w14:paraId="75E7A862" w14:textId="48E543F9" w:rsidR="0095288A" w:rsidRDefault="0095288A" w:rsidP="00D521DD">
      <w:pPr>
        <w:pStyle w:val="SMHeading"/>
      </w:pPr>
      <w:r>
        <w:lastRenderedPageBreak/>
        <w:t>Introduction</w:t>
      </w:r>
    </w:p>
    <w:p w14:paraId="4BFE20EA" w14:textId="48C30BAF" w:rsidR="00A4600B" w:rsidRPr="00470B02" w:rsidRDefault="00345407" w:rsidP="002B6376">
      <w:pPr>
        <w:rPr>
          <w:i/>
          <w:iCs/>
          <w:szCs w:val="24"/>
          <w:lang w:val="en-GB"/>
        </w:rPr>
      </w:pPr>
      <w:r w:rsidRPr="00345407">
        <w:rPr>
          <w:szCs w:val="24"/>
        </w:rPr>
        <w:t>In the preceding chapters, we found evidence of an episode specific neurophysiological marker at both the single-neuron level and in the high frequency power of the microwire local field potential (LFP). Next</w:t>
      </w:r>
      <w:ins w:id="9" w:author="Luca Kolibius (PGR)" w:date="2023-01-28T00:59:00Z">
        <w:r w:rsidR="00CA13EF">
          <w:rPr>
            <w:szCs w:val="24"/>
          </w:rPr>
          <w:t>,</w:t>
        </w:r>
      </w:ins>
      <w:r w:rsidRPr="00345407">
        <w:rPr>
          <w:szCs w:val="24"/>
        </w:rPr>
        <w:t xml:space="preserve"> we will explore another prominent </w:t>
      </w:r>
      <w:commentRangeStart w:id="10"/>
      <w:r w:rsidRPr="00345407">
        <w:rPr>
          <w:szCs w:val="24"/>
        </w:rPr>
        <w:t xml:space="preserve">frequency </w:t>
      </w:r>
      <w:commentRangeEnd w:id="10"/>
      <w:r w:rsidR="008A17A8">
        <w:rPr>
          <w:rStyle w:val="CommentReference"/>
        </w:rPr>
        <w:commentReference w:id="10"/>
      </w:r>
      <w:r w:rsidRPr="00345407">
        <w:rPr>
          <w:szCs w:val="24"/>
        </w:rPr>
        <w:t>in the hippocampus</w:t>
      </w:r>
      <w:ins w:id="11" w:author="Luca Kolibius (PGR)" w:date="2023-01-28T01:10:00Z">
        <w:r w:rsidR="00653B21">
          <w:rPr>
            <w:szCs w:val="24"/>
          </w:rPr>
          <w:t xml:space="preserve">, </w:t>
        </w:r>
      </w:ins>
      <w:del w:id="12" w:author="Luca Kolibius (PGR)" w:date="2023-01-28T01:10:00Z">
        <w:r w:rsidRPr="00345407" w:rsidDel="00653B21">
          <w:rPr>
            <w:szCs w:val="24"/>
          </w:rPr>
          <w:delText xml:space="preserve">: </w:delText>
        </w:r>
      </w:del>
      <w:r w:rsidRPr="00345407">
        <w:rPr>
          <w:szCs w:val="24"/>
        </w:rPr>
        <w:t xml:space="preserve">the theta </w:t>
      </w:r>
      <w:ins w:id="13" w:author="Luca Kolibius (PGR)" w:date="2023-01-28T01:08:00Z">
        <w:r w:rsidR="00653B21">
          <w:rPr>
            <w:szCs w:val="24"/>
          </w:rPr>
          <w:t>oscillation</w:t>
        </w:r>
      </w:ins>
      <w:commentRangeStart w:id="14"/>
      <w:del w:id="15" w:author="Luca Kolibius (PGR)" w:date="2023-01-28T01:08:00Z">
        <w:r w:rsidRPr="00345407" w:rsidDel="00653B21">
          <w:rPr>
            <w:szCs w:val="24"/>
          </w:rPr>
          <w:delText>frequency</w:delText>
        </w:r>
      </w:del>
      <w:commentRangeEnd w:id="14"/>
      <w:r w:rsidR="005732C4">
        <w:rPr>
          <w:rStyle w:val="CommentReference"/>
        </w:rPr>
        <w:commentReference w:id="14"/>
      </w:r>
      <w:r w:rsidRPr="00345407">
        <w:rPr>
          <w:szCs w:val="24"/>
        </w:rPr>
        <w:t xml:space="preserve">, and </w:t>
      </w:r>
      <w:ins w:id="16" w:author="Luca Kolibius (PGR)" w:date="2023-01-28T01:10:00Z">
        <w:r w:rsidR="00653B21">
          <w:rPr>
            <w:szCs w:val="24"/>
          </w:rPr>
          <w:t xml:space="preserve">investigate </w:t>
        </w:r>
      </w:ins>
      <w:r w:rsidRPr="00345407">
        <w:rPr>
          <w:szCs w:val="24"/>
        </w:rPr>
        <w:t>how it relates to single-neuron spiking.</w:t>
      </w:r>
    </w:p>
    <w:p w14:paraId="766F3560" w14:textId="29B87B28" w:rsidR="00D902F3" w:rsidRDefault="00D902F3" w:rsidP="00470B02">
      <w:pPr>
        <w:rPr>
          <w:szCs w:val="24"/>
        </w:rPr>
      </w:pPr>
      <w:r w:rsidRPr="00D902F3">
        <w:rPr>
          <w:szCs w:val="24"/>
        </w:rPr>
        <w:t>Research in the role of theta oscillations on learning on memory go back to the late 70s (</w:t>
      </w:r>
      <w:proofErr w:type="spellStart"/>
      <w:r w:rsidRPr="00D902F3">
        <w:rPr>
          <w:szCs w:val="24"/>
        </w:rPr>
        <w:t>Winson</w:t>
      </w:r>
      <w:proofErr w:type="spellEnd"/>
      <w:r w:rsidRPr="00D902F3">
        <w:rPr>
          <w:szCs w:val="24"/>
        </w:rPr>
        <w:t xml:space="preserve">, 1978, Berry and Thompson, 1978 xx). </w:t>
      </w:r>
      <w:proofErr w:type="spellStart"/>
      <w:r w:rsidRPr="00D902F3">
        <w:rPr>
          <w:szCs w:val="24"/>
        </w:rPr>
        <w:t>Winson</w:t>
      </w:r>
      <w:proofErr w:type="spellEnd"/>
      <w:r w:rsidRPr="00D902F3">
        <w:rPr>
          <w:szCs w:val="24"/>
        </w:rPr>
        <w:t xml:space="preserve"> (1978 xx) showed that lesioning the medium septum caused</w:t>
      </w:r>
      <w:r w:rsidR="00A64904">
        <w:rPr>
          <w:szCs w:val="24"/>
        </w:rPr>
        <w:t xml:space="preserve"> a reduced hippocampal theta rhythm along with an </w:t>
      </w:r>
      <w:commentRangeStart w:id="17"/>
      <w:r w:rsidRPr="00D902F3">
        <w:rPr>
          <w:szCs w:val="24"/>
        </w:rPr>
        <w:t>impaired spatial memory</w:t>
      </w:r>
      <w:commentRangeEnd w:id="17"/>
      <w:r w:rsidR="00E325E7">
        <w:rPr>
          <w:rStyle w:val="CommentReference"/>
        </w:rPr>
        <w:commentReference w:id="17"/>
      </w:r>
      <w:r w:rsidRPr="00D902F3">
        <w:rPr>
          <w:szCs w:val="24"/>
        </w:rPr>
        <w:t xml:space="preserve">. In line with this, higher theta power in rabbits was associated with augmented learning (Berry and Thompson, 1978). </w:t>
      </w:r>
    </w:p>
    <w:p w14:paraId="4F0EEEF3" w14:textId="6C9598A2" w:rsidR="00A4600B" w:rsidRPr="00470B02" w:rsidRDefault="00A64904" w:rsidP="00A4600B">
      <w:pPr>
        <w:rPr>
          <w:szCs w:val="24"/>
        </w:rPr>
      </w:pPr>
      <w:r w:rsidRPr="00A64904">
        <w:rPr>
          <w:szCs w:val="24"/>
        </w:rPr>
        <w:t>Since then, evidence regarding the role of theta oscillations in episodic memories has been contradictory.</w:t>
      </w:r>
      <w:r>
        <w:rPr>
          <w:szCs w:val="24"/>
        </w:rPr>
        <w:t xml:space="preserve"> </w:t>
      </w:r>
      <w:r w:rsidR="00A4600B" w:rsidRPr="00725BFB">
        <w:rPr>
          <w:szCs w:val="24"/>
        </w:rPr>
        <w:t xml:space="preserve">While most studies employing surface EEG report increases in theta power, most </w:t>
      </w:r>
      <w:proofErr w:type="spellStart"/>
      <w:r w:rsidR="00A4600B" w:rsidRPr="00725BFB">
        <w:rPr>
          <w:szCs w:val="24"/>
        </w:rPr>
        <w:t>iEEG</w:t>
      </w:r>
      <w:proofErr w:type="spellEnd"/>
      <w:r w:rsidR="00A4600B" w:rsidRPr="00725BFB">
        <w:rPr>
          <w:szCs w:val="24"/>
        </w:rPr>
        <w:t xml:space="preserve"> studies report a memory induced theta power decrease</w:t>
      </w:r>
      <w:r>
        <w:rPr>
          <w:szCs w:val="24"/>
        </w:rPr>
        <w:t xml:space="preserve"> (</w:t>
      </w:r>
      <w:proofErr w:type="spellStart"/>
      <w:r>
        <w:rPr>
          <w:szCs w:val="24"/>
        </w:rPr>
        <w:t>Herweg</w:t>
      </w:r>
      <w:proofErr w:type="spellEnd"/>
      <w:r>
        <w:rPr>
          <w:szCs w:val="24"/>
        </w:rPr>
        <w:t xml:space="preserve"> et al., 2020)</w:t>
      </w:r>
      <w:r w:rsidR="00A4600B" w:rsidRPr="00725BFB">
        <w:rPr>
          <w:szCs w:val="24"/>
        </w:rPr>
        <w:t xml:space="preserve">. </w:t>
      </w:r>
      <w:proofErr w:type="spellStart"/>
      <w:r w:rsidRPr="00A64904">
        <w:rPr>
          <w:szCs w:val="24"/>
        </w:rPr>
        <w:t>Herweg</w:t>
      </w:r>
      <w:proofErr w:type="spellEnd"/>
      <w:r w:rsidRPr="00A64904">
        <w:rPr>
          <w:szCs w:val="24"/>
        </w:rPr>
        <w:t xml:space="preserve"> et al. (2020 xx) suggested that this might be because studies frequently contrast later remembered with later forgotten memories and therefore conflate domain-general cognitive processes, such as attention and perception, with memory-specific processes.</w:t>
      </w:r>
      <w:r w:rsidR="00A4600B" w:rsidRPr="00725BFB">
        <w:rPr>
          <w:szCs w:val="24"/>
        </w:rPr>
        <w:t xml:space="preserve"> Because </w:t>
      </w:r>
      <w:r w:rsidR="000D72BC">
        <w:rPr>
          <w:szCs w:val="24"/>
        </w:rPr>
        <w:t>domain-general cognitive processes are</w:t>
      </w:r>
      <w:r w:rsidR="00A4600B" w:rsidRPr="00725BFB">
        <w:rPr>
          <w:szCs w:val="24"/>
        </w:rPr>
        <w:t xml:space="preserve"> assumed to lead to a spectral tilt (</w:t>
      </w:r>
      <w:r w:rsidR="000D72BC">
        <w:rPr>
          <w:szCs w:val="24"/>
        </w:rPr>
        <w:t xml:space="preserve">i.e., </w:t>
      </w:r>
      <w:r w:rsidR="00A4600B" w:rsidRPr="00725BFB">
        <w:rPr>
          <w:szCs w:val="24"/>
        </w:rPr>
        <w:t>less low frequency power and more high frequency power)</w:t>
      </w:r>
      <w:r w:rsidR="000D72BC">
        <w:rPr>
          <w:szCs w:val="24"/>
        </w:rPr>
        <w:t>,</w:t>
      </w:r>
      <w:r w:rsidR="00A4600B" w:rsidRPr="00725BFB">
        <w:rPr>
          <w:szCs w:val="24"/>
        </w:rPr>
        <w:t xml:space="preserve"> a narrow band theta power increase induced by memory</w:t>
      </w:r>
      <w:r w:rsidR="000D72BC">
        <w:rPr>
          <w:szCs w:val="24"/>
        </w:rPr>
        <w:t xml:space="preserve"> processing</w:t>
      </w:r>
      <w:r w:rsidR="00A4600B" w:rsidRPr="00725BFB">
        <w:rPr>
          <w:szCs w:val="24"/>
        </w:rPr>
        <w:t xml:space="preserve"> might be </w:t>
      </w:r>
      <w:r w:rsidR="000D72BC">
        <w:rPr>
          <w:szCs w:val="24"/>
        </w:rPr>
        <w:t>obscured</w:t>
      </w:r>
      <w:r w:rsidR="00A4600B" w:rsidRPr="00725BFB">
        <w:rPr>
          <w:szCs w:val="24"/>
        </w:rPr>
        <w:t>.</w:t>
      </w:r>
      <w:r w:rsidR="00475AD4">
        <w:rPr>
          <w:szCs w:val="24"/>
        </w:rPr>
        <w:t xml:space="preserve"> </w:t>
      </w:r>
      <w:r w:rsidR="00A4600B" w:rsidRPr="00725BFB">
        <w:rPr>
          <w:szCs w:val="24"/>
        </w:rPr>
        <w:t xml:space="preserve"> </w:t>
      </w:r>
      <w:r w:rsidR="00475AD4" w:rsidRPr="00475AD4">
        <w:rPr>
          <w:szCs w:val="24"/>
        </w:rPr>
        <w:t>To ameliorate this shortcoming researcher</w:t>
      </w:r>
      <w:ins w:id="18" w:author="Simon Hanslmayr" w:date="2023-01-24T17:20:00Z">
        <w:r w:rsidR="00E4021B">
          <w:rPr>
            <w:szCs w:val="24"/>
          </w:rPr>
          <w:t>s</w:t>
        </w:r>
      </w:ins>
      <w:r w:rsidR="00475AD4" w:rsidRPr="00475AD4">
        <w:rPr>
          <w:szCs w:val="24"/>
        </w:rPr>
        <w:t xml:space="preserve"> should not contrast successful memory with unsuccessful memory but instead should compare strength of memory (e.g., retrieval confidence, amount of detail in contextual retrieval, retrieved spatial distance to encoded location in a navigational task).</w:t>
      </w:r>
      <w:r w:rsidR="00475AD4">
        <w:rPr>
          <w:szCs w:val="24"/>
        </w:rPr>
        <w:t xml:space="preserve"> </w:t>
      </w:r>
    </w:p>
    <w:p w14:paraId="36E2E6BB" w14:textId="607F8860" w:rsidR="00A4600B" w:rsidRDefault="00A4600B">
      <w:pPr>
        <w:rPr>
          <w:szCs w:val="24"/>
        </w:rPr>
      </w:pPr>
      <w:commentRangeStart w:id="19"/>
      <w:commentRangeStart w:id="20"/>
      <w:r w:rsidRPr="00725BFB">
        <w:rPr>
          <w:szCs w:val="24"/>
        </w:rPr>
        <w:t>Another reason how surface EEG might show a theta power increase</w:t>
      </w:r>
      <w:r w:rsidR="000D72BC">
        <w:rPr>
          <w:szCs w:val="24"/>
        </w:rPr>
        <w:t>,</w:t>
      </w:r>
      <w:r w:rsidRPr="00725BFB">
        <w:rPr>
          <w:szCs w:val="24"/>
        </w:rPr>
        <w:t xml:space="preserv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 </w:t>
      </w:r>
      <w:commentRangeEnd w:id="19"/>
      <w:r w:rsidR="00475AD4">
        <w:rPr>
          <w:rStyle w:val="CommentReference"/>
        </w:rPr>
        <w:commentReference w:id="19"/>
      </w:r>
      <w:commentRangeEnd w:id="20"/>
      <w:r w:rsidR="006161AF">
        <w:rPr>
          <w:rStyle w:val="CommentReference"/>
        </w:rPr>
        <w:commentReference w:id="20"/>
      </w:r>
      <w:r w:rsidRPr="00725BFB">
        <w:rPr>
          <w:szCs w:val="24"/>
        </w:rPr>
        <w:t>Taken together these considerations imply theta activity as an integral part of memory processing and suggest that conflicting evidence arises due to different recording methods (EEG/</w:t>
      </w:r>
      <w:proofErr w:type="spellStart"/>
      <w:r w:rsidRPr="00725BFB">
        <w:rPr>
          <w:szCs w:val="24"/>
        </w:rPr>
        <w:t>iEEG</w:t>
      </w:r>
      <w:proofErr w:type="spellEnd"/>
      <w:r w:rsidRPr="00725BFB">
        <w:rPr>
          <w:szCs w:val="24"/>
        </w:rPr>
        <w:t>), memory contrasts (success vs success or vs failure</w:t>
      </w:r>
      <w:r>
        <w:rPr>
          <w:szCs w:val="24"/>
        </w:rPr>
        <w:t>)</w:t>
      </w:r>
      <w:r w:rsidRPr="00725BFB">
        <w:rPr>
          <w:szCs w:val="24"/>
        </w:rPr>
        <w:t xml:space="preserve"> and frequency ranges (broadband vs narrowband).</w:t>
      </w:r>
    </w:p>
    <w:p w14:paraId="25FB7277" w14:textId="2720919E" w:rsidR="00D902F3" w:rsidRPr="00D902F3" w:rsidRDefault="00475AD4" w:rsidP="00D902F3">
      <w:pPr>
        <w:rPr>
          <w:szCs w:val="24"/>
        </w:rPr>
      </w:pPr>
      <w:r>
        <w:rPr>
          <w:szCs w:val="24"/>
        </w:rPr>
        <w:t xml:space="preserve">An increased </w:t>
      </w:r>
      <w:r w:rsidRPr="00475AD4">
        <w:rPr>
          <w:szCs w:val="24"/>
        </w:rPr>
        <w:t xml:space="preserve">narrowband theta activity is in line with the prediction from </w:t>
      </w:r>
      <w:r>
        <w:rPr>
          <w:szCs w:val="24"/>
        </w:rPr>
        <w:t xml:space="preserve">a </w:t>
      </w:r>
      <w:r w:rsidRPr="00475AD4">
        <w:rPr>
          <w:szCs w:val="24"/>
        </w:rPr>
        <w:t>computational model and theoretical considerations that theta synchronization in the hippocampus is necessary for memory processing (Parish et al., 2018, doi.org/10.1523/JNEUROSCI.2561-17.2018; Hanslmayr et al., 2016)</w:t>
      </w:r>
      <w:r>
        <w:rPr>
          <w:szCs w:val="24"/>
        </w:rPr>
        <w:t xml:space="preserve">. </w:t>
      </w:r>
      <w:r w:rsidR="00D902F3" w:rsidRPr="00D902F3">
        <w:rPr>
          <w:szCs w:val="24"/>
        </w:rPr>
        <w:t xml:space="preserve">More recent findings in humans demonstrated that </w:t>
      </w:r>
      <w:r w:rsidR="00D902F3" w:rsidRPr="00470B02">
        <w:rPr>
          <w:szCs w:val="24"/>
          <w:lang w:val="en-GB"/>
        </w:rPr>
        <w:t>behavioural</w:t>
      </w:r>
      <w:r w:rsidR="00D902F3" w:rsidRPr="00D902F3">
        <w:rPr>
          <w:szCs w:val="24"/>
        </w:rPr>
        <w:t xml:space="preserve"> response times in memory tasks are modulated by theta oscillations (</w:t>
      </w:r>
      <w:proofErr w:type="spellStart"/>
      <w:r w:rsidR="00D902F3" w:rsidRPr="00D902F3">
        <w:rPr>
          <w:szCs w:val="24"/>
        </w:rPr>
        <w:t>ter</w:t>
      </w:r>
      <w:proofErr w:type="spellEnd"/>
      <w:r w:rsidR="00D902F3" w:rsidRPr="00D902F3">
        <w:rPr>
          <w:szCs w:val="24"/>
        </w:rPr>
        <w:t xml:space="preserve"> Wal et </w:t>
      </w:r>
      <w:r w:rsidR="00D902F3" w:rsidRPr="00D902F3">
        <w:rPr>
          <w:szCs w:val="24"/>
        </w:rPr>
        <w:lastRenderedPageBreak/>
        <w:t xml:space="preserve">al., 2021 </w:t>
      </w:r>
      <w:proofErr w:type="spellStart"/>
      <w:r w:rsidR="00D902F3" w:rsidRPr="00D902F3">
        <w:rPr>
          <w:szCs w:val="24"/>
        </w:rPr>
        <w:t>nat</w:t>
      </w:r>
      <w:proofErr w:type="spellEnd"/>
      <w:r w:rsidR="00D902F3" w:rsidRPr="00D902F3">
        <w:rPr>
          <w:szCs w:val="24"/>
        </w:rPr>
        <w:t xml:space="preserve"> coms xx) and that theta binds together the multiple elements within an episode (Griffiths 2021 xx) </w:t>
      </w:r>
      <w:commentRangeStart w:id="21"/>
      <w:commentRangeStart w:id="22"/>
      <w:commentRangeStart w:id="23"/>
      <w:commentRangeStart w:id="24"/>
      <w:r w:rsidR="004743A7">
        <w:rPr>
          <w:szCs w:val="24"/>
          <w:lang w:val="en-GB"/>
        </w:rPr>
        <w:t xml:space="preserve">likely/arguably </w:t>
      </w:r>
      <w:commentRangeEnd w:id="21"/>
      <w:r w:rsidR="004743A7">
        <w:rPr>
          <w:rStyle w:val="CommentReference"/>
        </w:rPr>
        <w:commentReference w:id="21"/>
      </w:r>
      <w:commentRangeEnd w:id="22"/>
      <w:r w:rsidR="00060738">
        <w:rPr>
          <w:rStyle w:val="CommentReference"/>
        </w:rPr>
        <w:commentReference w:id="22"/>
      </w:r>
      <w:commentRangeEnd w:id="23"/>
      <w:r w:rsidR="00071FB2">
        <w:rPr>
          <w:rStyle w:val="CommentReference"/>
        </w:rPr>
        <w:commentReference w:id="23"/>
      </w:r>
      <w:commentRangeEnd w:id="24"/>
      <w:r w:rsidR="00BA2B69">
        <w:rPr>
          <w:rStyle w:val="CommentReference"/>
        </w:rPr>
        <w:commentReference w:id="24"/>
      </w:r>
      <w:r w:rsidR="00D902F3" w:rsidRPr="00D902F3">
        <w:rPr>
          <w:szCs w:val="24"/>
        </w:rPr>
        <w:t>through long-term potentiation of synaptic connections (</w:t>
      </w:r>
      <w:proofErr w:type="spellStart"/>
      <w:r w:rsidR="00D902F3" w:rsidRPr="00D902F3">
        <w:rPr>
          <w:szCs w:val="24"/>
        </w:rPr>
        <w:t>clouter</w:t>
      </w:r>
      <w:proofErr w:type="spellEnd"/>
      <w:r w:rsidR="00D902F3" w:rsidRPr="00D902F3">
        <w:rPr>
          <w:szCs w:val="24"/>
        </w:rPr>
        <w:t xml:space="preserve"> xx, roux xx).</w:t>
      </w:r>
    </w:p>
    <w:p w14:paraId="67AA6E8C" w14:textId="501170E6" w:rsidR="00A4600B" w:rsidRDefault="00D902F3" w:rsidP="00D902F3">
      <w:pPr>
        <w:rPr>
          <w:szCs w:val="24"/>
        </w:rPr>
      </w:pPr>
      <w:r w:rsidRPr="00D902F3">
        <w:rPr>
          <w:szCs w:val="24"/>
        </w:rPr>
        <w:t xml:space="preserve">A central requirement of the hippocampus is the ability to encode new information without interfering with related previous experiences. </w:t>
      </w:r>
      <w:proofErr w:type="spellStart"/>
      <w:r w:rsidRPr="00D902F3">
        <w:rPr>
          <w:szCs w:val="24"/>
        </w:rPr>
        <w:t>Hasselmo</w:t>
      </w:r>
      <w:proofErr w:type="spellEnd"/>
      <w:r w:rsidRPr="00D902F3">
        <w:rPr>
          <w:szCs w:val="24"/>
        </w:rPr>
        <w:t xml:space="preserve"> and colle</w:t>
      </w:r>
      <w:ins w:id="25" w:author="Simon Hanslmayr" w:date="2023-01-24T17:22:00Z">
        <w:r w:rsidR="008532F5">
          <w:rPr>
            <w:szCs w:val="24"/>
          </w:rPr>
          <w:t>a</w:t>
        </w:r>
      </w:ins>
      <w:r w:rsidRPr="00D902F3">
        <w:rPr>
          <w:szCs w:val="24"/>
        </w:rPr>
        <w:t xml:space="preserve">gues developed a computational model that solves this conundrum by moving encoding and retrieval processes to opposing phases in the theta rhythm (xx, also </w:t>
      </w:r>
      <w:r w:rsidR="00AC3254">
        <w:rPr>
          <w:szCs w:val="24"/>
        </w:rPr>
        <w:pgNum/>
      </w:r>
      <w:proofErr w:type="spellStart"/>
      <w:r w:rsidR="00AC3254">
        <w:rPr>
          <w:szCs w:val="24"/>
        </w:rPr>
        <w:t>hapiro</w:t>
      </w:r>
      <w:proofErr w:type="spellEnd"/>
      <w:r w:rsidRPr="00D902F3">
        <w:rPr>
          <w:szCs w:val="24"/>
        </w:rPr>
        <w:t xml:space="preserve"> </w:t>
      </w:r>
      <w:proofErr w:type="spellStart"/>
      <w:r w:rsidRPr="00D902F3">
        <w:rPr>
          <w:szCs w:val="24"/>
        </w:rPr>
        <w:t>turk</w:t>
      </w:r>
      <w:proofErr w:type="spellEnd"/>
      <w:r w:rsidRPr="00D902F3">
        <w:rPr>
          <w:szCs w:val="24"/>
        </w:rPr>
        <w:t xml:space="preserve"> </w:t>
      </w:r>
      <w:proofErr w:type="spellStart"/>
      <w:r w:rsidRPr="00D902F3">
        <w:rPr>
          <w:szCs w:val="24"/>
        </w:rPr>
        <w:t>browne</w:t>
      </w:r>
      <w:proofErr w:type="spellEnd"/>
      <w:r w:rsidRPr="00D902F3">
        <w:rPr>
          <w:szCs w:val="24"/>
        </w:rPr>
        <w:t xml:space="preserve"> </w:t>
      </w:r>
      <w:proofErr w:type="spellStart"/>
      <w:r w:rsidRPr="00D902F3">
        <w:rPr>
          <w:szCs w:val="24"/>
        </w:rPr>
        <w:t>botvinick</w:t>
      </w:r>
      <w:proofErr w:type="spellEnd"/>
      <w:r w:rsidRPr="00D902F3">
        <w:rPr>
          <w:szCs w:val="24"/>
        </w:rPr>
        <w:t xml:space="preserve"> </w:t>
      </w:r>
      <w:proofErr w:type="spellStart"/>
      <w:r w:rsidRPr="00D902F3">
        <w:rPr>
          <w:szCs w:val="24"/>
        </w:rPr>
        <w:t>norman</w:t>
      </w:r>
      <w:proofErr w:type="spellEnd"/>
      <w:r w:rsidRPr="00D902F3">
        <w:rPr>
          <w:szCs w:val="24"/>
        </w:rPr>
        <w:t xml:space="preserve"> 2017?). Empirical support for this 180° shift between memory encoding and retrieval has been recently found by </w:t>
      </w:r>
      <w:proofErr w:type="spellStart"/>
      <w:r w:rsidRPr="00D902F3">
        <w:rPr>
          <w:szCs w:val="24"/>
        </w:rPr>
        <w:t>Kerrén</w:t>
      </w:r>
      <w:proofErr w:type="spellEnd"/>
      <w:r w:rsidRPr="00D902F3">
        <w:rPr>
          <w:szCs w:val="24"/>
        </w:rPr>
        <w:t xml:space="preserve"> and </w:t>
      </w:r>
      <w:proofErr w:type="spellStart"/>
      <w:r w:rsidRPr="00D902F3">
        <w:rPr>
          <w:szCs w:val="24"/>
        </w:rPr>
        <w:t>collegues</w:t>
      </w:r>
      <w:proofErr w:type="spellEnd"/>
      <w:r w:rsidRPr="00D902F3">
        <w:rPr>
          <w:szCs w:val="24"/>
        </w:rPr>
        <w:t xml:space="preserve"> (</w:t>
      </w:r>
      <w:proofErr w:type="spellStart"/>
      <w:r w:rsidRPr="00D902F3">
        <w:rPr>
          <w:szCs w:val="24"/>
        </w:rPr>
        <w:t>Kerrén</w:t>
      </w:r>
      <w:proofErr w:type="spellEnd"/>
      <w:r w:rsidRPr="00D902F3">
        <w:rPr>
          <w:szCs w:val="24"/>
        </w:rPr>
        <w:t xml:space="preserve"> et al., 2018, current biology, xx; </w:t>
      </w:r>
      <w:proofErr w:type="spellStart"/>
      <w:r w:rsidRPr="00D902F3">
        <w:rPr>
          <w:szCs w:val="24"/>
        </w:rPr>
        <w:t>Kerrén</w:t>
      </w:r>
      <w:proofErr w:type="spellEnd"/>
      <w:r w:rsidRPr="00D902F3">
        <w:rPr>
          <w:szCs w:val="24"/>
        </w:rPr>
        <w:t xml:space="preserve"> et al., </w:t>
      </w:r>
      <w:del w:id="26" w:author="Simon Hanslmayr" w:date="2023-01-24T17:23:00Z">
        <w:r w:rsidRPr="00D902F3" w:rsidDel="003A2C5A">
          <w:rPr>
            <w:szCs w:val="24"/>
          </w:rPr>
          <w:delText xml:space="preserve">biorxiv </w:delText>
        </w:r>
      </w:del>
      <w:proofErr w:type="spellStart"/>
      <w:ins w:id="27" w:author="Simon Hanslmayr" w:date="2023-01-24T17:23:00Z">
        <w:r w:rsidR="003A2C5A">
          <w:rPr>
            <w:szCs w:val="24"/>
          </w:rPr>
          <w:t>eLife</w:t>
        </w:r>
        <w:proofErr w:type="spellEnd"/>
        <w:r w:rsidR="003A2C5A">
          <w:rPr>
            <w:szCs w:val="24"/>
          </w:rPr>
          <w:t xml:space="preserve"> </w:t>
        </w:r>
      </w:ins>
      <w:r w:rsidRPr="00D902F3">
        <w:rPr>
          <w:szCs w:val="24"/>
        </w:rPr>
        <w:t>xx).</w:t>
      </w:r>
      <w:r w:rsidR="00D521DD">
        <w:rPr>
          <w:szCs w:val="24"/>
        </w:rPr>
        <w:t xml:space="preserve"> </w:t>
      </w:r>
    </w:p>
    <w:p w14:paraId="5A9C37B9" w14:textId="33EE15B2" w:rsidR="00320506" w:rsidRDefault="00320506" w:rsidP="00D902F3">
      <w:pPr>
        <w:rPr>
          <w:szCs w:val="24"/>
        </w:rPr>
      </w:pPr>
      <w:r w:rsidRPr="00320506">
        <w:rPr>
          <w:szCs w:val="24"/>
        </w:rPr>
        <w:t>The relation between single neuron firing and ongoing theta oscillation contains more information tha</w:t>
      </w:r>
      <w:r>
        <w:rPr>
          <w:szCs w:val="24"/>
        </w:rPr>
        <w:t>n</w:t>
      </w:r>
      <w:r w:rsidRPr="00320506">
        <w:rPr>
          <w:szCs w:val="24"/>
        </w:rPr>
        <w:t xml:space="preserve"> the neural firing alone. Place cells in the hippocampus are neurons that code for specific spatial locations. As rodents move towards a location, a place cell fires at increasingly earlier phases of the ongoing theta oscillation. One can therefore decode the position of </w:t>
      </w:r>
      <w:proofErr w:type="spellStart"/>
      <w:r w:rsidRPr="00320506">
        <w:rPr>
          <w:szCs w:val="24"/>
        </w:rPr>
        <w:t>of</w:t>
      </w:r>
      <w:proofErr w:type="spellEnd"/>
      <w:r w:rsidRPr="00320506">
        <w:rPr>
          <w:szCs w:val="24"/>
        </w:rPr>
        <w:t xml:space="preserve"> the rodent in relation to a place by combining the theta phase and the neural firing</w:t>
      </w:r>
      <w:r>
        <w:rPr>
          <w:szCs w:val="24"/>
        </w:rPr>
        <w:t xml:space="preserve"> </w:t>
      </w:r>
      <w:r w:rsidRPr="00D902F3">
        <w:rPr>
          <w:szCs w:val="24"/>
        </w:rPr>
        <w:t>(Josh 2007 paper</w:t>
      </w:r>
      <w:r>
        <w:rPr>
          <w:szCs w:val="24"/>
        </w:rPr>
        <w:t>??</w:t>
      </w:r>
      <w:r w:rsidRPr="00D902F3">
        <w:rPr>
          <w:szCs w:val="24"/>
        </w:rPr>
        <w:t xml:space="preserve">, </w:t>
      </w:r>
      <w:proofErr w:type="spellStart"/>
      <w:r w:rsidRPr="00D902F3">
        <w:rPr>
          <w:szCs w:val="24"/>
        </w:rPr>
        <w:t>o</w:t>
      </w:r>
      <w:r w:rsidR="00AC3254">
        <w:rPr>
          <w:szCs w:val="24"/>
        </w:rPr>
        <w:t>’</w:t>
      </w:r>
      <w:r w:rsidRPr="00D902F3">
        <w:rPr>
          <w:szCs w:val="24"/>
        </w:rPr>
        <w:t>keefe</w:t>
      </w:r>
      <w:proofErr w:type="spellEnd"/>
      <w:r w:rsidRPr="00D902F3">
        <w:rPr>
          <w:szCs w:val="24"/>
        </w:rPr>
        <w:t xml:space="preserve"> phase precession paper, </w:t>
      </w:r>
      <w:proofErr w:type="spellStart"/>
      <w:r w:rsidRPr="00D902F3">
        <w:rPr>
          <w:szCs w:val="24"/>
        </w:rPr>
        <w:t>huxter</w:t>
      </w:r>
      <w:proofErr w:type="spellEnd"/>
      <w:r w:rsidRPr="00D902F3">
        <w:rPr>
          <w:szCs w:val="24"/>
        </w:rPr>
        <w:t xml:space="preserve"> et al, 2003 &lt;-xx)</w:t>
      </w:r>
      <w:r w:rsidRPr="00320506">
        <w:rPr>
          <w:szCs w:val="24"/>
        </w:rPr>
        <w:t>. In humans a stronger spike-theta coupling (</w:t>
      </w:r>
      <w:proofErr w:type="spellStart"/>
      <w:r w:rsidRPr="00320506">
        <w:rPr>
          <w:szCs w:val="24"/>
        </w:rPr>
        <w:t>Rutishauser</w:t>
      </w:r>
      <w:proofErr w:type="spellEnd"/>
      <w:r w:rsidRPr="00320506">
        <w:rPr>
          <w:szCs w:val="24"/>
        </w:rPr>
        <w:t xml:space="preserve"> nature 2010 xx) as well as neurons locking to faster theta oscillations (Roux xx) predicts successful memory.</w:t>
      </w:r>
    </w:p>
    <w:p w14:paraId="2121F62E" w14:textId="0C4557BF" w:rsidR="00A4600B" w:rsidRPr="00D902F3" w:rsidRDefault="00320506" w:rsidP="005E3216">
      <w:pPr>
        <w:rPr>
          <w:szCs w:val="24"/>
        </w:rPr>
      </w:pPr>
      <w:r>
        <w:rPr>
          <w:szCs w:val="24"/>
        </w:rPr>
        <w:t>Importantly, r</w:t>
      </w:r>
      <w:r w:rsidRPr="00D902F3">
        <w:rPr>
          <w:szCs w:val="24"/>
        </w:rPr>
        <w:t>ecent findings suggest that there are two distinct theta rhythms governing the human hippocampus: a slow (2-5 Hz) and a fast (5-9 Hz) oscillation (xx).</w:t>
      </w:r>
    </w:p>
    <w:p w14:paraId="3A3CF3DE" w14:textId="54A4AC23" w:rsidR="00320506" w:rsidRDefault="005E3216" w:rsidP="00470B02">
      <w:pPr>
        <w:ind w:firstLine="720"/>
        <w:rPr>
          <w:szCs w:val="24"/>
        </w:rPr>
      </w:pPr>
      <w:r w:rsidRPr="005E3216">
        <w:rPr>
          <w:szCs w:val="24"/>
        </w:rPr>
        <w:t>We therefore hypothesized that (</w:t>
      </w:r>
      <w:proofErr w:type="spellStart"/>
      <w:r w:rsidRPr="005E3216">
        <w:rPr>
          <w:szCs w:val="24"/>
        </w:rPr>
        <w:t>i</w:t>
      </w:r>
      <w:proofErr w:type="spellEnd"/>
      <w:r w:rsidRPr="005E3216">
        <w:rPr>
          <w:szCs w:val="24"/>
        </w:rPr>
        <w:t>) later remembered episodes show a shift in the aperiodic power</w:t>
      </w:r>
      <w:r>
        <w:rPr>
          <w:szCs w:val="24"/>
        </w:rPr>
        <w:t xml:space="preserve"> </w:t>
      </w:r>
      <w:r w:rsidRPr="005E3216">
        <w:rPr>
          <w:szCs w:val="24"/>
        </w:rPr>
        <w:t xml:space="preserve">spectrum and an accompanying increase in oscillatory </w:t>
      </w:r>
      <w:commentRangeStart w:id="28"/>
      <w:r w:rsidRPr="005E3216">
        <w:rPr>
          <w:szCs w:val="24"/>
        </w:rPr>
        <w:t xml:space="preserve">fast and slow theta </w:t>
      </w:r>
      <w:commentRangeEnd w:id="28"/>
      <w:r w:rsidR="003F0B42">
        <w:rPr>
          <w:rStyle w:val="CommentReference"/>
        </w:rPr>
        <w:commentReference w:id="28"/>
      </w:r>
      <w:r w:rsidRPr="005E3216">
        <w:rPr>
          <w:szCs w:val="24"/>
        </w:rPr>
        <w:t>power in comparison to later forgotten episodes.</w:t>
      </w:r>
      <w:r>
        <w:rPr>
          <w:szCs w:val="24"/>
        </w:rPr>
        <w:t xml:space="preserve"> </w:t>
      </w:r>
      <w:r w:rsidRPr="005E3216">
        <w:rPr>
          <w:szCs w:val="24"/>
        </w:rPr>
        <w:t>(ii) We also expected this change in aperiodic and periodic activity to manifest when comparing episodes in which ESNs reinstate their firing rate (as described in Chapter 1) and episodes which are not reinstated.</w:t>
      </w:r>
      <w:r>
        <w:rPr>
          <w:szCs w:val="24"/>
        </w:rPr>
        <w:t xml:space="preserve"> </w:t>
      </w:r>
      <w:r w:rsidRPr="005E3216">
        <w:rPr>
          <w:szCs w:val="24"/>
        </w:rPr>
        <w:t>(iii) We hypothesized that neurons, particularly ESNs, fire at distinct slow and fast theta phases during the encoding and retrieval of episodic memories, and that there is a substantial phase offset between encoding and retrieval.</w:t>
      </w:r>
    </w:p>
    <w:p w14:paraId="7B28A09D" w14:textId="21470148" w:rsidR="007D3B83" w:rsidRDefault="007D3B83" w:rsidP="00470B02">
      <w:pPr>
        <w:ind w:firstLine="720"/>
        <w:rPr>
          <w:i/>
          <w:iCs/>
          <w:szCs w:val="24"/>
        </w:rPr>
      </w:pPr>
      <w:r>
        <w:rPr>
          <w:i/>
          <w:iCs/>
          <w:szCs w:val="24"/>
        </w:rPr>
        <w:br w:type="page"/>
      </w:r>
    </w:p>
    <w:p w14:paraId="400CD313" w14:textId="77777777" w:rsidR="007D3B83" w:rsidRPr="001840C2" w:rsidRDefault="007D3B83" w:rsidP="007D3B83">
      <w:pPr>
        <w:spacing w:after="160" w:line="259" w:lineRule="auto"/>
      </w:pPr>
      <w:r w:rsidRPr="001840C2">
        <w:lastRenderedPageBreak/>
        <w:t>Materials and Methods</w:t>
      </w:r>
    </w:p>
    <w:p w14:paraId="470A5505" w14:textId="77777777" w:rsidR="007D3B83" w:rsidRPr="001840C2" w:rsidRDefault="007D3B83" w:rsidP="007D3B83">
      <w:pPr>
        <w:pStyle w:val="SMSubheading"/>
        <w:rPr>
          <w:szCs w:val="24"/>
          <w:u w:val="single"/>
        </w:rPr>
      </w:pPr>
      <w:r w:rsidRPr="001840C2">
        <w:rPr>
          <w:szCs w:val="24"/>
          <w:u w:val="single"/>
        </w:rPr>
        <w:t>Procedure of memory experiment 1 and experiment 2</w:t>
      </w:r>
    </w:p>
    <w:p w14:paraId="726C87D7" w14:textId="77777777" w:rsidR="007D3B83" w:rsidRPr="001840C2" w:rsidRDefault="007D3B83" w:rsidP="007D3B83">
      <w:pPr>
        <w:pStyle w:val="SMText"/>
        <w:ind w:firstLine="0"/>
        <w:rPr>
          <w:szCs w:val="24"/>
        </w:rPr>
      </w:pPr>
      <w:commentRangeStart w:id="29"/>
      <w:commentRangeStart w:id="30"/>
      <w:r w:rsidRPr="001840C2">
        <w:rPr>
          <w:szCs w:val="24"/>
        </w:rPr>
        <w:t>See above.</w:t>
      </w:r>
      <w:commentRangeEnd w:id="29"/>
      <w:r w:rsidR="00320506">
        <w:rPr>
          <w:rStyle w:val="CommentReference"/>
        </w:rPr>
        <w:commentReference w:id="29"/>
      </w:r>
      <w:commentRangeEnd w:id="30"/>
      <w:r w:rsidR="00933E77">
        <w:rPr>
          <w:rStyle w:val="CommentReference"/>
        </w:rPr>
        <w:commentReference w:id="30"/>
      </w:r>
    </w:p>
    <w:p w14:paraId="48A439F1" w14:textId="77777777" w:rsidR="007D3B83" w:rsidRPr="001840C2" w:rsidRDefault="007D3B83" w:rsidP="007D3B83">
      <w:pPr>
        <w:pStyle w:val="SMText"/>
        <w:ind w:firstLine="0"/>
        <w:rPr>
          <w:szCs w:val="24"/>
        </w:rPr>
      </w:pPr>
    </w:p>
    <w:p w14:paraId="5F4FAFAF" w14:textId="77777777" w:rsidR="007D3B83" w:rsidRPr="001840C2" w:rsidRDefault="007D3B83" w:rsidP="007D3B83">
      <w:pPr>
        <w:pStyle w:val="SMText"/>
        <w:ind w:firstLine="0"/>
        <w:rPr>
          <w:szCs w:val="24"/>
          <w:u w:val="single"/>
          <w:lang w:val="en-GB"/>
        </w:rPr>
      </w:pPr>
      <w:r w:rsidRPr="001840C2">
        <w:rPr>
          <w:szCs w:val="24"/>
          <w:u w:val="single"/>
          <w:lang w:val="en-GB"/>
        </w:rPr>
        <w:t>Participants</w:t>
      </w:r>
    </w:p>
    <w:p w14:paraId="0F13C450" w14:textId="77777777" w:rsidR="007D3B83" w:rsidRPr="001840C2" w:rsidRDefault="007D3B83" w:rsidP="007D3B83">
      <w:pPr>
        <w:pStyle w:val="SMText"/>
        <w:ind w:firstLine="0"/>
        <w:rPr>
          <w:szCs w:val="24"/>
        </w:rPr>
      </w:pPr>
      <w:r w:rsidRPr="001840C2">
        <w:rPr>
          <w:szCs w:val="24"/>
        </w:rPr>
        <w:t>See above.</w:t>
      </w:r>
    </w:p>
    <w:p w14:paraId="045EEE95" w14:textId="77777777" w:rsidR="007D3B83" w:rsidRPr="001840C2" w:rsidRDefault="007D3B83" w:rsidP="007D3B83">
      <w:pPr>
        <w:pStyle w:val="SMText"/>
        <w:rPr>
          <w:szCs w:val="24"/>
          <w:lang w:val="en-GB"/>
        </w:rPr>
      </w:pPr>
    </w:p>
    <w:p w14:paraId="48F3827A" w14:textId="77777777" w:rsidR="007D3B83" w:rsidRPr="001840C2" w:rsidRDefault="007D3B83" w:rsidP="007D3B83">
      <w:pPr>
        <w:pStyle w:val="SMText"/>
        <w:ind w:firstLine="0"/>
        <w:rPr>
          <w:szCs w:val="24"/>
          <w:u w:val="single"/>
          <w:lang w:val="en-GB"/>
        </w:rPr>
      </w:pPr>
      <w:r w:rsidRPr="001840C2">
        <w:rPr>
          <w:szCs w:val="24"/>
          <w:u w:val="single"/>
          <w:lang w:val="en-GB"/>
        </w:rPr>
        <w:t>Ethical approval</w:t>
      </w:r>
    </w:p>
    <w:p w14:paraId="40E14C93" w14:textId="77777777" w:rsidR="007D3B83" w:rsidRPr="001840C2" w:rsidRDefault="007D3B83" w:rsidP="007D3B83">
      <w:pPr>
        <w:pStyle w:val="SMText"/>
        <w:ind w:firstLine="0"/>
        <w:rPr>
          <w:szCs w:val="24"/>
        </w:rPr>
      </w:pPr>
      <w:r w:rsidRPr="001840C2">
        <w:rPr>
          <w:szCs w:val="24"/>
        </w:rPr>
        <w:t>See above.</w:t>
      </w:r>
    </w:p>
    <w:p w14:paraId="1E437D78" w14:textId="77777777" w:rsidR="007D3B83" w:rsidRPr="001840C2" w:rsidRDefault="007D3B83" w:rsidP="007D3B83">
      <w:pPr>
        <w:pStyle w:val="SMText"/>
        <w:ind w:firstLine="0"/>
        <w:rPr>
          <w:szCs w:val="24"/>
        </w:rPr>
      </w:pPr>
    </w:p>
    <w:p w14:paraId="1E3124CF" w14:textId="77777777" w:rsidR="007D3B83" w:rsidRPr="001840C2" w:rsidRDefault="007D3B83" w:rsidP="007D3B83">
      <w:pPr>
        <w:pStyle w:val="SMText"/>
        <w:ind w:firstLine="0"/>
        <w:rPr>
          <w:szCs w:val="24"/>
          <w:u w:val="single"/>
          <w:lang w:val="en-GB"/>
        </w:rPr>
      </w:pPr>
      <w:r w:rsidRPr="001840C2">
        <w:rPr>
          <w:szCs w:val="24"/>
          <w:u w:val="single"/>
          <w:lang w:val="en-GB"/>
        </w:rPr>
        <w:t xml:space="preserve">Behavioural analysis </w:t>
      </w:r>
    </w:p>
    <w:p w14:paraId="5E5DE639" w14:textId="77777777" w:rsidR="007D3B83" w:rsidRDefault="007D3B83" w:rsidP="007D3B83">
      <w:pPr>
        <w:pStyle w:val="SMText"/>
        <w:ind w:firstLine="0"/>
        <w:rPr>
          <w:b/>
          <w:szCs w:val="24"/>
        </w:rPr>
      </w:pPr>
      <w:r w:rsidRPr="001840C2">
        <w:rPr>
          <w:szCs w:val="24"/>
        </w:rPr>
        <w:t>See Above.</w:t>
      </w:r>
    </w:p>
    <w:p w14:paraId="53560E6B" w14:textId="77777777" w:rsidR="007D3B83" w:rsidRPr="001840C2" w:rsidRDefault="007D3B83" w:rsidP="007D3B83">
      <w:pPr>
        <w:pStyle w:val="SMText"/>
        <w:ind w:firstLine="0"/>
        <w:rPr>
          <w:b/>
          <w:szCs w:val="24"/>
        </w:rPr>
      </w:pPr>
    </w:p>
    <w:p w14:paraId="2774066C" w14:textId="77777777" w:rsidR="007D3B83" w:rsidRPr="001840C2" w:rsidRDefault="007D3B83" w:rsidP="007D3B83">
      <w:pPr>
        <w:pStyle w:val="SMText"/>
        <w:ind w:firstLine="0"/>
        <w:rPr>
          <w:szCs w:val="24"/>
          <w:u w:val="single"/>
          <w:lang w:val="en-GB"/>
        </w:rPr>
      </w:pPr>
      <w:r w:rsidRPr="001840C2">
        <w:rPr>
          <w:szCs w:val="24"/>
          <w:u w:val="single"/>
          <w:lang w:val="en-GB"/>
        </w:rPr>
        <w:t>Co-Registering</w:t>
      </w:r>
    </w:p>
    <w:p w14:paraId="29273820" w14:textId="77777777" w:rsidR="007D3B83" w:rsidRPr="001840C2" w:rsidRDefault="007D3B83" w:rsidP="007D3B83">
      <w:pPr>
        <w:pStyle w:val="SMText"/>
        <w:ind w:firstLine="0"/>
        <w:rPr>
          <w:szCs w:val="24"/>
        </w:rPr>
      </w:pPr>
      <w:r w:rsidRPr="001840C2">
        <w:rPr>
          <w:szCs w:val="24"/>
        </w:rPr>
        <w:t>See Above.</w:t>
      </w:r>
    </w:p>
    <w:p w14:paraId="60A0E3C3" w14:textId="77777777" w:rsidR="007D3B83" w:rsidRPr="001840C2" w:rsidRDefault="007D3B83" w:rsidP="007D3B83">
      <w:pPr>
        <w:pStyle w:val="SMText"/>
        <w:ind w:firstLine="0"/>
        <w:rPr>
          <w:szCs w:val="24"/>
          <w:lang w:val="en-GB"/>
        </w:rPr>
      </w:pPr>
    </w:p>
    <w:p w14:paraId="174E9C44" w14:textId="77777777" w:rsidR="007D3B83" w:rsidRPr="001840C2" w:rsidRDefault="007D3B83" w:rsidP="007D3B83">
      <w:pPr>
        <w:pStyle w:val="SMText"/>
        <w:ind w:firstLine="0"/>
        <w:rPr>
          <w:szCs w:val="24"/>
          <w:u w:val="single"/>
          <w:lang w:val="en-GB"/>
        </w:rPr>
      </w:pPr>
      <w:r w:rsidRPr="001840C2">
        <w:rPr>
          <w:szCs w:val="24"/>
          <w:u w:val="single"/>
          <w:lang w:val="en-GB"/>
        </w:rPr>
        <w:t>Recording System and Electrodes</w:t>
      </w:r>
    </w:p>
    <w:p w14:paraId="3DCD89CF" w14:textId="77777777" w:rsidR="007D3B83" w:rsidRPr="001840C2" w:rsidRDefault="007D3B83" w:rsidP="007D3B83">
      <w:pPr>
        <w:pStyle w:val="SMText"/>
        <w:ind w:firstLine="0"/>
        <w:rPr>
          <w:szCs w:val="24"/>
        </w:rPr>
      </w:pPr>
      <w:r w:rsidRPr="001840C2">
        <w:rPr>
          <w:szCs w:val="24"/>
        </w:rPr>
        <w:t>See above.</w:t>
      </w:r>
    </w:p>
    <w:p w14:paraId="112CB161" w14:textId="77777777" w:rsidR="007D3B83" w:rsidRPr="001840C2" w:rsidRDefault="007D3B83" w:rsidP="007D3B83">
      <w:pPr>
        <w:pStyle w:val="SMText"/>
        <w:ind w:firstLine="0"/>
        <w:rPr>
          <w:szCs w:val="24"/>
        </w:rPr>
      </w:pPr>
    </w:p>
    <w:p w14:paraId="7A9D8E48" w14:textId="77777777" w:rsidR="007D3B83" w:rsidRPr="001840C2" w:rsidRDefault="007D3B83" w:rsidP="007D3B83">
      <w:pPr>
        <w:pStyle w:val="SMText"/>
        <w:ind w:firstLine="0"/>
        <w:rPr>
          <w:szCs w:val="24"/>
          <w:u w:val="single"/>
          <w:lang w:val="en-GB"/>
        </w:rPr>
      </w:pPr>
      <w:r w:rsidRPr="001840C2">
        <w:rPr>
          <w:szCs w:val="24"/>
          <w:u w:val="single"/>
          <w:lang w:val="en-GB"/>
        </w:rPr>
        <w:t>Statistical analysis</w:t>
      </w:r>
    </w:p>
    <w:p w14:paraId="09685B44" w14:textId="77777777" w:rsidR="007D3B83" w:rsidRPr="001840C2" w:rsidRDefault="007D3B83" w:rsidP="007D3B83">
      <w:pPr>
        <w:pStyle w:val="SMText"/>
        <w:ind w:firstLine="0"/>
        <w:rPr>
          <w:szCs w:val="24"/>
          <w:lang w:val="en-GB"/>
        </w:rPr>
      </w:pPr>
      <w:r w:rsidRPr="001840C2">
        <w:rPr>
          <w:szCs w:val="24"/>
          <w:lang w:val="en-GB"/>
        </w:rPr>
        <w:t xml:space="preserve">All statistical analyses were conducted using MATLAB R2020a on a computer running Windows 10 Enterprise. The significance threshold for all statistical tests was set at 0.05. </w:t>
      </w:r>
      <w:r w:rsidRPr="001840C2">
        <w:rPr>
          <w:szCs w:val="24"/>
        </w:rPr>
        <w:t xml:space="preserve">Unless specified otherwise, </w:t>
      </w:r>
      <w:r w:rsidRPr="001840C2">
        <w:rPr>
          <w:szCs w:val="24"/>
          <w:lang w:val="en-GB"/>
        </w:rPr>
        <w:t xml:space="preserve">all permutation tests were implemented with </w:t>
      </w:r>
      <w:r w:rsidRPr="001840C2">
        <w:rPr>
          <w:i/>
          <w:iCs/>
          <w:szCs w:val="24"/>
          <w:lang w:val="en-GB"/>
        </w:rPr>
        <w:t>N</w:t>
      </w:r>
      <w:r w:rsidRPr="001840C2">
        <w:rPr>
          <w:szCs w:val="24"/>
          <w:lang w:val="en-GB"/>
        </w:rPr>
        <w:t xml:space="preserve"> = 1,000 random draws.</w:t>
      </w:r>
    </w:p>
    <w:p w14:paraId="038203F8" w14:textId="77777777" w:rsidR="007D3B83" w:rsidRPr="001840C2" w:rsidRDefault="007D3B83" w:rsidP="007D3B83">
      <w:pPr>
        <w:pStyle w:val="SMText"/>
        <w:ind w:firstLine="0"/>
        <w:rPr>
          <w:szCs w:val="24"/>
          <w:lang w:val="en-GB"/>
        </w:rPr>
      </w:pPr>
    </w:p>
    <w:p w14:paraId="2DDEE06A" w14:textId="77777777" w:rsidR="007D3B83" w:rsidRPr="001840C2" w:rsidRDefault="007D3B83" w:rsidP="007D3B83">
      <w:pPr>
        <w:pStyle w:val="SMText"/>
        <w:ind w:firstLine="0"/>
        <w:rPr>
          <w:szCs w:val="24"/>
          <w:u w:val="single"/>
          <w:lang w:val="en-GB"/>
        </w:rPr>
      </w:pPr>
      <w:r w:rsidRPr="001840C2">
        <w:rPr>
          <w:szCs w:val="24"/>
          <w:u w:val="single"/>
          <w:lang w:val="en-GB"/>
        </w:rPr>
        <w:t>Identification of Episode Specific Neurons (ESNs)</w:t>
      </w:r>
    </w:p>
    <w:p w14:paraId="5A541980" w14:textId="77777777" w:rsidR="007D3B83" w:rsidRPr="001840C2" w:rsidRDefault="007D3B83" w:rsidP="007D3B83">
      <w:pPr>
        <w:pStyle w:val="SMText"/>
        <w:ind w:firstLine="0"/>
        <w:rPr>
          <w:szCs w:val="24"/>
        </w:rPr>
      </w:pPr>
      <w:r w:rsidRPr="001840C2">
        <w:rPr>
          <w:szCs w:val="24"/>
        </w:rPr>
        <w:t>See above.</w:t>
      </w:r>
    </w:p>
    <w:p w14:paraId="676318EB" w14:textId="6ADC99C8" w:rsidR="007D3B83" w:rsidRDefault="007D3B83" w:rsidP="007D3B83">
      <w:pPr>
        <w:pStyle w:val="SMText"/>
        <w:ind w:firstLine="0"/>
        <w:rPr>
          <w:szCs w:val="24"/>
        </w:rPr>
      </w:pPr>
    </w:p>
    <w:p w14:paraId="2C047941" w14:textId="68CF968E" w:rsidR="008F3C52" w:rsidRDefault="008F3C52" w:rsidP="00470B02">
      <w:pPr>
        <w:pStyle w:val="SMSubheading"/>
      </w:pPr>
      <w:r>
        <w:t>Periodic and aperiodic theta analysis</w:t>
      </w:r>
    </w:p>
    <w:p w14:paraId="317DE6C0" w14:textId="77777777" w:rsidR="008F3C52" w:rsidRPr="008F3C52" w:rsidRDefault="008F3C52" w:rsidP="00470B02">
      <w:pPr>
        <w:pStyle w:val="SMText"/>
        <w:ind w:firstLine="0"/>
        <w:rPr>
          <w:szCs w:val="24"/>
        </w:rPr>
      </w:pPr>
      <w:r w:rsidRPr="008F3C52">
        <w:rPr>
          <w:szCs w:val="24"/>
        </w:rPr>
        <w:t xml:space="preserve">To investigate periodic (i.e., oscillatory) and aperiodic activity (i.e., 1/f activity), we first </w:t>
      </w:r>
      <w:proofErr w:type="spellStart"/>
      <w:r w:rsidRPr="008F3C52">
        <w:rPr>
          <w:szCs w:val="24"/>
        </w:rPr>
        <w:t>downsampled</w:t>
      </w:r>
      <w:proofErr w:type="spellEnd"/>
      <w:r w:rsidRPr="008F3C52">
        <w:rPr>
          <w:szCs w:val="24"/>
        </w:rPr>
        <w:t xml:space="preserve"> the LFP in every microwire to 1000 Hz and </w:t>
      </w:r>
      <w:proofErr w:type="spellStart"/>
      <w:r w:rsidRPr="008F3C52">
        <w:rPr>
          <w:szCs w:val="24"/>
        </w:rPr>
        <w:t>bandpassed</w:t>
      </w:r>
      <w:proofErr w:type="spellEnd"/>
      <w:r w:rsidRPr="008F3C52">
        <w:rPr>
          <w:szCs w:val="24"/>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w:t>
      </w:r>
      <w:r w:rsidRPr="008F3C52">
        <w:rPr>
          <w:szCs w:val="24"/>
        </w:rPr>
        <w:lastRenderedPageBreak/>
        <w:t xml:space="preserve">response at memory encoding and retrieval. In experiment 1, an episode was considered correctly remembered if the patient correctly chose two out of two associate images and labelled as forgotten if the patient indicated they do not remember any associates or if they chose no correct associate. </w:t>
      </w:r>
    </w:p>
    <w:p w14:paraId="460A1769" w14:textId="77777777" w:rsidR="008F3C52" w:rsidRPr="008F3C52" w:rsidRDefault="008F3C52" w:rsidP="008F3C52">
      <w:pPr>
        <w:pStyle w:val="SMText"/>
        <w:rPr>
          <w:szCs w:val="24"/>
        </w:rPr>
      </w:pPr>
      <w:r w:rsidRPr="008F3C52">
        <w:rPr>
          <w:szCs w:val="24"/>
        </w:rPr>
        <w:t>For each episode, we extracted the periodic and aperiodic part of the signal using the FOOOF implementation (</w:t>
      </w:r>
      <w:proofErr w:type="spellStart"/>
      <w:r w:rsidRPr="008F3C52">
        <w:rPr>
          <w:szCs w:val="24"/>
        </w:rPr>
        <w:t>Donogue</w:t>
      </w:r>
      <w:proofErr w:type="spellEnd"/>
      <w:r w:rsidRPr="008F3C52">
        <w:rPr>
          <w:szCs w:val="24"/>
        </w:rPr>
        <w:t xml:space="preserve"> xx) in Fieldtrip (xx) in a frequency range from 1 Hz to 200 Hz. We </w:t>
      </w:r>
      <w:proofErr w:type="spellStart"/>
      <w:r w:rsidRPr="008F3C52">
        <w:rPr>
          <w:szCs w:val="24"/>
        </w:rPr>
        <w:t>analysed</w:t>
      </w:r>
      <w:proofErr w:type="spellEnd"/>
      <w:r w:rsidRPr="008F3C52">
        <w:rPr>
          <w:szCs w:val="24"/>
        </w:rPr>
        <w:t xml:space="preserve"> two contrasts of the periodic and </w:t>
      </w:r>
      <w:proofErr w:type="spellStart"/>
      <w:r w:rsidRPr="008F3C52">
        <w:rPr>
          <w:szCs w:val="24"/>
        </w:rPr>
        <w:t>aperidic</w:t>
      </w:r>
      <w:proofErr w:type="spellEnd"/>
      <w:r w:rsidRPr="008F3C52">
        <w:rPr>
          <w:szCs w:val="24"/>
        </w:rPr>
        <w:t xml:space="preserve"> activity: (</w:t>
      </w:r>
      <w:proofErr w:type="spellStart"/>
      <w:r w:rsidRPr="008F3C52">
        <w:rPr>
          <w:szCs w:val="24"/>
        </w:rPr>
        <w:t>i</w:t>
      </w:r>
      <w:proofErr w:type="spellEnd"/>
      <w:r w:rsidRPr="008F3C52">
        <w:rPr>
          <w:szCs w:val="24"/>
        </w:rPr>
        <w:t xml:space="preserve">) reinstated episodes against non-reinstated episodes in microwires with ESNs, and (ii) correctly remembered episodes against forgotten episodes (excluding reinstated episodes). </w:t>
      </w:r>
    </w:p>
    <w:p w14:paraId="7ECFA1D2" w14:textId="159D4E8C" w:rsidR="008F3C52" w:rsidRDefault="008F3C52" w:rsidP="008F3C52">
      <w:pPr>
        <w:pStyle w:val="SMText"/>
        <w:ind w:firstLine="0"/>
        <w:rPr>
          <w:szCs w:val="24"/>
        </w:rPr>
      </w:pPr>
      <w:r w:rsidRPr="008F3C52">
        <w:rPr>
          <w:szCs w:val="24"/>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4EDAFC8B" w14:textId="77777777" w:rsidR="008F3C52" w:rsidRDefault="008F3C52" w:rsidP="008F3C52">
      <w:pPr>
        <w:pStyle w:val="SMText"/>
        <w:ind w:firstLine="0"/>
        <w:rPr>
          <w:szCs w:val="24"/>
        </w:rPr>
      </w:pPr>
    </w:p>
    <w:p w14:paraId="5FBFCBE8" w14:textId="77777777" w:rsidR="007D3B83" w:rsidRPr="001840C2" w:rsidRDefault="007D3B83" w:rsidP="007D3B83">
      <w:pPr>
        <w:pStyle w:val="SMSubheading"/>
      </w:pPr>
      <w:r>
        <w:t>Theta components and pre-processing</w:t>
      </w:r>
    </w:p>
    <w:p w14:paraId="5BFE69A2" w14:textId="77777777" w:rsidR="007D3B83" w:rsidRPr="001840C2" w:rsidRDefault="007D3B83" w:rsidP="007D3B83">
      <w:pPr>
        <w:pStyle w:val="SMText"/>
        <w:ind w:firstLine="0"/>
        <w:rPr>
          <w:szCs w:val="24"/>
        </w:rPr>
      </w:pPr>
      <w:r>
        <w:rPr>
          <w:szCs w:val="24"/>
        </w:rPr>
        <w:t>As a first step, w</w:t>
      </w:r>
      <w:r w:rsidRPr="001840C2">
        <w:rPr>
          <w:szCs w:val="24"/>
        </w:rPr>
        <w:t xml:space="preserve">e </w:t>
      </w:r>
      <w:proofErr w:type="spellStart"/>
      <w:r w:rsidRPr="001840C2">
        <w:rPr>
          <w:szCs w:val="24"/>
        </w:rPr>
        <w:t>downsampled</w:t>
      </w:r>
      <w:proofErr w:type="spellEnd"/>
      <w:r w:rsidRPr="001840C2">
        <w:rPr>
          <w:szCs w:val="24"/>
        </w:rPr>
        <w:t xml:space="preserve"> the </w:t>
      </w:r>
      <w:r>
        <w:rPr>
          <w:szCs w:val="24"/>
        </w:rPr>
        <w:t xml:space="preserve">microwire </w:t>
      </w:r>
      <w:r w:rsidRPr="001840C2">
        <w:rPr>
          <w:szCs w:val="24"/>
        </w:rPr>
        <w:t xml:space="preserve">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w:t>
      </w:r>
      <w:proofErr w:type="spellStart"/>
      <w:r w:rsidRPr="001840C2">
        <w:rPr>
          <w:szCs w:val="24"/>
        </w:rPr>
        <w:t>eigendecomposition</w:t>
      </w:r>
      <w:proofErr w:type="spellEnd"/>
      <w:r w:rsidRPr="001840C2">
        <w:rPr>
          <w:szCs w:val="24"/>
        </w:rPr>
        <w:t xml:space="preserve"> (xx). </w:t>
      </w:r>
    </w:p>
    <w:p w14:paraId="4A274A56" w14:textId="114C5F52" w:rsidR="007D3B83" w:rsidRPr="001840C2" w:rsidRDefault="007D3B83" w:rsidP="007D3B83">
      <w:pPr>
        <w:pStyle w:val="SMText"/>
        <w:ind w:firstLine="0"/>
        <w:rPr>
          <w:szCs w:val="24"/>
        </w:rPr>
      </w:pPr>
      <w:r>
        <w:rPr>
          <w:szCs w:val="24"/>
        </w:rPr>
        <w:t>The g</w:t>
      </w:r>
      <w:r w:rsidRPr="001840C2">
        <w:rPr>
          <w:szCs w:val="24"/>
        </w:rPr>
        <w:t xml:space="preserve">eneralization of the </w:t>
      </w:r>
      <w:proofErr w:type="spellStart"/>
      <w:r w:rsidRPr="001840C2">
        <w:rPr>
          <w:szCs w:val="24"/>
        </w:rPr>
        <w:t>eigendecomposition</w:t>
      </w:r>
      <w:proofErr w:type="spellEnd"/>
      <w:r w:rsidRPr="001840C2">
        <w:rPr>
          <w:szCs w:val="24"/>
        </w:rPr>
        <w:t xml:space="preserve"> extends </w:t>
      </w:r>
      <w:r>
        <w:rPr>
          <w:szCs w:val="24"/>
        </w:rPr>
        <w:t xml:space="preserve">the </w:t>
      </w:r>
      <w:proofErr w:type="spellStart"/>
      <w:r>
        <w:rPr>
          <w:szCs w:val="24"/>
        </w:rPr>
        <w:t>eigendecomposition</w:t>
      </w:r>
      <w:proofErr w:type="spellEnd"/>
      <w:r w:rsidRPr="001840C2">
        <w:rPr>
          <w:szCs w:val="24"/>
        </w:rPr>
        <w:t xml:space="preserve"> to </w:t>
      </w:r>
      <w:r>
        <w:rPr>
          <w:szCs w:val="24"/>
        </w:rPr>
        <w:t xml:space="preserve">a case with </w:t>
      </w:r>
      <w:r w:rsidRPr="001840C2">
        <w:rPr>
          <w:szCs w:val="24"/>
        </w:rPr>
        <w:t xml:space="preserve">two square matrices. For </w:t>
      </w:r>
      <w:r>
        <w:rPr>
          <w:szCs w:val="24"/>
        </w:rPr>
        <w:t>an</w:t>
      </w:r>
      <w:r w:rsidRPr="001840C2">
        <w:rPr>
          <w:szCs w:val="24"/>
        </w:rPr>
        <w:t xml:space="preserve"> eigenvalue</w:t>
      </w:r>
      <w:r w:rsidR="005A3EFE">
        <w:rPr>
          <w:szCs w:val="24"/>
        </w:rPr>
        <w:t xml:space="preserve"> </w:t>
      </w:r>
      <w:r w:rsidRPr="001840C2">
        <w:rPr>
          <w:szCs w:val="24"/>
        </w:rPr>
        <w:t>decomposition</w:t>
      </w:r>
      <w:r>
        <w:rPr>
          <w:szCs w:val="24"/>
        </w:rPr>
        <w:t xml:space="preserve"> with a singular square matrix</w:t>
      </w:r>
      <w:r w:rsidRPr="001840C2">
        <w:rPr>
          <w:szCs w:val="24"/>
        </w:rPr>
        <w:t>, the eigenvector with the highest eigenvalue accounts for the maximal variance in the underlying square matrix and is pairwise orthogonal to the other eigenvectors.</w:t>
      </w:r>
    </w:p>
    <w:p w14:paraId="363A9712" w14:textId="4D1D68CA" w:rsidR="007D3B83" w:rsidRPr="001840C2" w:rsidRDefault="007D3B83" w:rsidP="007D3B83">
      <w:pPr>
        <w:pStyle w:val="SMText"/>
        <w:ind w:firstLine="0"/>
        <w:rPr>
          <w:szCs w:val="24"/>
        </w:rPr>
      </w:pPr>
      <w:r>
        <w:rPr>
          <w:szCs w:val="24"/>
        </w:rPr>
        <w:t>In contrast</w:t>
      </w:r>
      <w:r w:rsidRPr="001840C2">
        <w:rPr>
          <w:szCs w:val="24"/>
        </w:rPr>
        <w:t xml:space="preserve">, the eigenvector with the highest eigenvalue in a generalized </w:t>
      </w:r>
      <w:proofErr w:type="spellStart"/>
      <w:r w:rsidRPr="001840C2">
        <w:rPr>
          <w:szCs w:val="24"/>
        </w:rPr>
        <w:t>eigendecomposition</w:t>
      </w:r>
      <w:proofErr w:type="spellEnd"/>
      <w:r w:rsidRPr="001840C2">
        <w:rPr>
          <w:szCs w:val="24"/>
        </w:rPr>
        <w:t xml:space="preserve"> can be understood as the filter that maximizes the difference between the two input matrices. The eigenvectors in a GED are independent, but not orthogonal. In practice when applied to two covariance matrices </w:t>
      </w:r>
      <w:r>
        <w:rPr>
          <w:szCs w:val="24"/>
        </w:rPr>
        <w:t>where one matrix</w:t>
      </w:r>
      <w:r w:rsidRPr="001840C2">
        <w:rPr>
          <w:szCs w:val="24"/>
        </w:rPr>
        <w:t xml:space="preserve"> represent</w:t>
      </w:r>
      <w:r>
        <w:rPr>
          <w:szCs w:val="24"/>
        </w:rPr>
        <w:t>s</w:t>
      </w:r>
      <w:r w:rsidRPr="001840C2">
        <w:rPr>
          <w:szCs w:val="24"/>
        </w:rPr>
        <w:t xml:space="preserve"> the broadband </w:t>
      </w:r>
      <w:r w:rsidR="0001673C" w:rsidRPr="001840C2">
        <w:rPr>
          <w:szCs w:val="24"/>
        </w:rPr>
        <w:t>activity</w:t>
      </w:r>
      <w:r w:rsidR="0001673C">
        <w:rPr>
          <w:szCs w:val="24"/>
        </w:rPr>
        <w:t xml:space="preserve"> </w:t>
      </w:r>
      <w:r w:rsidRPr="001840C2">
        <w:rPr>
          <w:szCs w:val="24"/>
        </w:rPr>
        <w:t xml:space="preserve">and </w:t>
      </w:r>
      <w:r>
        <w:rPr>
          <w:szCs w:val="24"/>
        </w:rPr>
        <w:t>the other matrix is generated using a</w:t>
      </w:r>
      <w:r w:rsidRPr="001840C2">
        <w:rPr>
          <w:szCs w:val="24"/>
        </w:rPr>
        <w:t xml:space="preserve"> narrowband signal the first eigenvector yields a spatial weighting that maximizes the narrowband activity and minimizes the broadband activity.</w:t>
      </w:r>
      <w:r>
        <w:rPr>
          <w:szCs w:val="24"/>
        </w:rPr>
        <w:t xml:space="preserve"> This eigenvector can be applied to the narrowband filtered multichannel data to generate a narrowband component (</w:t>
      </w:r>
      <w:r w:rsidRPr="001840C2">
        <w:rPr>
          <w:szCs w:val="24"/>
          <w:shd w:val="clear" w:color="auto" w:fill="FFFFFF"/>
        </w:rPr>
        <w:t>10.7554/eLife.21792 xx</w:t>
      </w:r>
      <w:r>
        <w:rPr>
          <w:szCs w:val="24"/>
          <w:shd w:val="clear" w:color="auto" w:fill="FFFFFF"/>
        </w:rPr>
        <w:t>).</w:t>
      </w:r>
    </w:p>
    <w:p w14:paraId="00C24CA2" w14:textId="6DD1F97B" w:rsidR="007D3B83" w:rsidRDefault="007D3B83" w:rsidP="007D3B83">
      <w:r w:rsidRPr="001840C2">
        <w:t xml:space="preserve">Based on previous literature (xx) we </w:t>
      </w:r>
      <w:r w:rsidR="0001673C">
        <w:t>computed</w:t>
      </w:r>
      <w:r w:rsidRPr="001840C2">
        <w:t xml:space="preserve"> a slower theta component in the frequency range of 2 Hz to 5 Hz and a second</w:t>
      </w:r>
      <w:r>
        <w:t>,</w:t>
      </w:r>
      <w:r w:rsidRPr="001840C2">
        <w:t xml:space="preserve"> faster component in the range of 5 Hz and 9 Hz. To </w:t>
      </w:r>
      <w:r w:rsidRPr="001840C2">
        <w:lastRenderedPageBreak/>
        <w:t xml:space="preserve">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w:t>
      </w:r>
      <w:proofErr w:type="spellStart"/>
      <w:r w:rsidRPr="001840C2">
        <w:t>eigendecomposition</w:t>
      </w:r>
      <w:proofErr w:type="spellEnd"/>
      <w:r w:rsidRPr="001840C2">
        <w:t xml:space="preserve"> of these two covariance matrices and used the eigenvector with the highest eigenvalue as a spatial filter for the narrowband filtered signal to generate a narrowband component. We </w:t>
      </w:r>
      <w:r>
        <w:t xml:space="preserve">then </w:t>
      </w:r>
      <w:r w:rsidRPr="001840C2">
        <w:t xml:space="preserve">applied the Hilbert transform to </w:t>
      </w:r>
      <w:r>
        <w:t xml:space="preserve">the narrowband component </w:t>
      </w:r>
      <w:r w:rsidR="005E3216" w:rsidRPr="001840C2">
        <w:t>to get</w:t>
      </w:r>
      <w:r w:rsidRPr="001840C2">
        <w:t xml:space="preserve"> the analytic signal.</w:t>
      </w:r>
    </w:p>
    <w:p w14:paraId="39029415" w14:textId="77777777" w:rsidR="007D3B83" w:rsidRDefault="007D3B83" w:rsidP="007D3B83"/>
    <w:p w14:paraId="32F7AA12" w14:textId="77777777" w:rsidR="007D3B83" w:rsidRPr="00D521DD" w:rsidRDefault="007D3B83" w:rsidP="007D3B83">
      <w:pPr>
        <w:pStyle w:val="SMSubheading"/>
      </w:pPr>
      <w:r w:rsidRPr="00D521DD">
        <w:t>Spike-field coupling to slow and fast theta</w:t>
      </w:r>
    </w:p>
    <w:p w14:paraId="62443B92" w14:textId="6DBCC9AB" w:rsidR="007D3B83" w:rsidRDefault="007D3B83" w:rsidP="007D3B83">
      <w:r w:rsidRPr="00D521DD">
        <w:t>We considered the spikes of neurons up to two seconds preceding the patient</w:t>
      </w:r>
      <w:r w:rsidR="00AC3254">
        <w:t>’</w:t>
      </w:r>
      <w:r w:rsidRPr="00D521DD">
        <w:t>s response during</w:t>
      </w:r>
      <w:r w:rsidRPr="001840C2">
        <w:t xml:space="preserve"> the encoding and retrieval of later remembered episodes. </w:t>
      </w:r>
      <w:r>
        <w:t xml:space="preserve">Each neuron had to contain at least 11 spikes within the time of interest to be included for further analysis. </w:t>
      </w:r>
      <w:r w:rsidRPr="001840C2">
        <w:t>We confined all spike-field analyses to spikes and LFPs that were recorded on the same Behnke-Fried electrode.</w:t>
      </w:r>
    </w:p>
    <w:p w14:paraId="6EAE315E" w14:textId="04AEDFB3" w:rsidR="007D3B83" w:rsidRDefault="007D3B83" w:rsidP="007D3B83">
      <w:pPr>
        <w:rPr>
          <w:szCs w:val="24"/>
        </w:rPr>
      </w:pPr>
      <w:r w:rsidRPr="00F526A5">
        <w:rPr>
          <w:szCs w:val="24"/>
        </w:rPr>
        <w:t xml:space="preserve">We first wanted to estimate phase preference during encoding and retrieval independently. To do this we identified the complex value at the time of each spike. We </w:t>
      </w:r>
      <w:r w:rsidR="001029D8">
        <w:rPr>
          <w:szCs w:val="24"/>
        </w:rPr>
        <w:t>subsequently</w:t>
      </w:r>
      <w:r w:rsidRPr="00F526A5">
        <w:rPr>
          <w:szCs w:val="24"/>
        </w:rPr>
        <w:t xml:space="preserve"> normalized each complex value and averaged across spikes. For each neuron with spikes within the time of interest we computed the prefe</w:t>
      </w:r>
      <w:r>
        <w:rPr>
          <w:szCs w:val="24"/>
        </w:rPr>
        <w:t>r</w:t>
      </w:r>
      <w:r w:rsidRPr="00F526A5">
        <w:rPr>
          <w:szCs w:val="24"/>
        </w:rPr>
        <w:t>red phase by computing the angle of this average complex number. To estimate phase preference across neurons we performed a Rayleigh test.</w:t>
      </w:r>
    </w:p>
    <w:p w14:paraId="2BA8E17B" w14:textId="0D8EDDAB" w:rsidR="007D3B83" w:rsidRDefault="007D3B83" w:rsidP="007D3B83">
      <w:pPr>
        <w:rPr>
          <w:szCs w:val="24"/>
        </w:rPr>
      </w:pPr>
      <w:r>
        <w:rPr>
          <w:szCs w:val="24"/>
        </w:rPr>
        <w:t>We next investigated whether there was a significant difference in the phase of the narrowband signal between spikes during encoding and retrieval for (</w:t>
      </w:r>
      <w:proofErr w:type="spellStart"/>
      <w:r>
        <w:rPr>
          <w:szCs w:val="24"/>
        </w:rPr>
        <w:t>i</w:t>
      </w:r>
      <w:proofErr w:type="spellEnd"/>
      <w:r>
        <w:rPr>
          <w:szCs w:val="24"/>
        </w:rPr>
        <w:t>) Episode Specific Neurons in trials that were later reinstated (</w:t>
      </w:r>
      <w:proofErr w:type="spellStart"/>
      <w:r>
        <w:rPr>
          <w:szCs w:val="24"/>
        </w:rPr>
        <w:t>rESN</w:t>
      </w:r>
      <w:proofErr w:type="spellEnd"/>
      <w:r>
        <w:rPr>
          <w:szCs w:val="24"/>
        </w:rPr>
        <w:t>), (ii) for Episode Specific neurons in trials that were later not reinstated (</w:t>
      </w:r>
      <w:proofErr w:type="spellStart"/>
      <w:r>
        <w:rPr>
          <w:szCs w:val="24"/>
        </w:rPr>
        <w:t>nESN</w:t>
      </w:r>
      <w:proofErr w:type="spellEnd"/>
      <w:r>
        <w:rPr>
          <w:szCs w:val="24"/>
        </w:rPr>
        <w:t xml:space="preserve">) and (iii) all other neurons (SU). To this end, we computed the cosine similarity between the complex value </w:t>
      </w:r>
      <w:r w:rsidR="00233560">
        <w:rPr>
          <w:szCs w:val="24"/>
        </w:rPr>
        <w:t>o</w:t>
      </w:r>
      <w:r>
        <w:rPr>
          <w:szCs w:val="24"/>
        </w:rPr>
        <w:t xml:space="preserve">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677B8E">
        <w:rPr>
          <w:i/>
          <w:iCs/>
          <w:szCs w:val="24"/>
        </w:rPr>
        <w:t>circ_mtest</w:t>
      </w:r>
      <w:proofErr w:type="spellEnd"/>
      <w:r>
        <w:rPr>
          <w:szCs w:val="24"/>
        </w:rPr>
        <w:t xml:space="preserve"> from the Circular Statistics Toolbox v1.21.0.0).</w:t>
      </w:r>
    </w:p>
    <w:p w14:paraId="079E7963" w14:textId="3E736EB9" w:rsidR="00C75F3B" w:rsidRDefault="00C75F3B" w:rsidP="007D3B83">
      <w:pPr>
        <w:rPr>
          <w:szCs w:val="24"/>
        </w:rPr>
      </w:pPr>
      <w:r w:rsidRPr="00C75F3B">
        <w:rPr>
          <w:szCs w:val="24"/>
        </w:rPr>
        <w:t xml:space="preserve">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w:t>
      </w:r>
      <w:r w:rsidRPr="00C75F3B">
        <w:rPr>
          <w:szCs w:val="24"/>
        </w:rPr>
        <w:lastRenderedPageBreak/>
        <w:t>at encoding and retrieval, as evidenced by a Rayleigh test.</w:t>
      </w:r>
      <w:r w:rsidR="00ED3D39">
        <w:rPr>
          <w:szCs w:val="24"/>
        </w:rPr>
        <w:t xml:space="preserve"> </w:t>
      </w:r>
      <w:r w:rsidR="000D01A2" w:rsidRPr="000D01A2">
        <w:rPr>
          <w:szCs w:val="24"/>
        </w:rPr>
        <w:t>We proceeded with this analysis only if we there were at least 11 eligible neurons</w:t>
      </w:r>
      <w:r w:rsidR="000D01A2">
        <w:rPr>
          <w:szCs w:val="24"/>
        </w:rPr>
        <w:t>.</w:t>
      </w:r>
    </w:p>
    <w:p w14:paraId="6D6B7D34" w14:textId="77777777" w:rsidR="000D01A2" w:rsidRDefault="000D01A2" w:rsidP="007D3B83">
      <w:pPr>
        <w:rPr>
          <w:szCs w:val="24"/>
        </w:rPr>
      </w:pPr>
    </w:p>
    <w:p w14:paraId="1989DA03" w14:textId="0F2768AF" w:rsidR="00B66183" w:rsidRDefault="00B66183" w:rsidP="00470B02">
      <w:r>
        <w:t>Results</w:t>
      </w:r>
    </w:p>
    <w:p w14:paraId="776E8C71" w14:textId="254CC08E" w:rsidR="0039462A" w:rsidRDefault="000B1D81" w:rsidP="0039462A">
      <w:r w:rsidRPr="000B1D81">
        <w:t xml:space="preserve">We studied recordings from two different experiments (experiment 1: 585 neurons and </w:t>
      </w:r>
      <w:r w:rsidR="009D36F7">
        <w:t>1011</w:t>
      </w:r>
      <w:r w:rsidR="009D36F7" w:rsidRPr="000B1D81">
        <w:t xml:space="preserve"> </w:t>
      </w:r>
      <w:r w:rsidRPr="000B1D81">
        <w:t>microwires in the hippocampus, 16 participants, 7 female; average age = 36.</w:t>
      </w:r>
      <w:r w:rsidR="000D01A2" w:rsidRPr="000B1D81">
        <w:t>1</w:t>
      </w:r>
      <w:r w:rsidR="000D01A2">
        <w:t>3</w:t>
      </w:r>
      <w:r w:rsidR="000D01A2" w:rsidRPr="000B1D81">
        <w:t xml:space="preserve"> </w:t>
      </w:r>
      <w:r w:rsidRPr="000B1D81">
        <w:t xml:space="preserve">years, from 26-53 years; experiment 2: 216 neurons and </w:t>
      </w:r>
      <w:r w:rsidR="009D36F7">
        <w:t>339</w:t>
      </w:r>
      <w:r w:rsidR="009D36F7" w:rsidRPr="000B1D81">
        <w:t xml:space="preserve"> </w:t>
      </w:r>
      <w:r w:rsidRPr="000B1D81">
        <w:t>microwires in the hippocampus, 14 participants, 7 female; average age = 33.</w:t>
      </w:r>
      <w:r w:rsidR="000D01A2" w:rsidRPr="000B1D81">
        <w:t>8</w:t>
      </w:r>
      <w:r w:rsidR="000D01A2">
        <w:t>6</w:t>
      </w:r>
      <w:r w:rsidR="000D01A2" w:rsidRPr="000B1D81">
        <w:t xml:space="preserve"> </w:t>
      </w:r>
      <w:r w:rsidRPr="000B1D81">
        <w:t>years, from 19-58 years). Patients were implanted with stereotactic Behnke-Fried depth electrodes while completing a memory association task (see xx).</w:t>
      </w:r>
      <w:r w:rsidR="009D36F7">
        <w:t xml:space="preserve"> </w:t>
      </w:r>
      <w:r w:rsidR="0039462A">
        <w:t xml:space="preserve">During </w:t>
      </w:r>
      <w:r w:rsidR="00B00A13">
        <w:t xml:space="preserve">the encoding phase of experiment 1 </w:t>
      </w:r>
      <w:r w:rsidR="0039462A">
        <w:t xml:space="preserve">patients were instructed to </w:t>
      </w:r>
      <w:r w:rsidR="00B00A13">
        <w:t xml:space="preserve">mentally </w:t>
      </w:r>
      <w:r w:rsidR="0039462A">
        <w:t xml:space="preserve">create a vivid story consisting of an animal cue and two associate images (two faces, two places, or a face and a place). </w:t>
      </w:r>
      <w:r w:rsidR="00100690">
        <w:t xml:space="preserve">There was only one </w:t>
      </w:r>
      <w:r w:rsidR="00B00A13">
        <w:t xml:space="preserve">associate image </w:t>
      </w:r>
      <w:r w:rsidR="00100690">
        <w:t xml:space="preserve">in experiment 2 </w:t>
      </w:r>
      <w:r w:rsidR="00B00A13">
        <w:t xml:space="preserve">and cue and associate could be either a face, a place, or an animal. Following a short distractor task where patients had to indicate whether a series of 15 numbers were odd or even </w:t>
      </w:r>
      <w:commentRangeStart w:id="31"/>
      <w:r w:rsidR="00B00A13">
        <w:t>the</w:t>
      </w:r>
      <w:commentRangeEnd w:id="31"/>
      <w:r w:rsidR="00641E7B">
        <w:rPr>
          <w:rStyle w:val="CommentReference"/>
        </w:rPr>
        <w:commentReference w:id="31"/>
      </w:r>
      <w:r w:rsidR="00B00A13">
        <w:t xml:space="preserve"> retrieval phase begun. During the retrieval phase the cue image was presented and the patient had to recall the associate image(s). Each episode was learned and retrieved only </w:t>
      </w:r>
      <w:r w:rsidR="00C95C3B">
        <w:t>once,</w:t>
      </w:r>
      <w:r w:rsidR="00B00A13">
        <w:t xml:space="preserve"> and the experiment was self-paced.</w:t>
      </w:r>
    </w:p>
    <w:p w14:paraId="46776C62" w14:textId="4A756448" w:rsidR="008F3C52" w:rsidRDefault="008F3C52" w:rsidP="0039462A"/>
    <w:p w14:paraId="79A927D9" w14:textId="2D2F9E00" w:rsidR="00DC0238" w:rsidRDefault="00DC0238" w:rsidP="00470B02">
      <w:pPr>
        <w:pStyle w:val="SMSubheading"/>
      </w:pPr>
      <w:commentRangeStart w:id="32"/>
      <w:commentRangeStart w:id="33"/>
      <w:r>
        <w:t>Periodic and aperiodic theta activity during correctly remembered and forgotten episodes</w:t>
      </w:r>
      <w:commentRangeEnd w:id="32"/>
      <w:r>
        <w:rPr>
          <w:rStyle w:val="CommentReference"/>
        </w:rPr>
        <w:commentReference w:id="32"/>
      </w:r>
      <w:commentRangeEnd w:id="33"/>
      <w:r w:rsidR="005A3EFE">
        <w:rPr>
          <w:rStyle w:val="CommentReference"/>
        </w:rPr>
        <w:commentReference w:id="33"/>
      </w:r>
    </w:p>
    <w:p w14:paraId="4B20F1C6" w14:textId="58501618" w:rsidR="009D36F7" w:rsidRPr="00470B02" w:rsidRDefault="009D36F7" w:rsidP="0039462A">
      <w:r>
        <w:t xml:space="preserve">The power spectrum can be separated into periodic and aperiodic components. The periodic components reflect true oscillations, while the aperiodic component is also referred to as 1/f </w:t>
      </w:r>
      <w:r w:rsidR="002A36E2">
        <w:t xml:space="preserve">and is assumed to reflect </w:t>
      </w:r>
      <w:r>
        <w:t>general excitability</w:t>
      </w:r>
      <w:r w:rsidR="00540553">
        <w:t xml:space="preserve"> (xx)</w:t>
      </w:r>
      <w:r>
        <w:t xml:space="preserve">. We separated periodic and aperiodic components in the microwire LFP using the FOOOF (xx) implementation available in </w:t>
      </w:r>
      <w:proofErr w:type="spellStart"/>
      <w:r>
        <w:t>FieldTrip</w:t>
      </w:r>
      <w:proofErr w:type="spellEnd"/>
      <w:r>
        <w:t xml:space="preserve"> (xx) over a range of 1 Hz to 200 Hz and contrasted activity of later remembered with later forgotten episodes during encoding and retrieval.</w:t>
      </w:r>
      <w:r w:rsidR="002A36E2">
        <w:t xml:space="preserve"> We found no significant differences in the aperiodic offset during encoding in experiment 1 (all </w:t>
      </w:r>
      <w:r w:rsidR="002A36E2" w:rsidRPr="00470B02">
        <w:rPr>
          <w:i/>
          <w:iCs/>
        </w:rPr>
        <w:t>p</w:t>
      </w:r>
      <w:r w:rsidR="002A36E2">
        <w:t xml:space="preserve"> &gt; 0.</w:t>
      </w:r>
      <w:r w:rsidR="008F6C7F">
        <w:t>54</w:t>
      </w:r>
      <w:r w:rsidR="002A36E2">
        <w:t xml:space="preserve">) or experiment 2 (all </w:t>
      </w:r>
      <w:r w:rsidR="002A36E2" w:rsidRPr="00470B02">
        <w:rPr>
          <w:i/>
          <w:iCs/>
        </w:rPr>
        <w:t>p</w:t>
      </w:r>
      <w:r w:rsidR="002A36E2">
        <w:t xml:space="preserve"> &gt; 0.55). However, </w:t>
      </w:r>
      <w:r w:rsidR="00846028">
        <w:t xml:space="preserve">during retrieval </w:t>
      </w:r>
      <w:r w:rsidR="005B1221">
        <w:t xml:space="preserve">there was a significantly larger offset and steepness in the aperiodic signal for later forgotten </w:t>
      </w:r>
      <w:r w:rsidR="00540553">
        <w:t>episodes</w:t>
      </w:r>
      <w:r w:rsidR="002A36E2">
        <w:t xml:space="preserve"> in </w:t>
      </w:r>
      <w:r w:rsidR="00E47F51">
        <w:t xml:space="preserve">both </w:t>
      </w:r>
      <w:r w:rsidR="002A36E2">
        <w:t>experiment 1 (</w:t>
      </w:r>
      <w:r w:rsidR="00540553">
        <w:t xml:space="preserve">offset: </w:t>
      </w:r>
      <w:r w:rsidR="002A36E2" w:rsidRPr="00470B02">
        <w:rPr>
          <w:i/>
          <w:iCs/>
        </w:rPr>
        <w:t>t</w:t>
      </w:r>
      <w:r w:rsidR="002A36E2" w:rsidRPr="00470B02">
        <w:rPr>
          <w:i/>
          <w:iCs/>
          <w:vertAlign w:val="subscript"/>
        </w:rPr>
        <w:t>offset</w:t>
      </w:r>
      <w:r w:rsidR="002A36E2">
        <w:rPr>
          <w:i/>
          <w:iCs/>
          <w:vertAlign w:val="subscript"/>
        </w:rPr>
        <w:t xml:space="preserve"> </w:t>
      </w:r>
      <w:r w:rsidR="002A36E2">
        <w:t xml:space="preserve">(341) = 3.13, </w:t>
      </w:r>
      <w:r w:rsidR="005B1221" w:rsidRPr="00470B02">
        <w:rPr>
          <w:i/>
          <w:iCs/>
        </w:rPr>
        <w:t>mean</w:t>
      </w:r>
      <w:r w:rsidR="005B1221" w:rsidRPr="00470B02">
        <w:rPr>
          <w:i/>
          <w:iCs/>
          <w:vertAlign w:val="subscript"/>
        </w:rPr>
        <w:t>remembered</w:t>
      </w:r>
      <w:r w:rsidR="005B1221">
        <w:t xml:space="preserve"> = 2.2</w:t>
      </w:r>
      <w:r w:rsidR="00FC1F90">
        <w:t>3</w:t>
      </w:r>
      <w:r w:rsidR="005B1221">
        <w:t xml:space="preserve"> (</w:t>
      </w:r>
      <w:r w:rsidR="005B1221" w:rsidRPr="00470B02">
        <w:rPr>
          <w:i/>
          <w:iCs/>
        </w:rPr>
        <w:t xml:space="preserve">s.e. </w:t>
      </w:r>
      <w:r w:rsidR="005B1221">
        <w:t>= 0.04</w:t>
      </w:r>
      <w:r w:rsidR="00FC1F90">
        <w:t>7</w:t>
      </w:r>
      <w:r w:rsidR="005B1221">
        <w:t xml:space="preserve">), </w:t>
      </w:r>
      <w:r w:rsidR="005B1221" w:rsidRPr="00470B02">
        <w:rPr>
          <w:i/>
          <w:iCs/>
        </w:rPr>
        <w:t>mean</w:t>
      </w:r>
      <w:r w:rsidR="005B1221" w:rsidRPr="00470B02">
        <w:rPr>
          <w:i/>
          <w:iCs/>
          <w:vertAlign w:val="subscript"/>
        </w:rPr>
        <w:t>forgotten</w:t>
      </w:r>
      <w:r w:rsidR="005B1221">
        <w:t xml:space="preserve"> = 2.2</w:t>
      </w:r>
      <w:r w:rsidR="00FC1F90">
        <w:t>5</w:t>
      </w:r>
      <w:r w:rsidR="005B1221">
        <w:t xml:space="preserve"> (</w:t>
      </w:r>
      <w:r w:rsidR="005B1221" w:rsidRPr="00470B02">
        <w:rPr>
          <w:i/>
          <w:iCs/>
        </w:rPr>
        <w:t>s.e.</w:t>
      </w:r>
      <w:r w:rsidR="005B1221">
        <w:t xml:space="preserve"> = 0.050), </w:t>
      </w:r>
      <w:r w:rsidR="002A36E2" w:rsidRPr="00470B02">
        <w:rPr>
          <w:i/>
          <w:iCs/>
        </w:rPr>
        <w:t>p</w:t>
      </w:r>
      <w:r w:rsidR="002A36E2" w:rsidRPr="00470B02">
        <w:rPr>
          <w:i/>
          <w:iCs/>
          <w:vertAlign w:val="subscript"/>
        </w:rPr>
        <w:t>offset</w:t>
      </w:r>
      <w:r w:rsidR="002A36E2">
        <w:t xml:space="preserve"> = 0.00</w:t>
      </w:r>
      <w:r w:rsidR="00FC1F90">
        <w:t>2</w:t>
      </w:r>
      <w:r w:rsidR="002A36E2">
        <w:t>;</w:t>
      </w:r>
      <w:r w:rsidR="00540553">
        <w:t xml:space="preserve"> steepness:</w:t>
      </w:r>
      <w:r w:rsidR="002A36E2">
        <w:t xml:space="preserve"> </w:t>
      </w:r>
      <w:r w:rsidR="002A36E2" w:rsidRPr="00470B02">
        <w:rPr>
          <w:i/>
          <w:iCs/>
        </w:rPr>
        <w:t>t</w:t>
      </w:r>
      <w:r w:rsidR="002A36E2" w:rsidRPr="00470B02">
        <w:rPr>
          <w:i/>
          <w:iCs/>
          <w:vertAlign w:val="subscript"/>
        </w:rPr>
        <w:t>tilt</w:t>
      </w:r>
      <w:r w:rsidR="002A36E2">
        <w:rPr>
          <w:vertAlign w:val="subscript"/>
        </w:rPr>
        <w:t xml:space="preserve"> </w:t>
      </w:r>
      <w:r w:rsidR="002A36E2">
        <w:t xml:space="preserve">(341) = 3.36, </w:t>
      </w:r>
      <w:r w:rsidR="005B1221" w:rsidRPr="00470B02">
        <w:rPr>
          <w:i/>
          <w:iCs/>
        </w:rPr>
        <w:t>mean</w:t>
      </w:r>
      <w:r w:rsidR="005B1221" w:rsidRPr="00470B02">
        <w:rPr>
          <w:i/>
          <w:iCs/>
          <w:vertAlign w:val="subscript"/>
        </w:rPr>
        <w:t>remembered</w:t>
      </w:r>
      <w:r w:rsidR="005B1221">
        <w:t xml:space="preserve"> = 1.8</w:t>
      </w:r>
      <w:r w:rsidR="00FC1F90">
        <w:t>3</w:t>
      </w:r>
      <w:r w:rsidR="005B1221">
        <w:t xml:space="preserve"> (</w:t>
      </w:r>
      <w:r w:rsidR="005B1221" w:rsidRPr="00470B02">
        <w:rPr>
          <w:i/>
          <w:iCs/>
        </w:rPr>
        <w:t>s.e.</w:t>
      </w:r>
      <w:r w:rsidR="005B1221">
        <w:t xml:space="preserve"> = 0.0</w:t>
      </w:r>
      <w:r w:rsidR="00FC1F90">
        <w:t>20</w:t>
      </w:r>
      <w:r w:rsidR="005B1221">
        <w:t xml:space="preserve">), </w:t>
      </w:r>
      <w:r w:rsidR="005B1221" w:rsidRPr="00470B02">
        <w:rPr>
          <w:i/>
          <w:iCs/>
        </w:rPr>
        <w:t>mean</w:t>
      </w:r>
      <w:r w:rsidR="005B1221" w:rsidRPr="00470B02">
        <w:rPr>
          <w:i/>
          <w:iCs/>
          <w:vertAlign w:val="subscript"/>
        </w:rPr>
        <w:t>forgotten</w:t>
      </w:r>
      <w:r w:rsidR="005B1221">
        <w:t xml:space="preserve"> = 1.8</w:t>
      </w:r>
      <w:r w:rsidR="00FC1F90">
        <w:t>4</w:t>
      </w:r>
      <w:r w:rsidR="005B1221">
        <w:t xml:space="preserve"> (</w:t>
      </w:r>
      <w:r w:rsidR="005B1221" w:rsidRPr="00470B02">
        <w:rPr>
          <w:i/>
          <w:iCs/>
        </w:rPr>
        <w:t>s.e.</w:t>
      </w:r>
      <w:r w:rsidR="005B1221">
        <w:t xml:space="preserve"> = 0.02</w:t>
      </w:r>
      <w:r w:rsidR="00FC1F90">
        <w:t>1</w:t>
      </w:r>
      <w:r w:rsidR="005B1221">
        <w:t xml:space="preserve">), </w:t>
      </w:r>
      <w:r w:rsidR="002A36E2" w:rsidRPr="00470B02">
        <w:rPr>
          <w:i/>
          <w:iCs/>
        </w:rPr>
        <w:t>p</w:t>
      </w:r>
      <w:r w:rsidR="002A36E2" w:rsidRPr="00470B02">
        <w:rPr>
          <w:i/>
          <w:iCs/>
          <w:vertAlign w:val="subscript"/>
        </w:rPr>
        <w:t>tilt</w:t>
      </w:r>
      <w:r w:rsidR="002A36E2">
        <w:t xml:space="preserve"> </w:t>
      </w:r>
      <w:r w:rsidR="00FC1F90">
        <w:t>&lt;</w:t>
      </w:r>
      <w:r w:rsidR="002A36E2">
        <w:t xml:space="preserve"> 0.00</w:t>
      </w:r>
      <w:r w:rsidR="00FC1F90">
        <w:t>1</w:t>
      </w:r>
      <w:r w:rsidR="002A36E2">
        <w:t>) and experiment 2 (</w:t>
      </w:r>
      <w:r w:rsidR="00540553">
        <w:t xml:space="preserve">offset. </w:t>
      </w:r>
      <w:r w:rsidR="00AC3254" w:rsidRPr="008F2625">
        <w:rPr>
          <w:i/>
          <w:iCs/>
        </w:rPr>
        <w:t>T</w:t>
      </w:r>
      <w:r w:rsidR="002A36E2" w:rsidRPr="008F2625">
        <w:rPr>
          <w:i/>
          <w:iCs/>
          <w:vertAlign w:val="subscript"/>
        </w:rPr>
        <w:t>offset</w:t>
      </w:r>
      <w:r w:rsidR="002A36E2">
        <w:rPr>
          <w:i/>
          <w:iCs/>
          <w:vertAlign w:val="subscript"/>
        </w:rPr>
        <w:t xml:space="preserve"> </w:t>
      </w:r>
      <w:r w:rsidR="002A36E2">
        <w:t xml:space="preserve">(114) = </w:t>
      </w:r>
      <w:r w:rsidR="00FC1F90">
        <w:t>3</w:t>
      </w:r>
      <w:r w:rsidR="002A36E2">
        <w:t>.</w:t>
      </w:r>
      <w:r w:rsidR="00FC1F90">
        <w:t>00</w:t>
      </w:r>
      <w:r w:rsidR="002A36E2">
        <w:t xml:space="preserve">, </w:t>
      </w:r>
      <w:r w:rsidR="005B1221" w:rsidRPr="00470B02">
        <w:rPr>
          <w:i/>
          <w:iCs/>
        </w:rPr>
        <w:t>mean</w:t>
      </w:r>
      <w:r w:rsidR="005B1221" w:rsidRPr="00470B02">
        <w:rPr>
          <w:i/>
          <w:iCs/>
          <w:vertAlign w:val="subscript"/>
        </w:rPr>
        <w:t>remembered</w:t>
      </w:r>
      <w:r w:rsidR="005B1221">
        <w:t xml:space="preserve"> = 2.0</w:t>
      </w:r>
      <w:r w:rsidR="00FC1F90">
        <w:t>4</w:t>
      </w:r>
      <w:r w:rsidR="005B1221">
        <w:t xml:space="preserve"> (</w:t>
      </w:r>
      <w:r w:rsidR="005B1221" w:rsidRPr="00470B02">
        <w:rPr>
          <w:i/>
          <w:iCs/>
        </w:rPr>
        <w:t>s.e.</w:t>
      </w:r>
      <w:r w:rsidR="005B1221">
        <w:t xml:space="preserve"> = 0.084), </w:t>
      </w:r>
      <w:r w:rsidR="005B1221" w:rsidRPr="00470B02">
        <w:rPr>
          <w:i/>
          <w:iCs/>
        </w:rPr>
        <w:t>mean</w:t>
      </w:r>
      <w:r w:rsidR="005B1221" w:rsidRPr="00470B02">
        <w:rPr>
          <w:i/>
          <w:iCs/>
          <w:vertAlign w:val="subscript"/>
        </w:rPr>
        <w:t>forgotten</w:t>
      </w:r>
      <w:r w:rsidR="005B1221">
        <w:t xml:space="preserve"> = 2.0</w:t>
      </w:r>
      <w:r w:rsidR="00FC1F90">
        <w:t>8</w:t>
      </w:r>
      <w:r w:rsidR="005B1221">
        <w:t xml:space="preserve"> (</w:t>
      </w:r>
      <w:r w:rsidR="005B1221" w:rsidRPr="00470B02">
        <w:rPr>
          <w:i/>
          <w:iCs/>
        </w:rPr>
        <w:t>s.e.</w:t>
      </w:r>
      <w:r w:rsidR="005B1221">
        <w:t xml:space="preserve"> = 0.088), </w:t>
      </w:r>
      <w:r w:rsidR="002A36E2" w:rsidRPr="008F2625">
        <w:rPr>
          <w:i/>
          <w:iCs/>
        </w:rPr>
        <w:t>p</w:t>
      </w:r>
      <w:r w:rsidR="002A36E2" w:rsidRPr="008F2625">
        <w:rPr>
          <w:i/>
          <w:iCs/>
          <w:vertAlign w:val="subscript"/>
        </w:rPr>
        <w:t>offset</w:t>
      </w:r>
      <w:r w:rsidR="002A36E2">
        <w:t xml:space="preserve"> = 0.0034; </w:t>
      </w:r>
      <w:r w:rsidR="00540553">
        <w:t xml:space="preserve">steepness: </w:t>
      </w:r>
      <w:r w:rsidR="002A36E2" w:rsidRPr="00470B02">
        <w:rPr>
          <w:i/>
          <w:iCs/>
        </w:rPr>
        <w:t>t</w:t>
      </w:r>
      <w:r w:rsidR="002A36E2" w:rsidRPr="00470B02">
        <w:rPr>
          <w:i/>
          <w:iCs/>
          <w:vertAlign w:val="subscript"/>
        </w:rPr>
        <w:t>tilt</w:t>
      </w:r>
      <w:r w:rsidR="002A36E2">
        <w:rPr>
          <w:vertAlign w:val="subscript"/>
        </w:rPr>
        <w:t xml:space="preserve"> </w:t>
      </w:r>
      <w:r w:rsidR="002A36E2">
        <w:t xml:space="preserve">(114) = 3.37, </w:t>
      </w:r>
      <w:r w:rsidR="005B1221" w:rsidRPr="00470B02">
        <w:rPr>
          <w:i/>
          <w:iCs/>
        </w:rPr>
        <w:t>mean</w:t>
      </w:r>
      <w:r w:rsidR="005B1221" w:rsidRPr="00470B02">
        <w:rPr>
          <w:i/>
          <w:iCs/>
          <w:vertAlign w:val="subscript"/>
        </w:rPr>
        <w:t>remembered</w:t>
      </w:r>
      <w:r w:rsidR="005B1221">
        <w:t xml:space="preserve"> = 1.59 (0.03</w:t>
      </w:r>
      <w:r w:rsidR="00FC1F90">
        <w:t>8</w:t>
      </w:r>
      <w:r w:rsidR="005B1221">
        <w:t xml:space="preserve">), </w:t>
      </w:r>
      <w:r w:rsidR="005B1221" w:rsidRPr="00470B02">
        <w:rPr>
          <w:i/>
          <w:iCs/>
        </w:rPr>
        <w:t>mean</w:t>
      </w:r>
      <w:r w:rsidR="005B1221" w:rsidRPr="00470B02">
        <w:rPr>
          <w:i/>
          <w:iCs/>
          <w:vertAlign w:val="subscript"/>
        </w:rPr>
        <w:t>forgotten</w:t>
      </w:r>
      <w:r w:rsidR="005B1221">
        <w:t xml:space="preserve"> = 1.61 (</w:t>
      </w:r>
      <w:r w:rsidR="005B1221" w:rsidRPr="00470B02">
        <w:rPr>
          <w:i/>
          <w:iCs/>
        </w:rPr>
        <w:t>s.e.</w:t>
      </w:r>
      <w:r w:rsidR="005B1221">
        <w:t xml:space="preserve"> = 0.039), </w:t>
      </w:r>
      <w:r w:rsidR="002A36E2" w:rsidRPr="008F2625">
        <w:rPr>
          <w:i/>
          <w:iCs/>
        </w:rPr>
        <w:t>p</w:t>
      </w:r>
      <w:r w:rsidR="002A36E2" w:rsidRPr="008F2625">
        <w:rPr>
          <w:i/>
          <w:iCs/>
          <w:vertAlign w:val="subscript"/>
        </w:rPr>
        <w:t>tilt</w:t>
      </w:r>
      <w:r w:rsidR="002A36E2">
        <w:rPr>
          <w:vertAlign w:val="subscript"/>
        </w:rPr>
        <w:t xml:space="preserve"> </w:t>
      </w:r>
      <w:r w:rsidR="002A36E2">
        <w:t xml:space="preserve">= 0.001). </w:t>
      </w:r>
      <w:r w:rsidR="00540553" w:rsidRPr="00540553">
        <w:t xml:space="preserve">We next compared the periodic theta activity between remembered and forgotten episodes. In experiment 1, there was no difference in oscillatory slow or fast theta activity between the types of episodes during either encoding or retrieval (all p &gt; </w:t>
      </w:r>
      <w:r w:rsidR="00540553" w:rsidRPr="00540553">
        <w:lastRenderedPageBreak/>
        <w:t>0.059).</w:t>
      </w:r>
      <w:r w:rsidR="00540553">
        <w:t xml:space="preserve"> </w:t>
      </w:r>
      <w:r w:rsidR="00540553" w:rsidRPr="00540553">
        <w:t xml:space="preserve">However, in experiment 2 a difference in periodic fast theta activity during encoding emerged </w:t>
      </w:r>
      <w:r w:rsidR="008F6C7F">
        <w:t>(</w:t>
      </w:r>
      <w:proofErr w:type="gramStart"/>
      <w:r w:rsidR="008F6C7F" w:rsidRPr="00470B02">
        <w:rPr>
          <w:i/>
          <w:iCs/>
        </w:rPr>
        <w:t>t</w:t>
      </w:r>
      <w:r w:rsidR="008F6C7F">
        <w:t>(</w:t>
      </w:r>
      <w:proofErr w:type="gramEnd"/>
      <w:r w:rsidR="008F6C7F">
        <w:t xml:space="preserve">114) = 2.6813, </w:t>
      </w:r>
      <w:r w:rsidR="008F6C7F" w:rsidRPr="00470B02">
        <w:rPr>
          <w:i/>
          <w:iCs/>
        </w:rPr>
        <w:t>p</w:t>
      </w:r>
      <w:r w:rsidR="008F6C7F">
        <w:t xml:space="preserve"> = 0.0084; all other </w:t>
      </w:r>
      <w:r w:rsidR="008F6C7F" w:rsidRPr="00470B02">
        <w:rPr>
          <w:i/>
          <w:iCs/>
        </w:rPr>
        <w:t>p</w:t>
      </w:r>
      <w:r w:rsidR="008F6C7F">
        <w:t xml:space="preserve"> &gt; 0.065) </w:t>
      </w:r>
      <w:r w:rsidR="00540553" w:rsidRPr="00540553">
        <w:t>where later forgotten episodes showed an increase in periodic power</w:t>
      </w:r>
      <w:r w:rsidR="008F6C7F">
        <w:t xml:space="preserve"> (</w:t>
      </w:r>
      <w:r w:rsidR="008F6C7F" w:rsidRPr="00470B02">
        <w:rPr>
          <w:i/>
          <w:iCs/>
        </w:rPr>
        <w:t>mean</w:t>
      </w:r>
      <w:r w:rsidR="008F6C7F" w:rsidRPr="00470B02">
        <w:rPr>
          <w:i/>
          <w:iCs/>
          <w:vertAlign w:val="subscript"/>
        </w:rPr>
        <w:t>remembered</w:t>
      </w:r>
      <w:r w:rsidR="008F6C7F">
        <w:t xml:space="preserve"> = 14.7522 (</w:t>
      </w:r>
      <w:r w:rsidR="008F6C7F" w:rsidRPr="00470B02">
        <w:rPr>
          <w:i/>
          <w:iCs/>
        </w:rPr>
        <w:t xml:space="preserve">s.e. </w:t>
      </w:r>
      <w:r w:rsidR="008F6C7F">
        <w:t xml:space="preserve">= 2.082); </w:t>
      </w:r>
      <w:r w:rsidR="008F6C7F" w:rsidRPr="00470B02">
        <w:rPr>
          <w:i/>
          <w:iCs/>
        </w:rPr>
        <w:t>mean</w:t>
      </w:r>
      <w:r w:rsidR="008F6C7F" w:rsidRPr="00470B02">
        <w:rPr>
          <w:i/>
          <w:iCs/>
          <w:vertAlign w:val="subscript"/>
        </w:rPr>
        <w:t>forgotten</w:t>
      </w:r>
      <w:r w:rsidR="008F6C7F">
        <w:t xml:space="preserve"> = 18.4177 (</w:t>
      </w:r>
      <w:r w:rsidR="008F6C7F" w:rsidRPr="00470B02">
        <w:rPr>
          <w:i/>
          <w:iCs/>
        </w:rPr>
        <w:t xml:space="preserve">s.e. </w:t>
      </w:r>
      <w:r w:rsidR="008F6C7F">
        <w:t>= 2.9803)</w:t>
      </w:r>
      <w:r w:rsidR="007E4A4C">
        <w:t>.</w:t>
      </w:r>
      <w:r w:rsidR="00540553">
        <w:t xml:space="preserve"> </w:t>
      </w:r>
    </w:p>
    <w:p w14:paraId="2E1F02FF" w14:textId="7F63939E" w:rsidR="0055373D" w:rsidRPr="0055373D" w:rsidRDefault="0055373D" w:rsidP="0055373D">
      <w:r w:rsidRPr="0055373D">
        <w:t xml:space="preserve">We found consistent evidence across experiments and experiment phase (i.e., encoding/retrieval) for periodic fast theta activity in remembered and forgotten episodes (all </w:t>
      </w:r>
      <w:r w:rsidRPr="00470B02">
        <w:rPr>
          <w:i/>
          <w:iCs/>
        </w:rPr>
        <w:t>p</w:t>
      </w:r>
      <w:r w:rsidRPr="0055373D">
        <w:t xml:space="preserve"> &lt; 0.001; see Table xx). In both experiments, forgotten trials contained significant slow theta activity during retrieval (</w:t>
      </w:r>
      <w:r w:rsidRPr="00470B02">
        <w:rPr>
          <w:i/>
          <w:iCs/>
        </w:rPr>
        <w:t>p</w:t>
      </w:r>
      <w:r w:rsidRPr="0055373D">
        <w:t xml:space="preserve"> &lt; 0.009) but not encoding (</w:t>
      </w:r>
      <w:r w:rsidRPr="00470B02">
        <w:rPr>
          <w:i/>
          <w:iCs/>
        </w:rPr>
        <w:t>p</w:t>
      </w:r>
      <w:r w:rsidRPr="0055373D">
        <w:t xml:space="preserve"> &gt; 0.07). </w:t>
      </w:r>
    </w:p>
    <w:p w14:paraId="0D260AD9" w14:textId="77777777" w:rsidR="0055373D" w:rsidRDefault="0055373D" w:rsidP="0055373D">
      <w:r w:rsidRPr="0055373D">
        <w:t>Remembered episodes showed slow theta activity inconsistent</w:t>
      </w:r>
      <w:r>
        <w:t xml:space="preserve">ly </w:t>
      </w:r>
      <w:r w:rsidRPr="0055373D">
        <w:t>across experiments. There was significant periodic activity during encoding and retrieval in experiment 2 (</w:t>
      </w:r>
      <w:r w:rsidRPr="00470B02">
        <w:rPr>
          <w:i/>
          <w:iCs/>
        </w:rPr>
        <w:t>p</w:t>
      </w:r>
      <w:r w:rsidRPr="0055373D">
        <w:t xml:space="preserve"> &lt; 0.001), but not experiment 1 (</w:t>
      </w:r>
      <w:r w:rsidRPr="00470B02">
        <w:rPr>
          <w:i/>
          <w:iCs/>
        </w:rPr>
        <w:t>p</w:t>
      </w:r>
      <w:r w:rsidRPr="00470B02">
        <w:rPr>
          <w:i/>
          <w:iCs/>
          <w:vertAlign w:val="subscript"/>
        </w:rPr>
        <w:t>encoding</w:t>
      </w:r>
      <w:r w:rsidRPr="0055373D">
        <w:t xml:space="preserve"> = 0.6 and </w:t>
      </w:r>
      <w:r w:rsidRPr="00470B02">
        <w:rPr>
          <w:i/>
          <w:iCs/>
        </w:rPr>
        <w:t>p</w:t>
      </w:r>
      <w:r w:rsidRPr="00470B02">
        <w:rPr>
          <w:i/>
          <w:iCs/>
          <w:vertAlign w:val="subscript"/>
        </w:rPr>
        <w:t>retrieval</w:t>
      </w:r>
      <w:r w:rsidRPr="0055373D">
        <w:t xml:space="preserve"> = 0.025).</w:t>
      </w:r>
      <w:r>
        <w:t xml:space="preserve"> </w:t>
      </w:r>
    </w:p>
    <w:p w14:paraId="47624AA0" w14:textId="27F26708" w:rsidR="002A36E2" w:rsidRDefault="00CA13EF" w:rsidP="0039462A">
      <w:ins w:id="34" w:author="Luca Kolibius (PGR)" w:date="2023-01-28T01:03:00Z">
        <w:r w:rsidRPr="00CA13EF">
          <w:t>To conclude, we observed an increased aperiodic offset and steepness for forgotten episodes compared to remembered episodes during retrieval</w:t>
        </w:r>
      </w:ins>
      <w:ins w:id="35" w:author="Luca Kolibius (PGR)" w:date="2023-01-28T01:04:00Z">
        <w:r>
          <w:t xml:space="preserve">, but </w:t>
        </w:r>
      </w:ins>
      <w:ins w:id="36" w:author="Luca Kolibius (PGR)" w:date="2023-01-28T01:03:00Z">
        <w:r w:rsidRPr="00CA13EF">
          <w:t xml:space="preserve">not </w:t>
        </w:r>
        <w:r>
          <w:t xml:space="preserve">during </w:t>
        </w:r>
        <w:r w:rsidRPr="00CA13EF">
          <w:t>encoding.</w:t>
        </w:r>
      </w:ins>
      <w:ins w:id="37" w:author="Luca Kolibius (PGR)" w:date="2023-01-28T01:04:00Z">
        <w:r>
          <w:t xml:space="preserve"> </w:t>
        </w:r>
      </w:ins>
      <w:del w:id="38" w:author="Luca Kolibius (PGR)" w:date="2023-01-28T01:03:00Z">
        <w:r w:rsidR="001B406C" w:rsidRPr="001B406C" w:rsidDel="00CA13EF">
          <w:delText xml:space="preserve">To conclude, we observed an increased aperiodic offset and steepness during retrieval, but not encoding, for </w:delText>
        </w:r>
      </w:del>
      <w:commentRangeStart w:id="39"/>
      <w:del w:id="40" w:author="Luca Kolibius (PGR)" w:date="2023-01-28T01:01:00Z">
        <w:r w:rsidR="001B406C" w:rsidRPr="001B406C" w:rsidDel="00CA13EF">
          <w:delText xml:space="preserve">later </w:delText>
        </w:r>
        <w:commentRangeEnd w:id="39"/>
        <w:r w:rsidR="0028553E" w:rsidDel="00CA13EF">
          <w:rPr>
            <w:rStyle w:val="CommentReference"/>
          </w:rPr>
          <w:commentReference w:id="39"/>
        </w:r>
      </w:del>
      <w:del w:id="41" w:author="Luca Kolibius (PGR)" w:date="2023-01-28T01:03:00Z">
        <w:r w:rsidR="001B406C" w:rsidRPr="001B406C" w:rsidDel="00CA13EF">
          <w:delText xml:space="preserve">forgotten episodes compared to </w:delText>
        </w:r>
      </w:del>
      <w:del w:id="42" w:author="Luca Kolibius (PGR)" w:date="2023-01-28T01:01:00Z">
        <w:r w:rsidR="001B406C" w:rsidRPr="001B406C" w:rsidDel="00CA13EF">
          <w:delText xml:space="preserve">later </w:delText>
        </w:r>
      </w:del>
      <w:del w:id="43" w:author="Luca Kolibius (PGR)" w:date="2023-01-28T01:03:00Z">
        <w:r w:rsidR="001B406C" w:rsidRPr="001B406C" w:rsidDel="00CA13EF">
          <w:delText xml:space="preserve">remembered episodes. </w:delText>
        </w:r>
      </w:del>
      <w:r w:rsidR="001B406C" w:rsidRPr="001B406C">
        <w:t>There was no coherent difference in periodic slow or fast theta power between forgotten and remembered episodes across experiments. We found reliable evidence for fast theta oscillations, whereas slow theta oscillations showed less clear results.</w:t>
      </w:r>
    </w:p>
    <w:p w14:paraId="69AAF65A" w14:textId="77777777" w:rsidR="001B406C" w:rsidRDefault="001B406C" w:rsidP="0039462A"/>
    <w:p w14:paraId="6AA57FCD" w14:textId="7D23E555" w:rsidR="008F3C52" w:rsidRPr="008F3C52" w:rsidRDefault="008F3C52" w:rsidP="00470B02">
      <w:pPr>
        <w:pStyle w:val="SMSubheading"/>
      </w:pPr>
      <w:r w:rsidRPr="008F3C52">
        <w:t>Periodic and aperiodic theta activity during reinstated and non-reinstated episodes</w:t>
      </w:r>
    </w:p>
    <w:p w14:paraId="1CCB74BD" w14:textId="0C83BF7C" w:rsidR="005B2869" w:rsidRDefault="002A36E2" w:rsidP="0039462A">
      <w:r>
        <w:t xml:space="preserve">We next </w:t>
      </w:r>
      <w:r w:rsidR="008F3C52">
        <w:t xml:space="preserve">contrasted </w:t>
      </w:r>
      <w:r>
        <w:t xml:space="preserve">periodic and aperiodic </w:t>
      </w:r>
      <w:r w:rsidR="008F3C52">
        <w:t xml:space="preserve">activity of reinstated against non-reinstated episodes on microwires that contained ESNs. We found no </w:t>
      </w:r>
      <w:r w:rsidR="005B2869">
        <w:t xml:space="preserve">significant </w:t>
      </w:r>
      <w:r w:rsidR="008F3C52">
        <w:t xml:space="preserve">difference in the offset or steepness of the aperiodic component during encoding or retrieval </w:t>
      </w:r>
      <w:r w:rsidR="0076149D">
        <w:t xml:space="preserve">in </w:t>
      </w:r>
      <w:commentRangeStart w:id="44"/>
      <w:r w:rsidR="00540553">
        <w:t>E</w:t>
      </w:r>
      <w:commentRangeEnd w:id="44"/>
      <w:r w:rsidR="00540553">
        <w:rPr>
          <w:rStyle w:val="CommentReference"/>
        </w:rPr>
        <w:commentReference w:id="44"/>
      </w:r>
      <w:r w:rsidR="0076149D">
        <w:t xml:space="preserve">xperiment 1 </w:t>
      </w:r>
      <w:r w:rsidR="008F3C52">
        <w:t xml:space="preserve">(all </w:t>
      </w:r>
      <w:r w:rsidR="008F3C52" w:rsidRPr="00470B02">
        <w:rPr>
          <w:i/>
          <w:iCs/>
        </w:rPr>
        <w:t>p</w:t>
      </w:r>
      <w:r w:rsidR="008F3C52">
        <w:t xml:space="preserve"> &gt; 0.3)</w:t>
      </w:r>
      <w:r w:rsidR="0076149D">
        <w:t xml:space="preserve"> or </w:t>
      </w:r>
      <w:r w:rsidR="00540553">
        <w:t>e</w:t>
      </w:r>
      <w:r w:rsidR="0076149D">
        <w:t>xperiment 2 (all p &gt; 0.5)</w:t>
      </w:r>
      <w:r w:rsidR="008F3C52">
        <w:t xml:space="preserve">. </w:t>
      </w:r>
    </w:p>
    <w:p w14:paraId="4AE453F0" w14:textId="637E89F8" w:rsidR="007D540E" w:rsidRDefault="001B406C" w:rsidP="0039462A">
      <w:r>
        <w:t>Next, we</w:t>
      </w:r>
      <w:r w:rsidR="008F3C52">
        <w:t xml:space="preserve"> </w:t>
      </w:r>
      <w:r w:rsidR="000A7E7A">
        <w:t>contrasted</w:t>
      </w:r>
      <w:r w:rsidR="008F3C52">
        <w:t xml:space="preserve"> oscillatory </w:t>
      </w:r>
      <w:r w:rsidR="005B2869">
        <w:t>activity in the slow and fast</w:t>
      </w:r>
      <w:r w:rsidR="000A7E7A">
        <w:t xml:space="preserve"> </w:t>
      </w:r>
      <w:r w:rsidR="005B2869">
        <w:t>theta range</w:t>
      </w:r>
      <w:r w:rsidR="000A7E7A">
        <w:t xml:space="preserve"> between reinstated and non-reinstated episodes but found </w:t>
      </w:r>
      <w:r w:rsidR="005B2869">
        <w:t>no significant</w:t>
      </w:r>
      <w:r w:rsidR="004A00AC">
        <w:t xml:space="preserve"> differences</w:t>
      </w:r>
      <w:r w:rsidR="005B2869">
        <w:t xml:space="preserve"> during </w:t>
      </w:r>
      <w:r w:rsidR="000A7E7A">
        <w:t xml:space="preserve">either </w:t>
      </w:r>
      <w:r w:rsidR="005B2869">
        <w:t>encoding or retrieval</w:t>
      </w:r>
      <w:r w:rsidR="00920DEE">
        <w:t xml:space="preserve"> in experiment 1</w:t>
      </w:r>
      <w:r w:rsidR="005B2869">
        <w:t xml:space="preserve"> (all </w:t>
      </w:r>
      <w:r w:rsidR="005B2869" w:rsidRPr="00470B02">
        <w:rPr>
          <w:i/>
          <w:iCs/>
        </w:rPr>
        <w:t>p</w:t>
      </w:r>
      <w:r w:rsidR="005B2869">
        <w:t xml:space="preserve"> &gt; 0.1</w:t>
      </w:r>
      <w:r w:rsidR="004A00AC">
        <w:t>6</w:t>
      </w:r>
      <w:r w:rsidR="005B2869">
        <w:t>)</w:t>
      </w:r>
      <w:r w:rsidR="00920DEE">
        <w:t xml:space="preserve"> or experiment 2 (all </w:t>
      </w:r>
      <w:r w:rsidR="00920DEE" w:rsidRPr="00470B02">
        <w:rPr>
          <w:i/>
          <w:iCs/>
        </w:rPr>
        <w:t>p</w:t>
      </w:r>
      <w:r w:rsidR="00920DEE">
        <w:t xml:space="preserve"> &gt; 0.09)</w:t>
      </w:r>
      <w:r w:rsidR="005B2869">
        <w:t>.</w:t>
      </w:r>
      <w:r w:rsidR="007D540E">
        <w:t xml:space="preserve"> </w:t>
      </w:r>
      <w:r>
        <w:t>We found evidence for fast theta oscillations in reinstated and non-reinstated episodes during encoding and retrieval across both experiments (p &lt; 0.001; see Table xx). There was no reliable pattern of slow theta oscillations across experiments when contrasting reinstated and non-reinstated episodes (see Table xx).</w:t>
      </w:r>
    </w:p>
    <w:p w14:paraId="5525ABC0" w14:textId="196821C5" w:rsidR="008F3C52" w:rsidRPr="00470B02" w:rsidRDefault="007D540E" w:rsidP="0039462A">
      <w: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28346574" w14:textId="7D24DB5E" w:rsidR="00D521DD" w:rsidRDefault="00D521DD" w:rsidP="00D521DD">
      <w:pPr>
        <w:rPr>
          <w:lang w:val="en-GB"/>
        </w:rPr>
      </w:pPr>
    </w:p>
    <w:p w14:paraId="0A00A940" w14:textId="56B6E10D" w:rsidR="00D521DD" w:rsidRPr="00D521DD" w:rsidRDefault="00D521DD" w:rsidP="00D521DD">
      <w:pPr>
        <w:pStyle w:val="SMSubheading"/>
      </w:pPr>
      <w:r>
        <w:t>Single neuron firing to specific theta phases during memory encoding and retrieval</w:t>
      </w:r>
    </w:p>
    <w:p w14:paraId="28CD326B" w14:textId="0B73DCE0" w:rsidR="00721A5A" w:rsidRPr="00721A5A" w:rsidRDefault="00721A5A" w:rsidP="00D521DD">
      <w:pPr>
        <w:rPr>
          <w:lang w:val="en-GB"/>
        </w:rPr>
      </w:pPr>
      <w:r w:rsidRPr="00721A5A">
        <w:rPr>
          <w:lang w:val="en-GB"/>
        </w:rPr>
        <w:lastRenderedPageBreak/>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0F2222DE" w14:textId="703DEE6E" w:rsidR="00721A5A" w:rsidRPr="00C60F2B" w:rsidRDefault="00721A5A" w:rsidP="00721A5A">
      <w:r w:rsidRPr="00721A5A">
        <w:rPr>
          <w:lang w:val="en-GB"/>
        </w:rPr>
        <w:t>Based on previous literature no single theta frequency dominates the human hippocampus. Instead</w:t>
      </w:r>
      <w:r>
        <w:t>,</w:t>
      </w:r>
      <w:r w:rsidRPr="00721A5A">
        <w:rPr>
          <w:lang w:val="en-GB"/>
        </w:rPr>
        <w:t xml:space="preserve"> there is a </w:t>
      </w:r>
      <w:commentRangeStart w:id="45"/>
      <w:ins w:id="46" w:author="Simon Hanslmayr" w:date="2023-01-24T17:40:00Z">
        <w:r w:rsidR="00440BF5">
          <w:rPr>
            <w:lang w:val="en-GB"/>
          </w:rPr>
          <w:t>s</w:t>
        </w:r>
      </w:ins>
      <w:r w:rsidRPr="00721A5A">
        <w:rPr>
          <w:lang w:val="en-GB"/>
        </w:rPr>
        <w:t xml:space="preserve">lower </w:t>
      </w:r>
      <w:commentRangeEnd w:id="45"/>
      <w:r w:rsidR="00867C2D">
        <w:rPr>
          <w:rStyle w:val="CommentReference"/>
        </w:rPr>
        <w:commentReference w:id="45"/>
      </w:r>
      <w:r w:rsidRPr="00721A5A">
        <w:rPr>
          <w:lang w:val="en-GB"/>
        </w:rPr>
        <w:t>theta oscillation (2-5 Hz) and a faster theta oscillation (5-9 Hz)</w:t>
      </w:r>
      <w:r w:rsidR="00C60F2B">
        <w:t xml:space="preserve"> (</w:t>
      </w:r>
      <w:r w:rsidR="00C60F2B" w:rsidRPr="00C60F2B">
        <w:t>10.1038/s41467-020-15670-6</w:t>
      </w:r>
      <w:r w:rsidR="00C60F2B">
        <w:t xml:space="preserve">; </w:t>
      </w:r>
      <w:r w:rsidR="00C60F2B" w:rsidRPr="00C60F2B">
        <w:t>10.1523/JNEUROSCI.0767-20.2020</w:t>
      </w:r>
      <w:r w:rsidR="00C60F2B">
        <w:t>).</w:t>
      </w:r>
    </w:p>
    <w:p w14:paraId="028F6D96" w14:textId="02608B59" w:rsidR="005837E6" w:rsidRDefault="007F6497" w:rsidP="00721A5A">
      <w:pPr>
        <w:rPr>
          <w:lang w:val="en-GB"/>
        </w:rPr>
      </w:pPr>
      <w:r w:rsidRPr="007F6497">
        <w:t>We do not know which microwire best represent</w:t>
      </w:r>
      <w:r w:rsidR="001C5312">
        <w:rPr>
          <w:lang w:val="en-GB"/>
        </w:rPr>
        <w:t>s</w:t>
      </w:r>
      <w:r w:rsidRPr="007F6497">
        <w:t xml:space="preserve"> the dendritic input into a single neuron, so we computed theta components using a weighted average of all microwires within a microwire bundle. This was based on the generalized </w:t>
      </w:r>
      <w:proofErr w:type="spellStart"/>
      <w:r w:rsidRPr="007F6497">
        <w:t>eigendecomposition</w:t>
      </w:r>
      <w:proofErr w:type="spellEnd"/>
      <w:r w:rsidRPr="007F6497">
        <w:t xml:space="preserve"> of the narrowband theta covariance matrix and the broadband covariance matrix (see Methods).</w:t>
      </w:r>
      <w:r>
        <w:t xml:space="preserve"> </w:t>
      </w:r>
      <w:r w:rsidR="00C60F2B" w:rsidRPr="00721A5A">
        <w:rPr>
          <w:lang w:val="en-GB"/>
        </w:rPr>
        <w:t xml:space="preserve">We distinguished three different categories of activity: spikes of ESN that </w:t>
      </w:r>
      <w:proofErr w:type="spellStart"/>
      <w:r w:rsidR="009F28D5" w:rsidRPr="009F28D5">
        <w:rPr>
          <w:lang w:val="en-GB"/>
        </w:rPr>
        <w:t>occu</w:t>
      </w:r>
      <w:proofErr w:type="spellEnd"/>
      <w:r w:rsidR="009F28D5" w:rsidRPr="009F28D5">
        <w:t>r</w:t>
      </w:r>
      <w:r w:rsidR="009F28D5" w:rsidRPr="009F28D5">
        <w:rPr>
          <w:lang w:val="en-GB"/>
        </w:rPr>
        <w:t xml:space="preserve">red </w:t>
      </w:r>
      <w:r w:rsidR="00C60F2B" w:rsidRPr="00721A5A">
        <w:rPr>
          <w:lang w:val="en-GB"/>
        </w:rPr>
        <w:t>during reinstated trials (</w:t>
      </w:r>
      <w:proofErr w:type="spellStart"/>
      <w:r w:rsidR="00C60F2B" w:rsidRPr="00721A5A">
        <w:rPr>
          <w:lang w:val="en-GB"/>
        </w:rPr>
        <w:t>rESN</w:t>
      </w:r>
      <w:proofErr w:type="spellEnd"/>
      <w:r w:rsidR="00C60F2B" w:rsidRPr="00721A5A">
        <w:rPr>
          <w:lang w:val="en-GB"/>
        </w:rPr>
        <w:t>), spikes of ESN during non-reinstated trials (</w:t>
      </w:r>
      <w:proofErr w:type="spellStart"/>
      <w:r w:rsidR="00C60F2B" w:rsidRPr="00721A5A">
        <w:rPr>
          <w:lang w:val="en-GB"/>
        </w:rPr>
        <w:t>nESN</w:t>
      </w:r>
      <w:proofErr w:type="spellEnd"/>
      <w:r w:rsidR="00C60F2B" w:rsidRPr="00721A5A">
        <w:rPr>
          <w:lang w:val="en-GB"/>
        </w:rPr>
        <w:t>), and spikes of</w:t>
      </w:r>
      <w:r w:rsidR="00CE737C">
        <w:rPr>
          <w:lang w:val="en-GB"/>
        </w:rPr>
        <w:t xml:space="preserve"> single units</w:t>
      </w:r>
      <w:r w:rsidR="00C60F2B" w:rsidRPr="00721A5A">
        <w:rPr>
          <w:lang w:val="en-GB"/>
        </w:rPr>
        <w:t xml:space="preserve"> (SU).</w:t>
      </w:r>
      <w:r w:rsidR="00C2249D">
        <w:t xml:space="preserve"> After excluding neurons with an insufficient number of spikes these analyses were based on </w:t>
      </w:r>
      <w:proofErr w:type="spellStart"/>
      <w:r w:rsidR="00C2249D">
        <w:t>n</w:t>
      </w:r>
      <w:r w:rsidR="00C2249D" w:rsidRPr="005837E6">
        <w:rPr>
          <w:vertAlign w:val="subscript"/>
        </w:rPr>
        <w:t>rESN</w:t>
      </w:r>
      <w:proofErr w:type="spellEnd"/>
      <w:r w:rsidR="00C2249D">
        <w:t xml:space="preserve"> = 36, </w:t>
      </w:r>
      <w:proofErr w:type="spellStart"/>
      <w:r w:rsidR="00C2249D">
        <w:t>n</w:t>
      </w:r>
      <w:r w:rsidR="00C2249D" w:rsidRPr="005837E6">
        <w:rPr>
          <w:vertAlign w:val="subscript"/>
        </w:rPr>
        <w:t>nESN</w:t>
      </w:r>
      <w:proofErr w:type="spellEnd"/>
      <w:r w:rsidR="00C2249D">
        <w:t xml:space="preserve"> = 116, and </w:t>
      </w:r>
      <w:proofErr w:type="spellStart"/>
      <w:r w:rsidR="00C2249D">
        <w:t>n</w:t>
      </w:r>
      <w:r w:rsidR="00C2249D" w:rsidRPr="005837E6">
        <w:rPr>
          <w:vertAlign w:val="subscript"/>
        </w:rPr>
        <w:t>SU</w:t>
      </w:r>
      <w:proofErr w:type="spellEnd"/>
      <w:r w:rsidR="00C2249D">
        <w:t xml:space="preserve"> = 380 neurons in experiment 1 and </w:t>
      </w:r>
      <w:proofErr w:type="spellStart"/>
      <w:r w:rsidR="00C2249D">
        <w:t>n</w:t>
      </w:r>
      <w:r w:rsidR="00C2249D" w:rsidRPr="005837E6">
        <w:rPr>
          <w:vertAlign w:val="subscript"/>
        </w:rPr>
        <w:t>rESN</w:t>
      </w:r>
      <w:proofErr w:type="spellEnd"/>
      <w:r w:rsidR="00C2249D">
        <w:t xml:space="preserve"> = 13, </w:t>
      </w:r>
      <w:proofErr w:type="spellStart"/>
      <w:r w:rsidR="00C2249D">
        <w:t>n</w:t>
      </w:r>
      <w:r w:rsidR="00C2249D" w:rsidRPr="005837E6">
        <w:rPr>
          <w:vertAlign w:val="subscript"/>
        </w:rPr>
        <w:t>nESN</w:t>
      </w:r>
      <w:proofErr w:type="spellEnd"/>
      <w:r w:rsidR="00C2249D">
        <w:t xml:space="preserve"> = 34, and </w:t>
      </w:r>
      <w:proofErr w:type="spellStart"/>
      <w:r w:rsidR="00C2249D">
        <w:t>n</w:t>
      </w:r>
      <w:r w:rsidR="00C2249D" w:rsidRPr="005837E6">
        <w:rPr>
          <w:vertAlign w:val="subscript"/>
        </w:rPr>
        <w:t>SU</w:t>
      </w:r>
      <w:proofErr w:type="spellEnd"/>
      <w:r w:rsidR="00C2249D">
        <w:t xml:space="preserve"> = 136 neurons in experiment 2. </w:t>
      </w:r>
      <w:r w:rsidR="00721A5A" w:rsidRPr="00721A5A">
        <w:rPr>
          <w:lang w:val="en-GB"/>
        </w:rPr>
        <w:t>We first computed the prefer</w:t>
      </w:r>
      <w:r w:rsidR="00721A5A">
        <w:t>r</w:t>
      </w:r>
      <w:r w:rsidR="00721A5A" w:rsidRPr="00721A5A">
        <w:rPr>
          <w:lang w:val="en-GB"/>
        </w:rPr>
        <w:t xml:space="preserve">ed mean phase during encoding and retrieval for each neuron. </w:t>
      </w:r>
      <w:del w:id="47" w:author="Simon Hanslmayr" w:date="2023-01-24T17:42:00Z">
        <w:r w:rsidR="00721A5A" w:rsidRPr="00721A5A" w:rsidDel="005E76F2">
          <w:rPr>
            <w:lang w:val="en-GB"/>
          </w:rPr>
          <w:delText>In order t</w:delText>
        </w:r>
      </w:del>
      <w:ins w:id="48" w:author="Simon Hanslmayr" w:date="2023-01-24T17:42:00Z">
        <w:r w:rsidR="005E76F2">
          <w:rPr>
            <w:lang w:val="en-GB"/>
          </w:rPr>
          <w:t>T</w:t>
        </w:r>
      </w:ins>
      <w:r w:rsidR="00721A5A" w:rsidRPr="00721A5A">
        <w:rPr>
          <w:lang w:val="en-GB"/>
        </w:rPr>
        <w:t xml:space="preserve">o determine a general phase preference, </w:t>
      </w:r>
      <w:commentRangeStart w:id="49"/>
      <w:r w:rsidR="00721A5A" w:rsidRPr="00721A5A">
        <w:rPr>
          <w:lang w:val="en-GB"/>
        </w:rPr>
        <w:t>we pooled this prefer</w:t>
      </w:r>
      <w:r w:rsidR="00C60F2B">
        <w:t>r</w:t>
      </w:r>
      <w:r w:rsidR="00721A5A" w:rsidRPr="00721A5A">
        <w:rPr>
          <w:lang w:val="en-GB"/>
        </w:rPr>
        <w:t>ed phase value over all neurons within a category of neuron</w:t>
      </w:r>
      <w:r w:rsidR="00C60F2B">
        <w:t>s</w:t>
      </w:r>
      <w:r w:rsidR="00721A5A" w:rsidRPr="00721A5A">
        <w:rPr>
          <w:lang w:val="en-GB"/>
        </w:rPr>
        <w:t xml:space="preserve"> (</w:t>
      </w:r>
      <w:proofErr w:type="spellStart"/>
      <w:r w:rsidR="00721A5A" w:rsidRPr="00721A5A">
        <w:rPr>
          <w:lang w:val="en-GB"/>
        </w:rPr>
        <w:t>rESN</w:t>
      </w:r>
      <w:proofErr w:type="spellEnd"/>
      <w:r w:rsidR="00721A5A" w:rsidRPr="00721A5A">
        <w:rPr>
          <w:lang w:val="en-GB"/>
        </w:rPr>
        <w:t xml:space="preserve">, </w:t>
      </w:r>
      <w:proofErr w:type="spellStart"/>
      <w:r w:rsidR="00721A5A" w:rsidRPr="00721A5A">
        <w:rPr>
          <w:lang w:val="en-GB"/>
        </w:rPr>
        <w:t>nESN</w:t>
      </w:r>
      <w:proofErr w:type="spellEnd"/>
      <w:r w:rsidR="00721A5A" w:rsidRPr="00721A5A">
        <w:rPr>
          <w:lang w:val="en-GB"/>
        </w:rPr>
        <w:t xml:space="preserve">, SU) and used </w:t>
      </w:r>
      <w:r w:rsidR="00C60F2B">
        <w:t>a</w:t>
      </w:r>
      <w:r w:rsidR="00721A5A" w:rsidRPr="00721A5A">
        <w:rPr>
          <w:lang w:val="en-GB"/>
        </w:rPr>
        <w:t xml:space="preserve"> Rayleigh test </w:t>
      </w:r>
      <w:r w:rsidR="00C2249D">
        <w:t>to determine</w:t>
      </w:r>
      <w:r w:rsidR="00721A5A" w:rsidRPr="00721A5A">
        <w:rPr>
          <w:lang w:val="en-GB"/>
        </w:rPr>
        <w:t xml:space="preserve"> statistical significant deviations from a uniform phase distribution</w:t>
      </w:r>
      <w:commentRangeEnd w:id="49"/>
      <w:r w:rsidR="007B7442">
        <w:rPr>
          <w:rStyle w:val="CommentReference"/>
        </w:rPr>
        <w:commentReference w:id="49"/>
      </w:r>
      <w:r w:rsidR="00721A5A" w:rsidRPr="00721A5A">
        <w:rPr>
          <w:lang w:val="en-GB"/>
        </w:rPr>
        <w:t xml:space="preserve">. </w:t>
      </w:r>
      <w:r w:rsidR="00FE6D61">
        <w:t>In experiment 1</w:t>
      </w:r>
      <w:r w:rsidR="00C60F2B">
        <w:t>,</w:t>
      </w:r>
      <w:r w:rsidR="00FE6D61">
        <w:t xml:space="preserve"> o</w:t>
      </w:r>
      <w:proofErr w:type="spellStart"/>
      <w:r w:rsidR="00721A5A" w:rsidRPr="00721A5A">
        <w:rPr>
          <w:lang w:val="en-GB"/>
        </w:rPr>
        <w:t>nly</w:t>
      </w:r>
      <w:proofErr w:type="spellEnd"/>
      <w:r w:rsidR="00721A5A" w:rsidRPr="00721A5A">
        <w:rPr>
          <w:lang w:val="en-GB"/>
        </w:rPr>
        <w:t xml:space="preserve"> the SU category showed a </w:t>
      </w:r>
      <w:r w:rsidR="00FE6D61">
        <w:t xml:space="preserve">phase </w:t>
      </w:r>
      <w:r w:rsidR="00721A5A" w:rsidRPr="00721A5A">
        <w:rPr>
          <w:lang w:val="en-GB"/>
        </w:rPr>
        <w:t xml:space="preserve">preference for the slow theta component during encoding (θ = </w:t>
      </w:r>
      <w:r w:rsidR="00C60F2B" w:rsidRPr="00C60F2B">
        <w:rPr>
          <w:lang w:val="en-GB"/>
        </w:rPr>
        <w:t>197.5</w:t>
      </w:r>
      <w:r w:rsidR="00721A5A" w:rsidRPr="00721A5A">
        <w:rPr>
          <w:lang w:val="en-GB"/>
        </w:rPr>
        <w:t xml:space="preserve">°, </w:t>
      </w:r>
      <w:r w:rsidR="00721A5A" w:rsidRPr="00FE6D61">
        <w:rPr>
          <w:i/>
          <w:iCs/>
          <w:lang w:val="en-GB"/>
        </w:rPr>
        <w:t>p</w:t>
      </w:r>
      <w:r w:rsidR="00721A5A" w:rsidRPr="00721A5A">
        <w:rPr>
          <w:lang w:val="en-GB"/>
        </w:rPr>
        <w:t xml:space="preserve"> = 0.048) and retrieval (θ = </w:t>
      </w:r>
      <w:r w:rsidR="00C60F2B" w:rsidRPr="00C60F2B">
        <w:rPr>
          <w:lang w:val="en-GB"/>
        </w:rPr>
        <w:t>181.9</w:t>
      </w:r>
      <w:r w:rsidR="00721A5A" w:rsidRPr="00721A5A">
        <w:rPr>
          <w:lang w:val="en-GB"/>
        </w:rPr>
        <w:t xml:space="preserve">°, </w:t>
      </w:r>
      <w:r w:rsidR="00721A5A" w:rsidRPr="00FE6D61">
        <w:rPr>
          <w:i/>
          <w:iCs/>
          <w:lang w:val="en-GB"/>
        </w:rPr>
        <w:t>p</w:t>
      </w:r>
      <w:r w:rsidR="00721A5A" w:rsidRPr="00721A5A">
        <w:rPr>
          <w:lang w:val="en-GB"/>
        </w:rPr>
        <w:t xml:space="preserve"> = 0.004). </w:t>
      </w:r>
      <w:r w:rsidR="00FE6D61">
        <w:t>After adjusting for multiple comparisons for two tests (slow and fast theta) SU only show</w:t>
      </w:r>
      <w:r w:rsidR="00C60F2B">
        <w:t>ed</w:t>
      </w:r>
      <w:r w:rsidR="00FE6D61">
        <w:t xml:space="preserve"> a slow theta phase preference during retrieval (</w:t>
      </w:r>
      <w:proofErr w:type="spellStart"/>
      <w:r w:rsidR="00FE6D61" w:rsidRPr="00FE6D61">
        <w:rPr>
          <w:i/>
          <w:iCs/>
        </w:rPr>
        <w:t>p</w:t>
      </w:r>
      <w:r w:rsidR="00FE6D61" w:rsidRPr="00FE6D61">
        <w:rPr>
          <w:i/>
          <w:iCs/>
          <w:vertAlign w:val="subscript"/>
        </w:rPr>
        <w:t>encoding</w:t>
      </w:r>
      <w:proofErr w:type="spellEnd"/>
      <w:r w:rsidR="00FE6D61" w:rsidRPr="00FE6D61">
        <w:rPr>
          <w:i/>
          <w:iCs/>
          <w:vertAlign w:val="subscript"/>
        </w:rPr>
        <w:t xml:space="preserve"> adj</w:t>
      </w:r>
      <w:r w:rsidR="00FE6D61">
        <w:rPr>
          <w:i/>
          <w:iCs/>
          <w:vertAlign w:val="subscript"/>
        </w:rPr>
        <w:t>.</w:t>
      </w:r>
      <w:r w:rsidR="00FE6D61">
        <w:t xml:space="preserve"> = 0.0</w:t>
      </w:r>
      <w:r w:rsidR="008279C5">
        <w:t>96</w:t>
      </w:r>
      <w:r w:rsidR="00FE6D61">
        <w:t xml:space="preserve">; </w:t>
      </w:r>
      <w:proofErr w:type="spellStart"/>
      <w:r w:rsidR="00FE6D61" w:rsidRPr="00FE6D61">
        <w:rPr>
          <w:i/>
          <w:iCs/>
        </w:rPr>
        <w:t>p</w:t>
      </w:r>
      <w:r w:rsidR="00FE6D61" w:rsidRPr="00FE6D61">
        <w:rPr>
          <w:i/>
          <w:iCs/>
          <w:vertAlign w:val="subscript"/>
        </w:rPr>
        <w:t>retrieval</w:t>
      </w:r>
      <w:proofErr w:type="spellEnd"/>
      <w:r w:rsidR="00FE6D61" w:rsidRPr="00FE6D61">
        <w:rPr>
          <w:i/>
          <w:iCs/>
          <w:vertAlign w:val="subscript"/>
        </w:rPr>
        <w:t xml:space="preserve"> adj</w:t>
      </w:r>
      <w:r w:rsidR="00FE6D61">
        <w:rPr>
          <w:i/>
          <w:iCs/>
          <w:vertAlign w:val="subscript"/>
        </w:rPr>
        <w:t>.</w:t>
      </w:r>
      <w:r w:rsidR="00FE6D61">
        <w:t xml:space="preserve"> = 0.008</w:t>
      </w:r>
      <w:r w:rsidR="008279C5">
        <w:t>; Bonferroni corrected</w:t>
      </w:r>
      <w:r w:rsidR="00FE6D61">
        <w:t xml:space="preserve">). </w:t>
      </w:r>
      <w:commentRangeStart w:id="50"/>
      <w:commentRangeStart w:id="51"/>
      <w:r w:rsidR="00FE6D61" w:rsidRPr="00721A5A">
        <w:rPr>
          <w:lang w:val="en-GB"/>
        </w:rPr>
        <w:t xml:space="preserve">Neither </w:t>
      </w:r>
      <w:proofErr w:type="spellStart"/>
      <w:r w:rsidR="00FE6D61" w:rsidRPr="00721A5A">
        <w:rPr>
          <w:lang w:val="en-GB"/>
        </w:rPr>
        <w:t>rESN</w:t>
      </w:r>
      <w:proofErr w:type="spellEnd"/>
      <w:r w:rsidR="00FE6D61" w:rsidRPr="00721A5A">
        <w:rPr>
          <w:lang w:val="en-GB"/>
        </w:rPr>
        <w:t xml:space="preserve"> nor </w:t>
      </w:r>
      <w:proofErr w:type="spellStart"/>
      <w:r w:rsidR="00FE6D61" w:rsidRPr="00721A5A">
        <w:rPr>
          <w:lang w:val="en-GB"/>
        </w:rPr>
        <w:t>nESN</w:t>
      </w:r>
      <w:proofErr w:type="spellEnd"/>
      <w:r w:rsidR="00FE6D61" w:rsidRPr="00721A5A">
        <w:rPr>
          <w:lang w:val="en-GB"/>
        </w:rPr>
        <w:t xml:space="preserve"> showed any slow or fast theta phase preference during encoding or retrieval (all </w:t>
      </w:r>
      <w:r w:rsidR="00FE6D61" w:rsidRPr="00FE6D61">
        <w:rPr>
          <w:i/>
          <w:iCs/>
          <w:lang w:val="en-GB"/>
        </w:rPr>
        <w:t>p</w:t>
      </w:r>
      <w:r w:rsidR="00FE6D61" w:rsidRPr="00721A5A">
        <w:rPr>
          <w:lang w:val="en-GB"/>
        </w:rPr>
        <w:t xml:space="preserve"> &gt; 0.28).</w:t>
      </w:r>
      <w:commentRangeEnd w:id="50"/>
      <w:r w:rsidR="00251812">
        <w:rPr>
          <w:rStyle w:val="CommentReference"/>
        </w:rPr>
        <w:commentReference w:id="50"/>
      </w:r>
      <w:commentRangeEnd w:id="51"/>
      <w:r w:rsidR="005A3EFE">
        <w:rPr>
          <w:rStyle w:val="CommentReference"/>
        </w:rPr>
        <w:commentReference w:id="51"/>
      </w:r>
    </w:p>
    <w:p w14:paraId="3023EFE1" w14:textId="1CB49957" w:rsidR="008279C5" w:rsidRPr="00FE6D61" w:rsidRDefault="00FE6D61" w:rsidP="00721A5A">
      <w:r>
        <w:t xml:space="preserve">In experiment 2 the SU category showed a </w:t>
      </w:r>
      <w:r w:rsidR="009F28D5">
        <w:t xml:space="preserve">phase </w:t>
      </w:r>
      <w:r>
        <w:t xml:space="preserve">preference </w:t>
      </w:r>
      <w:r w:rsidR="009F28D5">
        <w:t xml:space="preserve">in </w:t>
      </w:r>
      <w:r>
        <w:t xml:space="preserve">the slow theta component </w:t>
      </w:r>
      <w:commentRangeStart w:id="52"/>
      <w:r>
        <w:t xml:space="preserve">during encoding </w:t>
      </w:r>
      <w:commentRangeEnd w:id="52"/>
      <w:r w:rsidR="00A376F8">
        <w:rPr>
          <w:rStyle w:val="CommentReference"/>
        </w:rPr>
        <w:commentReference w:id="52"/>
      </w:r>
      <w:r>
        <w:t>(</w:t>
      </w:r>
      <w:r w:rsidRPr="00721A5A">
        <w:rPr>
          <w:lang w:val="en-GB"/>
        </w:rPr>
        <w:t xml:space="preserve">θ </w:t>
      </w:r>
      <w:r>
        <w:t xml:space="preserve">= </w:t>
      </w:r>
      <w:r w:rsidR="00C60F2B" w:rsidRPr="00C60F2B">
        <w:t>287.2</w:t>
      </w:r>
      <w:r>
        <w:t xml:space="preserve">°, </w:t>
      </w:r>
      <w:r w:rsidRPr="00FE6D61">
        <w:rPr>
          <w:i/>
          <w:iCs/>
        </w:rPr>
        <w:t>p</w:t>
      </w:r>
      <w:r>
        <w:t xml:space="preserve"> = 0.002</w:t>
      </w:r>
      <w:ins w:id="53" w:author="Luca Kolibius (PGR)" w:date="2023-01-28T01:05:00Z">
        <w:r w:rsidR="00CA13EF">
          <w:t>) but not during</w:t>
        </w:r>
      </w:ins>
      <w:del w:id="54" w:author="Luca Kolibius (PGR)" w:date="2023-01-28T01:05:00Z">
        <w:r w:rsidDel="00CA13EF">
          <w:delText>;</w:delText>
        </w:r>
      </w:del>
      <w:r>
        <w:t xml:space="preserve"> retrieval </w:t>
      </w:r>
      <w:ins w:id="55" w:author="Luca Kolibius (PGR)" w:date="2023-01-28T01:05:00Z">
        <w:r w:rsidR="00CA13EF">
          <w:t>(</w:t>
        </w:r>
      </w:ins>
      <w:r w:rsidRPr="00FE6D61">
        <w:rPr>
          <w:i/>
          <w:iCs/>
        </w:rPr>
        <w:t>p</w:t>
      </w:r>
      <w:r>
        <w:t xml:space="preserve"> = 0.633; all other </w:t>
      </w:r>
      <w:r w:rsidRPr="00FE6D61">
        <w:rPr>
          <w:i/>
          <w:iCs/>
        </w:rPr>
        <w:t>p</w:t>
      </w:r>
      <w:r>
        <w:t xml:space="preserve"> &gt; 0.10)</w:t>
      </w:r>
      <w:r w:rsidR="008279C5">
        <w:t xml:space="preserve">. There was a statistically significant phase preference </w:t>
      </w:r>
      <w:r w:rsidR="009F28D5">
        <w:t xml:space="preserve">of </w:t>
      </w:r>
      <w:proofErr w:type="spellStart"/>
      <w:r w:rsidR="008279C5">
        <w:t>rESN</w:t>
      </w:r>
      <w:proofErr w:type="spellEnd"/>
      <w:r w:rsidR="008279C5">
        <w:t xml:space="preserve"> for the slow theta component during retrieval (</w:t>
      </w:r>
      <w:r w:rsidR="008279C5" w:rsidRPr="00721A5A">
        <w:rPr>
          <w:lang w:val="en-GB"/>
        </w:rPr>
        <w:t xml:space="preserve">θ </w:t>
      </w:r>
      <w:r w:rsidR="008279C5">
        <w:t xml:space="preserve">= </w:t>
      </w:r>
      <w:r w:rsidR="00C60F2B" w:rsidRPr="00C60F2B">
        <w:t>201.3</w:t>
      </w:r>
      <w:r w:rsidR="008279C5">
        <w:t xml:space="preserve">°, </w:t>
      </w:r>
      <w:r w:rsidR="008279C5" w:rsidRPr="00FE6D61">
        <w:rPr>
          <w:i/>
          <w:iCs/>
        </w:rPr>
        <w:t>p</w:t>
      </w:r>
      <w:r w:rsidR="008279C5">
        <w:t xml:space="preserve"> = 0.048), however, after controlling for multiple comparisons (slow and fast theta), the effect was no longer significant (</w:t>
      </w:r>
      <w:proofErr w:type="spellStart"/>
      <w:r w:rsidR="008279C5" w:rsidRPr="00FE6D61">
        <w:rPr>
          <w:i/>
          <w:iCs/>
        </w:rPr>
        <w:t>p</w:t>
      </w:r>
      <w:r w:rsidR="008279C5">
        <w:rPr>
          <w:i/>
          <w:iCs/>
          <w:vertAlign w:val="subscript"/>
        </w:rPr>
        <w:t>adj</w:t>
      </w:r>
      <w:proofErr w:type="spellEnd"/>
      <w:r w:rsidR="008279C5">
        <w:rPr>
          <w:i/>
          <w:iCs/>
          <w:vertAlign w:val="subscript"/>
        </w:rPr>
        <w:t>.</w:t>
      </w:r>
      <w:r w:rsidR="008279C5">
        <w:t xml:space="preserve"> = 0.096). </w:t>
      </w:r>
    </w:p>
    <w:p w14:paraId="70FD9531" w14:textId="13F8453F" w:rsidR="00721A5A" w:rsidRDefault="001F1C31" w:rsidP="00721A5A">
      <w:r>
        <w:t>I</w:t>
      </w:r>
      <w:proofErr w:type="spellStart"/>
      <w:r w:rsidR="00721A5A" w:rsidRPr="00721A5A">
        <w:rPr>
          <w:lang w:val="en-GB"/>
        </w:rPr>
        <w:t>t</w:t>
      </w:r>
      <w:proofErr w:type="spellEnd"/>
      <w:r w:rsidR="00721A5A" w:rsidRPr="00721A5A">
        <w:rPr>
          <w:lang w:val="en-GB"/>
        </w:rPr>
        <w:t xml:space="preserve"> is possible that despite an absence of phase preference during encoding </w:t>
      </w:r>
      <w:commentRangeStart w:id="56"/>
      <w:del w:id="57" w:author="Luca Kolibius (PGR)" w:date="2023-01-28T01:05:00Z">
        <w:r w:rsidR="00721A5A" w:rsidRPr="00721A5A" w:rsidDel="00CA13EF">
          <w:rPr>
            <w:lang w:val="en-GB"/>
          </w:rPr>
          <w:delText xml:space="preserve">or </w:delText>
        </w:r>
      </w:del>
      <w:commentRangeEnd w:id="56"/>
      <w:ins w:id="58" w:author="Luca Kolibius (PGR)" w:date="2023-01-28T01:05:00Z">
        <w:r w:rsidR="00CA13EF">
          <w:rPr>
            <w:lang w:val="en-GB"/>
          </w:rPr>
          <w:t>and</w:t>
        </w:r>
        <w:r w:rsidR="00CA13EF" w:rsidRPr="00721A5A">
          <w:rPr>
            <w:lang w:val="en-GB"/>
          </w:rPr>
          <w:t xml:space="preserve"> </w:t>
        </w:r>
      </w:ins>
      <w:r w:rsidR="00AE7EDB">
        <w:rPr>
          <w:rStyle w:val="CommentReference"/>
        </w:rPr>
        <w:commentReference w:id="56"/>
      </w:r>
      <w:r w:rsidR="00721A5A" w:rsidRPr="00721A5A">
        <w:rPr>
          <w:lang w:val="en-GB"/>
        </w:rPr>
        <w:t xml:space="preserve">retrieval, neurons show a reliable offset between </w:t>
      </w:r>
      <w:r w:rsidR="00B430DF">
        <w:t>encoding and retrieval</w:t>
      </w:r>
      <w:r w:rsidR="00721A5A" w:rsidRPr="00721A5A">
        <w:rPr>
          <w:lang w:val="en-GB"/>
        </w:rPr>
        <w:t xml:space="preserve"> (a representative example of a 10° offset with four neurons: encoding: 0°, 90°, 180°, 270°; retrieval: 10°, 100°, 190°, 280°).</w:t>
      </w:r>
      <w:r w:rsidR="00B430DF">
        <w:t xml:space="preserve"> </w:t>
      </w:r>
      <w:r w:rsidR="00713308" w:rsidRPr="00721A5A">
        <w:rPr>
          <w:lang w:val="en-GB"/>
        </w:rPr>
        <w:t>To</w:t>
      </w:r>
      <w:r w:rsidR="00721A5A" w:rsidRPr="00721A5A">
        <w:rPr>
          <w:lang w:val="en-GB"/>
        </w:rPr>
        <w:t xml:space="preserve"> determine if there was a significant theta phase difference between neurons firing at encoding and at retrieval</w:t>
      </w:r>
      <w:r w:rsidR="00721A5A">
        <w:t xml:space="preserve">, </w:t>
      </w:r>
      <w:r w:rsidR="00721A5A" w:rsidRPr="00721A5A">
        <w:rPr>
          <w:lang w:val="en-GB"/>
        </w:rPr>
        <w:t xml:space="preserve">we computed the mean cosine similarity of the complex value for each neuron for all spikes during encoding with all spikes during retrieval. We </w:t>
      </w:r>
      <w:r w:rsidR="00721A5A" w:rsidRPr="00721A5A">
        <w:rPr>
          <w:lang w:val="en-GB"/>
        </w:rPr>
        <w:lastRenderedPageBreak/>
        <w:t>determined the statistical significance of the encoding-retrieval phase offset separately for each neuron type (</w:t>
      </w:r>
      <w:proofErr w:type="spellStart"/>
      <w:r w:rsidR="00721A5A" w:rsidRPr="00721A5A">
        <w:rPr>
          <w:lang w:val="en-GB"/>
        </w:rPr>
        <w:t>rESN</w:t>
      </w:r>
      <w:proofErr w:type="spellEnd"/>
      <w:r w:rsidR="00721A5A" w:rsidRPr="00721A5A">
        <w:rPr>
          <w:lang w:val="en-GB"/>
        </w:rPr>
        <w:t xml:space="preserve">, </w:t>
      </w:r>
      <w:proofErr w:type="spellStart"/>
      <w:r w:rsidR="00721A5A" w:rsidRPr="00721A5A">
        <w:rPr>
          <w:lang w:val="en-GB"/>
        </w:rPr>
        <w:t>nESN</w:t>
      </w:r>
      <w:proofErr w:type="spellEnd"/>
      <w:r w:rsidR="00721A5A" w:rsidRPr="00721A5A">
        <w:rPr>
          <w:lang w:val="en-GB"/>
        </w:rPr>
        <w:t xml:space="preserve">, SU) using a </w:t>
      </w:r>
      <w:r w:rsidR="00FE1A1F">
        <w:t xml:space="preserve">one-sample test with a mean angle of 0° (i.e., no phase difference between encoding and retrieval). This one-sample test is the circular equivalent of a one-sample t-test with continuous data (we used the function </w:t>
      </w:r>
      <w:proofErr w:type="spellStart"/>
      <w:r w:rsidR="00FE1A1F" w:rsidRPr="00FE1A1F">
        <w:rPr>
          <w:i/>
          <w:iCs/>
        </w:rPr>
        <w:t>circ_mtest</w:t>
      </w:r>
      <w:proofErr w:type="spellEnd"/>
      <w:r w:rsidR="00FE1A1F">
        <w:t xml:space="preserve"> from </w:t>
      </w:r>
      <w:commentRangeStart w:id="59"/>
      <w:r w:rsidR="00FE1A1F">
        <w:t>the Circular Statistics Toolbox v1.21.0.0</w:t>
      </w:r>
      <w:commentRangeEnd w:id="59"/>
      <w:r w:rsidR="00677B8E">
        <w:rPr>
          <w:rStyle w:val="CommentReference"/>
        </w:rPr>
        <w:commentReference w:id="59"/>
      </w:r>
      <w:r w:rsidR="00FE1A1F">
        <w:t>)</w:t>
      </w:r>
      <w:r w:rsidR="00721A5A" w:rsidRPr="00721A5A">
        <w:rPr>
          <w:lang w:val="en-GB"/>
        </w:rPr>
        <w:t xml:space="preserve">. </w:t>
      </w:r>
      <w:r w:rsidR="00FE6D61">
        <w:t>In experiment 1 t</w:t>
      </w:r>
      <w:r w:rsidR="00677B8E" w:rsidRPr="00677B8E">
        <w:t>his approach yielded no significant encoding-retrieval phase differences for any category of neurons (</w:t>
      </w:r>
      <w:proofErr w:type="spellStart"/>
      <w:r w:rsidR="00677B8E" w:rsidRPr="00677B8E">
        <w:t>rESN</w:t>
      </w:r>
      <w:proofErr w:type="spellEnd"/>
      <w:r w:rsidR="00677B8E" w:rsidRPr="00677B8E">
        <w:t xml:space="preserve">, </w:t>
      </w:r>
      <w:proofErr w:type="spellStart"/>
      <w:r w:rsidR="00677B8E" w:rsidRPr="00677B8E">
        <w:t>nESN</w:t>
      </w:r>
      <w:proofErr w:type="spellEnd"/>
      <w:r w:rsidR="00677B8E" w:rsidRPr="00677B8E">
        <w:t xml:space="preserve">, SU) or theta components (slow, fast) (all </w:t>
      </w:r>
      <w:r w:rsidR="00677B8E" w:rsidRPr="00677B8E">
        <w:rPr>
          <w:i/>
          <w:iCs/>
        </w:rPr>
        <w:t>p</w:t>
      </w:r>
      <w:r w:rsidR="00677B8E" w:rsidRPr="00677B8E">
        <w:t xml:space="preserve"> &gt; 0.26).</w:t>
      </w:r>
      <w:r w:rsidR="00FE6D61">
        <w:t xml:space="preserve"> Likewise, no encoding-retrieval phase differences were found in experiment 2 (all </w:t>
      </w:r>
      <w:r w:rsidR="00FE6D61" w:rsidRPr="00FE6D61">
        <w:rPr>
          <w:i/>
          <w:iCs/>
        </w:rPr>
        <w:t>p</w:t>
      </w:r>
      <w:r w:rsidR="00FE6D61">
        <w:t xml:space="preserve"> &gt; 0.4)</w:t>
      </w:r>
      <w:r w:rsidR="00B430DF">
        <w:t>.</w:t>
      </w:r>
    </w:p>
    <w:p w14:paraId="13D7443B" w14:textId="3907698A" w:rsidR="00C611A2" w:rsidRPr="00470B02" w:rsidRDefault="00395C13" w:rsidP="00721A5A">
      <w:r w:rsidRPr="00395C13">
        <w:t>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w:t>
      </w:r>
      <w:r>
        <w:t xml:space="preserve"> </w:t>
      </w:r>
      <w:r w:rsidR="00C611A2" w:rsidRPr="00C611A2">
        <w:t>Using this approach</w:t>
      </w:r>
      <w:r w:rsidR="00C611A2">
        <w:t>,</w:t>
      </w:r>
      <w:r w:rsidR="00C611A2" w:rsidRPr="00C611A2">
        <w:t xml:space="preserve"> we </w:t>
      </w:r>
      <w:r w:rsidR="00C611A2">
        <w:t>identified</w:t>
      </w:r>
      <w:r w:rsidR="00C611A2" w:rsidRPr="00C611A2">
        <w:t xml:space="preserve"> a significant phase offset between SU firing at encoding and retrieval in experiment 1 (θ = 14°, </w:t>
      </w:r>
      <w:r w:rsidR="00C611A2" w:rsidRPr="00470B02">
        <w:rPr>
          <w:i/>
          <w:iCs/>
        </w:rPr>
        <w:t>p</w:t>
      </w:r>
      <w:r w:rsidR="00C611A2" w:rsidRPr="00470B02">
        <w:rPr>
          <w:i/>
          <w:iCs/>
          <w:vertAlign w:val="subscript"/>
        </w:rPr>
        <w:t>uncorrected</w:t>
      </w:r>
      <w:r w:rsidR="00C611A2" w:rsidRPr="00C611A2">
        <w:t xml:space="preserve"> = 0.048) that </w:t>
      </w:r>
      <w:r w:rsidR="00C611A2">
        <w:t>was no longer significant after</w:t>
      </w:r>
      <w:r w:rsidR="00C611A2" w:rsidRPr="00C611A2">
        <w:t xml:space="preserve"> correcting for multiple comparisons (</w:t>
      </w:r>
      <w:r w:rsidR="00C611A2" w:rsidRPr="00470B02">
        <w:rPr>
          <w:i/>
          <w:iCs/>
        </w:rPr>
        <w:t>p</w:t>
      </w:r>
      <w:r w:rsidR="00C611A2" w:rsidRPr="00470B02">
        <w:rPr>
          <w:i/>
          <w:iCs/>
          <w:vertAlign w:val="subscript"/>
        </w:rPr>
        <w:t>corrected</w:t>
      </w:r>
      <w:r w:rsidR="00C611A2" w:rsidRPr="00C611A2">
        <w:t xml:space="preserve"> = 0.096; experiment 1 all other </w:t>
      </w:r>
      <w:r w:rsidR="00C611A2" w:rsidRPr="00470B02">
        <w:rPr>
          <w:i/>
          <w:iCs/>
        </w:rPr>
        <w:t>p</w:t>
      </w:r>
      <w:r w:rsidR="00C611A2" w:rsidRPr="00C611A2">
        <w:t xml:space="preserve"> &gt; 0.39; experiment 2 all </w:t>
      </w:r>
      <w:r w:rsidR="00C611A2" w:rsidRPr="00470B02">
        <w:rPr>
          <w:i/>
          <w:iCs/>
        </w:rPr>
        <w:t>p</w:t>
      </w:r>
      <w:r w:rsidR="00C611A2" w:rsidRPr="00C611A2">
        <w:t xml:space="preserve"> &gt; 0.435).</w:t>
      </w:r>
      <w:r w:rsidR="00C611A2">
        <w:t xml:space="preserve"> </w:t>
      </w:r>
    </w:p>
    <w:p w14:paraId="7720C675" w14:textId="0FE68F5E" w:rsidR="00E47411" w:rsidRDefault="00C611A2" w:rsidP="00CE737C">
      <w:r w:rsidRPr="00C611A2">
        <w:rPr>
          <w:lang w:val="en-GB"/>
        </w:rPr>
        <w:t>To conclude, we found a slow theta phase preference for SU during encoding in experiment 2 and retrieval in experiment 1. However, no neuron type (</w:t>
      </w:r>
      <w:proofErr w:type="spellStart"/>
      <w:r w:rsidRPr="00C611A2">
        <w:rPr>
          <w:lang w:val="en-GB"/>
        </w:rPr>
        <w:t>rESN</w:t>
      </w:r>
      <w:proofErr w:type="spellEnd"/>
      <w:r w:rsidRPr="00C611A2">
        <w:rPr>
          <w:lang w:val="en-GB"/>
        </w:rPr>
        <w:t xml:space="preserve">, </w:t>
      </w:r>
      <w:proofErr w:type="spellStart"/>
      <w:r w:rsidRPr="00C611A2">
        <w:rPr>
          <w:lang w:val="en-GB"/>
        </w:rPr>
        <w:t>nESN</w:t>
      </w:r>
      <w:proofErr w:type="spellEnd"/>
      <w:r w:rsidRPr="00C611A2">
        <w:rPr>
          <w:lang w:val="en-GB"/>
        </w:rPr>
        <w:t>, SU) showed a significant encoding-retrieval theta phase offset, which was also the case when limiting the theta phase offset analysis to neurons that showed a significant phase coupling at encoding and retrieval</w:t>
      </w:r>
      <w:r>
        <w:t>.</w:t>
      </w:r>
      <w:r w:rsidR="00E47411">
        <w:br w:type="page"/>
      </w:r>
      <w:commentRangeStart w:id="60"/>
      <w:r w:rsidR="00BE00C2">
        <w:rPr>
          <w:noProof/>
        </w:rPr>
        <w:lastRenderedPageBreak/>
        <w:drawing>
          <wp:inline distT="0" distB="0" distL="0" distR="0" wp14:anchorId="42AD9073" wp14:editId="103373C8">
            <wp:extent cx="5579110" cy="2658745"/>
            <wp:effectExtent l="0" t="0" r="2540"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579110" cy="2658745"/>
                    </a:xfrm>
                    <a:prstGeom prst="rect">
                      <a:avLst/>
                    </a:prstGeom>
                  </pic:spPr>
                </pic:pic>
              </a:graphicData>
            </a:graphic>
          </wp:inline>
        </w:drawing>
      </w:r>
      <w:commentRangeEnd w:id="60"/>
      <w:r w:rsidR="009D6429">
        <w:rPr>
          <w:rStyle w:val="CommentReference"/>
        </w:rPr>
        <w:commentReference w:id="60"/>
      </w:r>
    </w:p>
    <w:p w14:paraId="48117F81" w14:textId="580A894F" w:rsidR="00AC3254" w:rsidRDefault="00BE00C2" w:rsidP="00470B02">
      <w:pPr>
        <w:spacing w:line="240" w:lineRule="auto"/>
        <w:rPr>
          <w:b/>
          <w:bCs/>
        </w:rPr>
      </w:pPr>
      <w:r w:rsidRPr="00233560">
        <w:rPr>
          <w:b/>
          <w:bCs/>
        </w:rPr>
        <w:t xml:space="preserve">Figure XX. </w:t>
      </w:r>
      <w:r w:rsidR="00AC3254">
        <w:rPr>
          <w:b/>
          <w:bCs/>
        </w:rPr>
        <w:t>Aperiodic and oscillatory fast and slow theta activity during encoding and retrieval of reinstated (purple) and non-reinstated (green) episodes. Shaded areas represented the SEM.</w:t>
      </w:r>
    </w:p>
    <w:p w14:paraId="43295779" w14:textId="08958FC5" w:rsidR="00AC3254" w:rsidRDefault="00AC3254" w:rsidP="00470B02">
      <w:pPr>
        <w:spacing w:line="240" w:lineRule="auto"/>
        <w:rPr>
          <w:bCs/>
        </w:rPr>
      </w:pPr>
      <w:r w:rsidRPr="00233560">
        <w:rPr>
          <w:bCs/>
        </w:rPr>
        <w:t>(A)</w:t>
      </w:r>
      <w:r>
        <w:rPr>
          <w:bCs/>
        </w:rPr>
        <w:t xml:space="preserve"> Aperiodic power during encoding. Both axes are log-scaled. The x-axis shows frequencies from 1 to 200 Hz. The y-axis depicts the power at the respective frequency.</w:t>
      </w:r>
    </w:p>
    <w:p w14:paraId="6CB92A04" w14:textId="135135BB" w:rsidR="00AC3254" w:rsidRDefault="00AC3254" w:rsidP="00470B02">
      <w:pPr>
        <w:spacing w:line="240" w:lineRule="auto"/>
        <w:rPr>
          <w:bCs/>
        </w:rPr>
      </w:pPr>
      <w:r>
        <w:rPr>
          <w:bCs/>
        </w:rPr>
        <w:t>(B) Same as (A) but for retrieval</w:t>
      </w:r>
    </w:p>
    <w:p w14:paraId="2D870CB1" w14:textId="1CCD8B92" w:rsidR="00AC3254" w:rsidRDefault="00AC3254" w:rsidP="00470B02">
      <w:pPr>
        <w:spacing w:line="240" w:lineRule="auto"/>
        <w:rPr>
          <w:bCs/>
        </w:rPr>
      </w:pPr>
      <w:r>
        <w:rPr>
          <w:bCs/>
        </w:rPr>
        <w:t>(C) Oscillatory activity in the slow theta range (2 Hz and 5 Hz) at encoding</w:t>
      </w:r>
    </w:p>
    <w:p w14:paraId="0FCF90FB" w14:textId="32416C37" w:rsidR="00AC3254" w:rsidRDefault="00AC3254" w:rsidP="00470B02">
      <w:pPr>
        <w:spacing w:line="240" w:lineRule="auto"/>
        <w:rPr>
          <w:bCs/>
        </w:rPr>
      </w:pPr>
      <w:r>
        <w:rPr>
          <w:bCs/>
        </w:rPr>
        <w:t>(D) Oscillatory activity in the fast theta range (5 Hz and 9 Hz) at encoding</w:t>
      </w:r>
    </w:p>
    <w:p w14:paraId="584EA73B" w14:textId="2B3B1414" w:rsidR="00BE00C2" w:rsidRPr="00233560" w:rsidRDefault="00AC3254" w:rsidP="00470B02">
      <w:pPr>
        <w:spacing w:line="240" w:lineRule="auto"/>
        <w:rPr>
          <w:bCs/>
        </w:rPr>
      </w:pPr>
      <w:r>
        <w:rPr>
          <w:bCs/>
        </w:rPr>
        <w:t>(E-F) Same as (C-D) but for retrieval.</w:t>
      </w:r>
    </w:p>
    <w:p w14:paraId="09AF94DE" w14:textId="5C7262F1" w:rsidR="00BE00C2" w:rsidRPr="00BE00C2" w:rsidRDefault="00BE00C2" w:rsidP="00CE737C"/>
    <w:p w14:paraId="5C3455A4" w14:textId="44DA883E" w:rsidR="006C3E2D" w:rsidRDefault="00BE00C2">
      <w:pPr>
        <w:spacing w:after="160" w:line="259" w:lineRule="auto"/>
      </w:pPr>
      <w:r>
        <w:br w:type="page"/>
      </w:r>
      <w:r w:rsidR="006C3E2D" w:rsidRPr="006C3E2D">
        <w:rPr>
          <w:noProof/>
        </w:rPr>
        <w:lastRenderedPageBreak/>
        <w:drawing>
          <wp:inline distT="0" distB="0" distL="0" distR="0" wp14:anchorId="36567AAA" wp14:editId="60FA027D">
            <wp:extent cx="5946937" cy="33528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8537" t="2382" r="8491" b="4357"/>
                    <a:stretch/>
                  </pic:blipFill>
                  <pic:spPr bwMode="auto">
                    <a:xfrm>
                      <a:off x="0" y="0"/>
                      <a:ext cx="5951660" cy="3355463"/>
                    </a:xfrm>
                    <a:prstGeom prst="rect">
                      <a:avLst/>
                    </a:prstGeom>
                    <a:ln>
                      <a:noFill/>
                    </a:ln>
                    <a:extLst>
                      <a:ext uri="{53640926-AAD7-44D8-BBD7-CCE9431645EC}">
                        <a14:shadowObscured xmlns:a14="http://schemas.microsoft.com/office/drawing/2010/main"/>
                      </a:ext>
                    </a:extLst>
                  </pic:spPr>
                </pic:pic>
              </a:graphicData>
            </a:graphic>
          </wp:inline>
        </w:drawing>
      </w:r>
    </w:p>
    <w:p w14:paraId="46D061DE" w14:textId="6BF8AF4E" w:rsidR="00AC3254" w:rsidRDefault="00AC3254" w:rsidP="00470B02">
      <w:pPr>
        <w:spacing w:line="240" w:lineRule="auto"/>
        <w:rPr>
          <w:b/>
          <w:bCs/>
        </w:rPr>
      </w:pPr>
      <w:r w:rsidRPr="008F2625">
        <w:rPr>
          <w:b/>
          <w:bCs/>
        </w:rPr>
        <w:t xml:space="preserve">Figure XX. </w:t>
      </w:r>
      <w:r>
        <w:rPr>
          <w:b/>
          <w:bCs/>
        </w:rPr>
        <w:t>Aperiodic and oscillatory fast and slow theta activity during encoding and retrieval of remembered (purple) and forgotten (green) episodes. Shaded areas represented the SEM.</w:t>
      </w:r>
    </w:p>
    <w:p w14:paraId="43475139" w14:textId="77777777" w:rsidR="00AC3254" w:rsidRDefault="00AC3254" w:rsidP="00470B02">
      <w:pPr>
        <w:spacing w:line="240" w:lineRule="auto"/>
        <w:rPr>
          <w:bCs/>
        </w:rPr>
      </w:pPr>
      <w:r w:rsidRPr="008F2625">
        <w:rPr>
          <w:bCs/>
        </w:rPr>
        <w:t>(A)</w:t>
      </w:r>
      <w:r>
        <w:rPr>
          <w:bCs/>
        </w:rPr>
        <w:t xml:space="preserve"> Aperiodic power during encoding. Both axes are log-scaled. The x-axis shows frequencies from 1 to 200 Hz. The y-axis depicts the power at the respective frequency.</w:t>
      </w:r>
    </w:p>
    <w:p w14:paraId="2203CDCD" w14:textId="77777777" w:rsidR="00AC3254" w:rsidRDefault="00AC3254" w:rsidP="00470B02">
      <w:pPr>
        <w:spacing w:line="240" w:lineRule="auto"/>
        <w:rPr>
          <w:bCs/>
        </w:rPr>
      </w:pPr>
      <w:r>
        <w:rPr>
          <w:bCs/>
        </w:rPr>
        <w:t>(B) Same as (A) but for retrieval</w:t>
      </w:r>
    </w:p>
    <w:p w14:paraId="06FB0000" w14:textId="77777777" w:rsidR="00AC3254" w:rsidRDefault="00AC3254" w:rsidP="00470B02">
      <w:pPr>
        <w:spacing w:line="240" w:lineRule="auto"/>
        <w:rPr>
          <w:bCs/>
        </w:rPr>
      </w:pPr>
      <w:r>
        <w:rPr>
          <w:bCs/>
        </w:rPr>
        <w:t>(C) Oscillatory activity in the slow theta range (2 Hz and 5 Hz) at encoding</w:t>
      </w:r>
    </w:p>
    <w:p w14:paraId="663BC143" w14:textId="77777777" w:rsidR="00AC3254" w:rsidRDefault="00AC3254" w:rsidP="00470B02">
      <w:pPr>
        <w:spacing w:line="240" w:lineRule="auto"/>
        <w:rPr>
          <w:bCs/>
        </w:rPr>
      </w:pPr>
      <w:r>
        <w:rPr>
          <w:bCs/>
        </w:rPr>
        <w:t>(D) Oscillatory activity in the fast theta range (5 Hz and 9 Hz) at encoding</w:t>
      </w:r>
    </w:p>
    <w:p w14:paraId="1D720933" w14:textId="77777777" w:rsidR="00AC3254" w:rsidRPr="008F2625" w:rsidRDefault="00AC3254" w:rsidP="00470B02">
      <w:pPr>
        <w:spacing w:line="240" w:lineRule="auto"/>
        <w:rPr>
          <w:bCs/>
        </w:rPr>
      </w:pPr>
      <w:r>
        <w:rPr>
          <w:bCs/>
        </w:rPr>
        <w:t>(E-F) Same as (C-D) but for retrieval.</w:t>
      </w:r>
    </w:p>
    <w:p w14:paraId="20B19061" w14:textId="77777777" w:rsidR="00AC3254" w:rsidRDefault="00AC3254">
      <w:pPr>
        <w:spacing w:after="160" w:line="259" w:lineRule="auto"/>
      </w:pPr>
    </w:p>
    <w:p w14:paraId="472939BD" w14:textId="77777777" w:rsidR="00AC3254" w:rsidRDefault="00AC3254">
      <w:pPr>
        <w:spacing w:after="160" w:line="259" w:lineRule="auto"/>
      </w:pPr>
    </w:p>
    <w:p w14:paraId="34BB0F88" w14:textId="77777777" w:rsidR="00AC3254" w:rsidRDefault="00AC3254">
      <w:pPr>
        <w:spacing w:after="160" w:line="259" w:lineRule="auto"/>
      </w:pPr>
    </w:p>
    <w:p w14:paraId="3357E1DE" w14:textId="77777777" w:rsidR="00AC3254" w:rsidRDefault="00AC3254">
      <w:pPr>
        <w:spacing w:after="160" w:line="259" w:lineRule="auto"/>
      </w:pPr>
    </w:p>
    <w:p w14:paraId="38875386" w14:textId="77777777" w:rsidR="00AC3254" w:rsidRDefault="00AC3254">
      <w:pPr>
        <w:spacing w:after="160" w:line="259" w:lineRule="auto"/>
      </w:pPr>
    </w:p>
    <w:p w14:paraId="0EA97F54" w14:textId="2522864F" w:rsidR="0026112F" w:rsidRDefault="006C3E2D">
      <w:pPr>
        <w:spacing w:after="160" w:line="259" w:lineRule="auto"/>
      </w:pPr>
      <w:r>
        <w:br w:type="page"/>
      </w:r>
    </w:p>
    <w:p w14:paraId="4DDB7C2B" w14:textId="433144C0" w:rsidR="009D6429" w:rsidRPr="00470B02" w:rsidRDefault="00E24194" w:rsidP="00470B02">
      <w:pPr>
        <w:spacing w:line="240" w:lineRule="auto"/>
        <w:rPr>
          <w:b/>
          <w:bCs/>
        </w:rPr>
      </w:pPr>
      <w:commentRangeStart w:id="61"/>
      <w:r>
        <w:rPr>
          <w:noProof/>
        </w:rPr>
        <w:lastRenderedPageBreak/>
        <w:drawing>
          <wp:inline distT="0" distB="0" distL="0" distR="0" wp14:anchorId="6465EDA3" wp14:editId="355A7230">
            <wp:extent cx="5546785" cy="295280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10051" t="3701" r="6581" b="7819"/>
                    <a:stretch/>
                  </pic:blipFill>
                  <pic:spPr bwMode="auto">
                    <a:xfrm>
                      <a:off x="0" y="0"/>
                      <a:ext cx="5561999" cy="2960906"/>
                    </a:xfrm>
                    <a:prstGeom prst="rect">
                      <a:avLst/>
                    </a:prstGeom>
                    <a:ln>
                      <a:noFill/>
                    </a:ln>
                    <a:extLst>
                      <a:ext uri="{53640926-AAD7-44D8-BBD7-CCE9431645EC}">
                        <a14:shadowObscured xmlns:a14="http://schemas.microsoft.com/office/drawing/2010/main"/>
                      </a:ext>
                    </a:extLst>
                  </pic:spPr>
                </pic:pic>
              </a:graphicData>
            </a:graphic>
          </wp:inline>
        </w:drawing>
      </w:r>
      <w:commentRangeEnd w:id="61"/>
      <w:r w:rsidR="009D6429">
        <w:rPr>
          <w:rStyle w:val="CommentReference"/>
        </w:rPr>
        <w:commentReference w:id="61"/>
      </w:r>
      <w:r w:rsidRPr="00470B02">
        <w:rPr>
          <w:b/>
          <w:bCs/>
        </w:rPr>
        <w:t xml:space="preserve">Figure XX. </w:t>
      </w:r>
      <w:r w:rsidR="009D6429" w:rsidRPr="00470B02">
        <w:rPr>
          <w:b/>
          <w:bCs/>
        </w:rPr>
        <w:t xml:space="preserve">Polar histogram showing the </w:t>
      </w:r>
      <w:r w:rsidRPr="00470B02">
        <w:rPr>
          <w:b/>
          <w:bCs/>
        </w:rPr>
        <w:t xml:space="preserve">phase offset between encoding and retrieval </w:t>
      </w:r>
      <w:r w:rsidR="009D6429" w:rsidRPr="00470B02">
        <w:rPr>
          <w:b/>
          <w:bCs/>
        </w:rPr>
        <w:t>and the phase distribution during encoding and retrieval in ESNs during non-reinstated episodes.</w:t>
      </w:r>
    </w:p>
    <w:p w14:paraId="631D7424" w14:textId="1F7F29BF" w:rsidR="009D6429" w:rsidRDefault="009D6429" w:rsidP="00470B02">
      <w:pPr>
        <w:spacing w:line="240" w:lineRule="auto"/>
      </w:pPr>
      <w:r>
        <w:t>(A) Phase offset between encoding and retrieval in neurons that showed a significant theta coupling at encoding and at retrieval for slow theta (2 Hz – 5 Hz)</w:t>
      </w:r>
    </w:p>
    <w:p w14:paraId="4760843F" w14:textId="027B6812" w:rsidR="009D6429" w:rsidRPr="00470B02" w:rsidRDefault="009D6429" w:rsidP="00470B02">
      <w:pPr>
        <w:spacing w:line="240" w:lineRule="auto"/>
      </w:pPr>
      <w:r w:rsidRPr="00470B02">
        <w:t>(B) Phase offset between encoding and retrieval across all neurons</w:t>
      </w:r>
      <w:r w:rsidRPr="009D6429">
        <w:t xml:space="preserve"> </w:t>
      </w:r>
      <w:r>
        <w:t>for slow theta (2 Hz – 5 Hz)</w:t>
      </w:r>
    </w:p>
    <w:p w14:paraId="44535EF9" w14:textId="7FE6CADB" w:rsidR="009D6429" w:rsidRPr="00470B02" w:rsidRDefault="009D6429" w:rsidP="00470B02">
      <w:pPr>
        <w:spacing w:line="240" w:lineRule="auto"/>
      </w:pPr>
      <w:r w:rsidRPr="00470B02">
        <w:t>(C) Preferred phase during encoding across all neurons</w:t>
      </w:r>
      <w:r>
        <w:t xml:space="preserve"> for slow theta (2 Hz – 5 Hz)</w:t>
      </w:r>
    </w:p>
    <w:p w14:paraId="20405505" w14:textId="5105A0C4" w:rsidR="009D6429" w:rsidRDefault="009D6429" w:rsidP="009D6429">
      <w:pPr>
        <w:spacing w:line="240" w:lineRule="auto"/>
      </w:pPr>
      <w:r w:rsidRPr="00470B02">
        <w:t>(D) Preferred phase during retrieval across all neurons</w:t>
      </w:r>
      <w:r>
        <w:t xml:space="preserve"> for slow theta (2 Hz – 5 Hz)</w:t>
      </w:r>
    </w:p>
    <w:p w14:paraId="617854BD" w14:textId="511838CE" w:rsidR="009D6429" w:rsidRPr="009D6429" w:rsidRDefault="009D6429" w:rsidP="00470B02">
      <w:pPr>
        <w:spacing w:line="240" w:lineRule="auto"/>
      </w:pPr>
      <w:r>
        <w:t>(E-H) Same as (A-D) but for fast theta (5 Hz – 9 Hz)</w:t>
      </w:r>
    </w:p>
    <w:p w14:paraId="13ABF435" w14:textId="6B884F22" w:rsidR="009D6429" w:rsidRDefault="009D6429">
      <w:pPr>
        <w:spacing w:after="160" w:line="259" w:lineRule="auto"/>
      </w:pPr>
    </w:p>
    <w:p w14:paraId="6750B8BF" w14:textId="0CFDEDD3" w:rsidR="009D6429" w:rsidRDefault="009D6429">
      <w:pPr>
        <w:spacing w:after="160" w:line="259" w:lineRule="auto"/>
      </w:pPr>
      <w:r>
        <w:br w:type="page"/>
      </w:r>
    </w:p>
    <w:p w14:paraId="70A3CFD4" w14:textId="4D39F130" w:rsidR="009D6429" w:rsidRPr="008F2625" w:rsidRDefault="00E24194" w:rsidP="009D6429">
      <w:pPr>
        <w:spacing w:line="240" w:lineRule="auto"/>
        <w:rPr>
          <w:b/>
          <w:bCs/>
        </w:rPr>
      </w:pPr>
      <w:r>
        <w:rPr>
          <w:noProof/>
        </w:rPr>
        <w:lastRenderedPageBreak/>
        <w:drawing>
          <wp:inline distT="0" distB="0" distL="0" distR="0" wp14:anchorId="54D0C955" wp14:editId="7E47C526">
            <wp:extent cx="5598544" cy="3983583"/>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96DAC541-7B7A-43D3-8B79-37D633B846F1}">
                          <asvg:svgBlip xmlns:asvg="http://schemas.microsoft.com/office/drawing/2016/SVG/main" r:embed="rId17"/>
                        </a:ext>
                      </a:extLst>
                    </a:blip>
                    <a:srcRect l="30151" t="3392" r="6600" b="6884"/>
                    <a:stretch/>
                  </pic:blipFill>
                  <pic:spPr bwMode="auto">
                    <a:xfrm>
                      <a:off x="0" y="0"/>
                      <a:ext cx="5618747" cy="3997958"/>
                    </a:xfrm>
                    <a:prstGeom prst="rect">
                      <a:avLst/>
                    </a:prstGeom>
                    <a:ln>
                      <a:noFill/>
                    </a:ln>
                    <a:extLst>
                      <a:ext uri="{53640926-AAD7-44D8-BBD7-CCE9431645EC}">
                        <a14:shadowObscured xmlns:a14="http://schemas.microsoft.com/office/drawing/2010/main"/>
                      </a:ext>
                    </a:extLst>
                  </pic:spPr>
                </pic:pic>
              </a:graphicData>
            </a:graphic>
          </wp:inline>
        </w:drawing>
      </w:r>
      <w:r w:rsidR="009D6429" w:rsidRPr="009D6429">
        <w:rPr>
          <w:b/>
          <w:bCs/>
        </w:rPr>
        <w:t xml:space="preserve"> </w:t>
      </w:r>
      <w:r w:rsidR="009D6429" w:rsidRPr="008F2625">
        <w:rPr>
          <w:b/>
          <w:bCs/>
        </w:rPr>
        <w:t>Figure XX. Polar histogram showing the phase offset between encoding and retrieval and the phase distribution during encoding and retrieval in ESNs during reinstated episodes.</w:t>
      </w:r>
    </w:p>
    <w:p w14:paraId="5768FA77" w14:textId="77777777" w:rsidR="009D6429" w:rsidRDefault="009D6429" w:rsidP="009D6429">
      <w:pPr>
        <w:spacing w:line="240" w:lineRule="auto"/>
      </w:pPr>
      <w:r>
        <w:t>(A) Phase offset between encoding and retrieval in neurons that showed a significant theta coupling at encoding and at retrieval for slow theta (2 Hz – 5 Hz)</w:t>
      </w:r>
    </w:p>
    <w:p w14:paraId="715D8A35" w14:textId="77777777" w:rsidR="009D6429" w:rsidRPr="008F2625" w:rsidRDefault="009D6429" w:rsidP="009D6429">
      <w:pPr>
        <w:spacing w:line="240" w:lineRule="auto"/>
      </w:pPr>
      <w:r w:rsidRPr="008F2625">
        <w:t>(B) Phase offset between encoding and retrieval across all neurons</w:t>
      </w:r>
      <w:r w:rsidRPr="009D6429">
        <w:t xml:space="preserve"> </w:t>
      </w:r>
      <w:r>
        <w:t>for slow theta (2 Hz – 5 Hz)</w:t>
      </w:r>
    </w:p>
    <w:p w14:paraId="2C8C116F" w14:textId="77777777" w:rsidR="009D6429" w:rsidRPr="008F2625" w:rsidRDefault="009D6429" w:rsidP="009D6429">
      <w:pPr>
        <w:spacing w:line="240" w:lineRule="auto"/>
      </w:pPr>
      <w:r w:rsidRPr="008F2625">
        <w:t>(C) Preferred phase during encoding across all neurons</w:t>
      </w:r>
      <w:r>
        <w:t xml:space="preserve"> for slow theta (2 Hz – 5 Hz)</w:t>
      </w:r>
    </w:p>
    <w:p w14:paraId="1485A4AC" w14:textId="77777777" w:rsidR="009D6429" w:rsidRDefault="009D6429" w:rsidP="009D6429">
      <w:pPr>
        <w:spacing w:line="240" w:lineRule="auto"/>
      </w:pPr>
      <w:r w:rsidRPr="008F2625">
        <w:t>(D) Preferred phase during retrieval across all neurons</w:t>
      </w:r>
      <w:r>
        <w:t xml:space="preserve"> for slow theta (2 Hz – 5 Hz)</w:t>
      </w:r>
    </w:p>
    <w:p w14:paraId="660B09B0" w14:textId="77777777" w:rsidR="009D6429" w:rsidRPr="009D6429" w:rsidRDefault="009D6429" w:rsidP="009D6429">
      <w:pPr>
        <w:spacing w:line="240" w:lineRule="auto"/>
      </w:pPr>
      <w:r>
        <w:t>(E-H) Same as (A-D) but for fast theta (5 Hz – 9 Hz)</w:t>
      </w:r>
    </w:p>
    <w:p w14:paraId="4759936D" w14:textId="507F8F69" w:rsidR="009D6429" w:rsidRDefault="009D6429">
      <w:pPr>
        <w:spacing w:after="160" w:line="259" w:lineRule="auto"/>
      </w:pPr>
    </w:p>
    <w:p w14:paraId="1C6225D0" w14:textId="77777777" w:rsidR="009D6429" w:rsidRDefault="009D6429">
      <w:pPr>
        <w:spacing w:after="160" w:line="259" w:lineRule="auto"/>
      </w:pPr>
      <w:r>
        <w:br w:type="page"/>
      </w:r>
    </w:p>
    <w:p w14:paraId="3A4BEB75" w14:textId="77777777" w:rsidR="009D6429" w:rsidRDefault="00E24194">
      <w:pPr>
        <w:spacing w:after="160" w:line="259" w:lineRule="auto"/>
      </w:pPr>
      <w:r w:rsidRPr="00E24194">
        <w:rPr>
          <w:noProof/>
        </w:rPr>
        <w:lastRenderedPageBreak/>
        <w:drawing>
          <wp:inline distT="0" distB="0" distL="0" distR="0" wp14:anchorId="58241326" wp14:editId="2B68D259">
            <wp:extent cx="5579110" cy="3019788"/>
            <wp:effectExtent l="0" t="0" r="254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96DAC541-7B7A-43D3-8B79-37D633B846F1}">
                          <asvg:svgBlip xmlns:asvg="http://schemas.microsoft.com/office/drawing/2016/SVG/main" r:embed="rId19"/>
                        </a:ext>
                      </a:extLst>
                    </a:blip>
                    <a:srcRect l="9897" t="3392" r="7538" b="7501"/>
                    <a:stretch/>
                  </pic:blipFill>
                  <pic:spPr bwMode="auto">
                    <a:xfrm>
                      <a:off x="0" y="0"/>
                      <a:ext cx="5579110" cy="3019788"/>
                    </a:xfrm>
                    <a:prstGeom prst="rect">
                      <a:avLst/>
                    </a:prstGeom>
                    <a:ln>
                      <a:noFill/>
                    </a:ln>
                    <a:extLst>
                      <a:ext uri="{53640926-AAD7-44D8-BBD7-CCE9431645EC}">
                        <a14:shadowObscured xmlns:a14="http://schemas.microsoft.com/office/drawing/2010/main"/>
                      </a:ext>
                    </a:extLst>
                  </pic:spPr>
                </pic:pic>
              </a:graphicData>
            </a:graphic>
          </wp:inline>
        </w:drawing>
      </w:r>
    </w:p>
    <w:p w14:paraId="47A88DD4" w14:textId="1C760702" w:rsidR="009D6429" w:rsidRPr="008F2625" w:rsidRDefault="009D6429" w:rsidP="009D6429">
      <w:pPr>
        <w:spacing w:line="240" w:lineRule="auto"/>
        <w:rPr>
          <w:b/>
          <w:bCs/>
        </w:rPr>
      </w:pPr>
      <w:r w:rsidRPr="008F2625">
        <w:rPr>
          <w:b/>
          <w:bCs/>
        </w:rPr>
        <w:t xml:space="preserve">Figure XX. Polar histogram showing the phase offset between encoding and retrieval and the phase distribution during encoding and retrieval in </w:t>
      </w:r>
      <w:r>
        <w:rPr>
          <w:b/>
          <w:bCs/>
        </w:rPr>
        <w:t>SU</w:t>
      </w:r>
      <w:r w:rsidRPr="008F2625">
        <w:rPr>
          <w:b/>
          <w:bCs/>
        </w:rPr>
        <w:t>.</w:t>
      </w:r>
    </w:p>
    <w:p w14:paraId="2855EA24" w14:textId="77777777" w:rsidR="009D6429" w:rsidRDefault="009D6429" w:rsidP="009D6429">
      <w:pPr>
        <w:spacing w:line="240" w:lineRule="auto"/>
      </w:pPr>
      <w:r>
        <w:t>(A) Phase offset between encoding and retrieval in neurons that showed a significant theta coupling at encoding and at retrieval for slow theta (2 Hz – 5 Hz)</w:t>
      </w:r>
    </w:p>
    <w:p w14:paraId="03041EAE" w14:textId="77777777" w:rsidR="009D6429" w:rsidRPr="008F2625" w:rsidRDefault="009D6429" w:rsidP="009D6429">
      <w:pPr>
        <w:spacing w:line="240" w:lineRule="auto"/>
      </w:pPr>
      <w:r w:rsidRPr="008F2625">
        <w:t>(B) Phase offset between encoding and retrieval across all neurons</w:t>
      </w:r>
      <w:r w:rsidRPr="009D6429">
        <w:t xml:space="preserve"> </w:t>
      </w:r>
      <w:r>
        <w:t>for slow theta (2 Hz – 5 Hz)</w:t>
      </w:r>
    </w:p>
    <w:p w14:paraId="5019A425" w14:textId="77777777" w:rsidR="009D6429" w:rsidRPr="008F2625" w:rsidRDefault="009D6429" w:rsidP="009D6429">
      <w:pPr>
        <w:spacing w:line="240" w:lineRule="auto"/>
      </w:pPr>
      <w:r w:rsidRPr="008F2625">
        <w:t>(C) Preferred phase during encoding across all neurons</w:t>
      </w:r>
      <w:r>
        <w:t xml:space="preserve"> for slow theta (2 Hz – 5 Hz)</w:t>
      </w:r>
    </w:p>
    <w:p w14:paraId="02BAFC5C" w14:textId="77777777" w:rsidR="009D6429" w:rsidRDefault="009D6429" w:rsidP="009D6429">
      <w:pPr>
        <w:spacing w:line="240" w:lineRule="auto"/>
      </w:pPr>
      <w:r w:rsidRPr="008F2625">
        <w:t>(D) Preferred phase during retrieval across all neurons</w:t>
      </w:r>
      <w:r>
        <w:t xml:space="preserve"> for slow theta (2 Hz – 5 Hz)</w:t>
      </w:r>
    </w:p>
    <w:p w14:paraId="5A700287" w14:textId="77777777" w:rsidR="009D6429" w:rsidRPr="009D6429" w:rsidRDefault="009D6429" w:rsidP="009D6429">
      <w:pPr>
        <w:spacing w:line="240" w:lineRule="auto"/>
      </w:pPr>
      <w:r>
        <w:t>(E-H) Same as (A-D) but for fast theta (5 Hz – 9 Hz)</w:t>
      </w:r>
    </w:p>
    <w:p w14:paraId="1F24912F" w14:textId="0E42F8B5" w:rsidR="0026112F" w:rsidRDefault="0026112F">
      <w:pPr>
        <w:spacing w:after="160" w:line="259" w:lineRule="auto"/>
      </w:pPr>
      <w:r>
        <w:br w:type="page"/>
      </w:r>
    </w:p>
    <w:p w14:paraId="0D4F3C25" w14:textId="06A74AA9" w:rsidR="000E122F" w:rsidRDefault="00E47411" w:rsidP="00A21D44">
      <w:r>
        <w:rPr>
          <w:noProof/>
        </w:rPr>
        <w:lastRenderedPageBreak/>
        <w:drawing>
          <wp:inline distT="0" distB="0" distL="0" distR="0" wp14:anchorId="2AA433C6" wp14:editId="04A34554">
            <wp:extent cx="5579110" cy="3087370"/>
            <wp:effectExtent l="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4AD0EF1B" w14:textId="6533D61B" w:rsidR="00C2249D" w:rsidRDefault="002E6AF2" w:rsidP="00A21D44">
      <w:r w:rsidRPr="002E6AF2">
        <w:rPr>
          <w:b/>
          <w:bCs/>
        </w:rPr>
        <w:t>Figure XX. Five second data snippet showing activity in the slow (2-5 Hz; A) and fast (5-9 Hz; B) components.</w:t>
      </w:r>
      <w:r>
        <w:t xml:space="preserve"> </w:t>
      </w:r>
      <w:r w:rsidRPr="002E6AF2">
        <w:t xml:space="preserve">Components were generated by taking a weighted average of the narrowband signal of all microwires within a bundle. The weighted average was calculated using a generalized </w:t>
      </w:r>
      <w:proofErr w:type="spellStart"/>
      <w:r w:rsidRPr="002E6AF2">
        <w:t>eigendecomposition</w:t>
      </w:r>
      <w:proofErr w:type="spellEnd"/>
      <w:r w:rsidRPr="002E6AF2">
        <w:t xml:space="preserve"> of the broadband and narrowband covariance matrices.</w:t>
      </w:r>
    </w:p>
    <w:p w14:paraId="10A9BBDA" w14:textId="68295292" w:rsidR="00233560" w:rsidRDefault="00233560" w:rsidP="00A21D44"/>
    <w:p w14:paraId="14518DA6" w14:textId="77777777" w:rsidR="00233560" w:rsidRDefault="00233560" w:rsidP="00A21D44"/>
    <w:p w14:paraId="21B5769B" w14:textId="44130D7A" w:rsidR="00233560" w:rsidRDefault="00A07876">
      <w:pPr>
        <w:spacing w:after="160" w:line="259" w:lineRule="auto"/>
      </w:pPr>
      <w:r>
        <w:br w:type="page"/>
      </w:r>
    </w:p>
    <w:tbl>
      <w:tblPr>
        <w:tblStyle w:val="TableGrid"/>
        <w:tblpPr w:leftFromText="180" w:rightFromText="180" w:vertAnchor="page" w:horzAnchor="page" w:tblpX="2255" w:tblpY="1992"/>
        <w:tblW w:w="0" w:type="auto"/>
        <w:tblLook w:val="04A0" w:firstRow="1" w:lastRow="0" w:firstColumn="1" w:lastColumn="0" w:noHBand="0" w:noVBand="1"/>
      </w:tblPr>
      <w:tblGrid>
        <w:gridCol w:w="668"/>
        <w:gridCol w:w="1096"/>
        <w:gridCol w:w="1091"/>
        <w:gridCol w:w="1087"/>
        <w:gridCol w:w="1089"/>
        <w:gridCol w:w="1089"/>
      </w:tblGrid>
      <w:tr w:rsidR="00233560" w:rsidRPr="00233560" w14:paraId="15699AC8" w14:textId="77777777" w:rsidTr="00233560">
        <w:tc>
          <w:tcPr>
            <w:tcW w:w="668" w:type="dxa"/>
            <w:vMerge w:val="restart"/>
          </w:tcPr>
          <w:p w14:paraId="33115C4F"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096" w:type="dxa"/>
          </w:tcPr>
          <w:p w14:paraId="3C0F09A8"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Contrast</w:t>
            </w:r>
          </w:p>
        </w:tc>
        <w:tc>
          <w:tcPr>
            <w:tcW w:w="4356" w:type="dxa"/>
            <w:gridSpan w:val="4"/>
          </w:tcPr>
          <w:p w14:paraId="27F24C66" w14:textId="7B84DB40"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 xml:space="preserve">Remembered vs. </w:t>
            </w:r>
            <w:r>
              <w:rPr>
                <w:rFonts w:asciiTheme="minorHAnsi" w:eastAsiaTheme="minorHAnsi" w:hAnsiTheme="minorHAnsi" w:cstheme="minorBidi"/>
                <w:sz w:val="16"/>
                <w:szCs w:val="16"/>
              </w:rPr>
              <w:t>f</w:t>
            </w:r>
            <w:r w:rsidRPr="00233560">
              <w:rPr>
                <w:rFonts w:asciiTheme="minorHAnsi" w:eastAsiaTheme="minorHAnsi" w:hAnsiTheme="minorHAnsi" w:cstheme="minorBidi"/>
                <w:sz w:val="16"/>
                <w:szCs w:val="16"/>
              </w:rPr>
              <w:t>orgotten episodes</w:t>
            </w:r>
          </w:p>
        </w:tc>
      </w:tr>
      <w:tr w:rsidR="00233560" w:rsidRPr="00233560" w14:paraId="10204C7B" w14:textId="77777777" w:rsidTr="00233560">
        <w:tc>
          <w:tcPr>
            <w:tcW w:w="668" w:type="dxa"/>
            <w:vMerge/>
          </w:tcPr>
          <w:p w14:paraId="0F63A734"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096" w:type="dxa"/>
          </w:tcPr>
          <w:p w14:paraId="7D12205F"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Phase</w:t>
            </w:r>
          </w:p>
        </w:tc>
        <w:tc>
          <w:tcPr>
            <w:tcW w:w="1091" w:type="dxa"/>
          </w:tcPr>
          <w:p w14:paraId="3B70DC57"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Encoding (exp 1)</w:t>
            </w:r>
          </w:p>
        </w:tc>
        <w:tc>
          <w:tcPr>
            <w:tcW w:w="1087" w:type="dxa"/>
          </w:tcPr>
          <w:p w14:paraId="73C1CAF2"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Encoding (exp 2)</w:t>
            </w:r>
          </w:p>
        </w:tc>
        <w:tc>
          <w:tcPr>
            <w:tcW w:w="1089" w:type="dxa"/>
          </w:tcPr>
          <w:p w14:paraId="6C93A1D8"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Retrieval (exp 1)</w:t>
            </w:r>
          </w:p>
        </w:tc>
        <w:tc>
          <w:tcPr>
            <w:tcW w:w="1089" w:type="dxa"/>
          </w:tcPr>
          <w:p w14:paraId="76B4C617"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Retrieval (exp 2)</w:t>
            </w:r>
          </w:p>
        </w:tc>
      </w:tr>
      <w:tr w:rsidR="00233560" w:rsidRPr="00233560" w14:paraId="3DEA38E3" w14:textId="77777777" w:rsidTr="00233560">
        <w:tc>
          <w:tcPr>
            <w:tcW w:w="668" w:type="dxa"/>
            <w:vMerge w:val="restart"/>
          </w:tcPr>
          <w:p w14:paraId="4222C25B"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Slow theta</w:t>
            </w:r>
          </w:p>
        </w:tc>
        <w:tc>
          <w:tcPr>
            <w:tcW w:w="1096" w:type="dxa"/>
          </w:tcPr>
          <w:p w14:paraId="4A86F553"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Remembered episodes</w:t>
            </w:r>
          </w:p>
        </w:tc>
        <w:tc>
          <w:tcPr>
            <w:tcW w:w="1091" w:type="dxa"/>
          </w:tcPr>
          <w:p w14:paraId="367E49F1"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0.603</w:t>
            </w:r>
          </w:p>
        </w:tc>
        <w:tc>
          <w:tcPr>
            <w:tcW w:w="1087" w:type="dxa"/>
            <w:shd w:val="clear" w:color="auto" w:fill="F7CAAC" w:themeFill="accent2" w:themeFillTint="66"/>
          </w:tcPr>
          <w:p w14:paraId="25E785C2"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3E0329D6"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t(114) = 6.79</w:t>
            </w:r>
          </w:p>
        </w:tc>
        <w:tc>
          <w:tcPr>
            <w:tcW w:w="1089" w:type="dxa"/>
          </w:tcPr>
          <w:p w14:paraId="1A68BFBA"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 xml:space="preserve">p = </w:t>
            </w:r>
            <w:r w:rsidRPr="00233560">
              <w:rPr>
                <w:rFonts w:asciiTheme="minorHAnsi" w:eastAsiaTheme="minorHAnsi" w:hAnsiTheme="minorHAnsi" w:cstheme="minorHAnsi"/>
                <w:sz w:val="16"/>
                <w:szCs w:val="16"/>
                <w:lang w:val="en-GB"/>
              </w:rPr>
              <w:t>0.025</w:t>
            </w:r>
          </w:p>
        </w:tc>
        <w:tc>
          <w:tcPr>
            <w:tcW w:w="1089" w:type="dxa"/>
            <w:shd w:val="clear" w:color="auto" w:fill="F7CAAC" w:themeFill="accent2" w:themeFillTint="66"/>
          </w:tcPr>
          <w:p w14:paraId="3F8FF2E6"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10664177"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t(114) = 9.13</w:t>
            </w:r>
          </w:p>
        </w:tc>
      </w:tr>
      <w:tr w:rsidR="00233560" w:rsidRPr="00233560" w14:paraId="7F29AFC2" w14:textId="77777777" w:rsidTr="00233560">
        <w:tc>
          <w:tcPr>
            <w:tcW w:w="668" w:type="dxa"/>
            <w:vMerge/>
          </w:tcPr>
          <w:p w14:paraId="5D954151"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096" w:type="dxa"/>
          </w:tcPr>
          <w:p w14:paraId="41F7ACFF"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Forgotten episodes</w:t>
            </w:r>
          </w:p>
        </w:tc>
        <w:tc>
          <w:tcPr>
            <w:tcW w:w="1091" w:type="dxa"/>
          </w:tcPr>
          <w:p w14:paraId="55B4940B"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 xml:space="preserve">p = </w:t>
            </w:r>
            <w:r w:rsidRPr="00233560">
              <w:rPr>
                <w:rFonts w:asciiTheme="minorHAnsi" w:eastAsiaTheme="minorHAnsi" w:hAnsiTheme="minorHAnsi" w:cstheme="minorHAnsi"/>
                <w:sz w:val="16"/>
                <w:szCs w:val="16"/>
                <w:lang w:val="en-GB"/>
              </w:rPr>
              <w:t>0.076</w:t>
            </w:r>
          </w:p>
        </w:tc>
        <w:tc>
          <w:tcPr>
            <w:tcW w:w="1087" w:type="dxa"/>
          </w:tcPr>
          <w:p w14:paraId="0BA048EF"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0.113</w:t>
            </w:r>
          </w:p>
        </w:tc>
        <w:tc>
          <w:tcPr>
            <w:tcW w:w="1089" w:type="dxa"/>
            <w:shd w:val="clear" w:color="auto" w:fill="F7CAAC" w:themeFill="accent2" w:themeFillTint="66"/>
          </w:tcPr>
          <w:p w14:paraId="1F1AB19F"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 xml:space="preserve">p = </w:t>
            </w:r>
            <w:r w:rsidRPr="00233560">
              <w:rPr>
                <w:rFonts w:asciiTheme="minorHAnsi" w:eastAsiaTheme="minorHAnsi" w:hAnsiTheme="minorHAnsi" w:cstheme="minorHAnsi"/>
                <w:sz w:val="16"/>
                <w:szCs w:val="16"/>
                <w:lang w:val="en-GB"/>
              </w:rPr>
              <w:t>0.009</w:t>
            </w:r>
          </w:p>
          <w:p w14:paraId="5E1CEE76"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2.61</w:t>
            </w:r>
          </w:p>
        </w:tc>
        <w:tc>
          <w:tcPr>
            <w:tcW w:w="1089" w:type="dxa"/>
            <w:shd w:val="clear" w:color="auto" w:fill="F7CAAC" w:themeFill="accent2" w:themeFillTint="66"/>
          </w:tcPr>
          <w:p w14:paraId="16F50C92"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51EFFF80"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t(114) = 5.38</w:t>
            </w:r>
          </w:p>
        </w:tc>
      </w:tr>
      <w:tr w:rsidR="00233560" w:rsidRPr="00233560" w14:paraId="4D49CBEB" w14:textId="77777777" w:rsidTr="00233560">
        <w:tc>
          <w:tcPr>
            <w:tcW w:w="668" w:type="dxa"/>
            <w:vMerge w:val="restart"/>
          </w:tcPr>
          <w:p w14:paraId="7D4892A5"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Fast theta</w:t>
            </w:r>
          </w:p>
        </w:tc>
        <w:tc>
          <w:tcPr>
            <w:tcW w:w="1096" w:type="dxa"/>
          </w:tcPr>
          <w:p w14:paraId="642EB6CE"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rPr>
              <w:t>Remembered episodes</w:t>
            </w:r>
          </w:p>
        </w:tc>
        <w:tc>
          <w:tcPr>
            <w:tcW w:w="1091" w:type="dxa"/>
            <w:shd w:val="clear" w:color="auto" w:fill="F7CAAC" w:themeFill="accent2" w:themeFillTint="66"/>
          </w:tcPr>
          <w:p w14:paraId="6F27E835"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69041E41"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t(365) = 7.41</w:t>
            </w:r>
          </w:p>
        </w:tc>
        <w:tc>
          <w:tcPr>
            <w:tcW w:w="1087" w:type="dxa"/>
            <w:shd w:val="clear" w:color="auto" w:fill="F7CAAC" w:themeFill="accent2" w:themeFillTint="66"/>
          </w:tcPr>
          <w:p w14:paraId="5E099E1F"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3203E46D"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t(114) = 7.09</w:t>
            </w:r>
          </w:p>
        </w:tc>
        <w:tc>
          <w:tcPr>
            <w:tcW w:w="1089" w:type="dxa"/>
            <w:shd w:val="clear" w:color="auto" w:fill="F7CAAC" w:themeFill="accent2" w:themeFillTint="66"/>
          </w:tcPr>
          <w:p w14:paraId="5A5F0948"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&lt; 0.001</w:t>
            </w:r>
          </w:p>
          <w:p w14:paraId="0AF3E747"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t(365) = 8.19</w:t>
            </w:r>
          </w:p>
        </w:tc>
        <w:tc>
          <w:tcPr>
            <w:tcW w:w="1089" w:type="dxa"/>
            <w:shd w:val="clear" w:color="auto" w:fill="F7CAAC" w:themeFill="accent2" w:themeFillTint="66"/>
          </w:tcPr>
          <w:p w14:paraId="49FC3348"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6B483C9A"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t(114) = 6.61</w:t>
            </w:r>
          </w:p>
        </w:tc>
      </w:tr>
      <w:tr w:rsidR="00233560" w:rsidRPr="00233560" w14:paraId="2E4E5A27" w14:textId="77777777" w:rsidTr="00233560">
        <w:tc>
          <w:tcPr>
            <w:tcW w:w="668" w:type="dxa"/>
            <w:vMerge/>
          </w:tcPr>
          <w:p w14:paraId="2320C679" w14:textId="77777777" w:rsidR="00233560" w:rsidRPr="00233560" w:rsidRDefault="00233560" w:rsidP="00233560">
            <w:pPr>
              <w:spacing w:line="240" w:lineRule="auto"/>
              <w:rPr>
                <w:rFonts w:asciiTheme="minorHAnsi" w:eastAsiaTheme="minorHAnsi" w:hAnsiTheme="minorHAnsi" w:cstheme="minorBidi"/>
                <w:sz w:val="16"/>
                <w:szCs w:val="16"/>
                <w:lang w:val="en-GB"/>
              </w:rPr>
            </w:pPr>
          </w:p>
        </w:tc>
        <w:tc>
          <w:tcPr>
            <w:tcW w:w="1096" w:type="dxa"/>
          </w:tcPr>
          <w:p w14:paraId="3B6ACA1A"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rPr>
              <w:t>Forgotten episodes</w:t>
            </w:r>
          </w:p>
        </w:tc>
        <w:tc>
          <w:tcPr>
            <w:tcW w:w="1091" w:type="dxa"/>
            <w:shd w:val="clear" w:color="auto" w:fill="F7CAAC" w:themeFill="accent2" w:themeFillTint="66"/>
          </w:tcPr>
          <w:p w14:paraId="0AD81F7D"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p &lt; 0.001</w:t>
            </w:r>
          </w:p>
          <w:p w14:paraId="203CC24C" w14:textId="77777777" w:rsidR="00233560" w:rsidRPr="00233560" w:rsidRDefault="00233560" w:rsidP="00233560">
            <w:pPr>
              <w:spacing w:line="240" w:lineRule="auto"/>
              <w:jc w:val="center"/>
              <w:rPr>
                <w:rFonts w:asciiTheme="minorHAnsi" w:eastAsiaTheme="minorHAnsi" w:hAnsiTheme="minorHAnsi" w:cstheme="minorHAnsi"/>
                <w:sz w:val="16"/>
                <w:szCs w:val="16"/>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6.05</w:t>
            </w:r>
          </w:p>
        </w:tc>
        <w:tc>
          <w:tcPr>
            <w:tcW w:w="1087" w:type="dxa"/>
            <w:shd w:val="clear" w:color="auto" w:fill="F7CAAC" w:themeFill="accent2" w:themeFillTint="66"/>
          </w:tcPr>
          <w:p w14:paraId="55F6A6D0"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726A6528"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t(114) = 6.18</w:t>
            </w:r>
          </w:p>
        </w:tc>
        <w:tc>
          <w:tcPr>
            <w:tcW w:w="1089" w:type="dxa"/>
            <w:shd w:val="clear" w:color="auto" w:fill="F7CAAC" w:themeFill="accent2" w:themeFillTint="66"/>
          </w:tcPr>
          <w:p w14:paraId="76B7A970"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7EEC1BE7"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3.76</w:t>
            </w:r>
          </w:p>
        </w:tc>
        <w:tc>
          <w:tcPr>
            <w:tcW w:w="1089" w:type="dxa"/>
            <w:shd w:val="clear" w:color="auto" w:fill="F7CAAC" w:themeFill="accent2" w:themeFillTint="66"/>
          </w:tcPr>
          <w:p w14:paraId="42F7749D"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2A418314"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rPr>
              <w:t>t(114) = 6.51</w:t>
            </w:r>
          </w:p>
        </w:tc>
      </w:tr>
    </w:tbl>
    <w:p w14:paraId="4610A4BB" w14:textId="55016017" w:rsidR="00233560" w:rsidRPr="00470B02" w:rsidRDefault="00233560" w:rsidP="00233560">
      <w:pPr>
        <w:spacing w:after="160" w:line="259" w:lineRule="auto"/>
        <w:rPr>
          <w:rFonts w:eastAsiaTheme="minorHAnsi"/>
          <w:b/>
          <w:bCs/>
          <w:kern w:val="2"/>
          <w:szCs w:val="24"/>
          <w14:ligatures w14:val="standardContextual"/>
        </w:rPr>
      </w:pPr>
      <w:r w:rsidRPr="00470B02">
        <w:rPr>
          <w:rFonts w:eastAsiaTheme="minorHAnsi"/>
          <w:b/>
          <w:bCs/>
          <w:kern w:val="2"/>
          <w:szCs w:val="24"/>
          <w14:ligatures w14:val="standardContextual"/>
        </w:rPr>
        <w:t xml:space="preserve">Table xx. Overview of evidence for periodic fast and slow theta activity during encoding and retrieval of (later) remembered and (later) forgotten episodes </w:t>
      </w:r>
      <w:r w:rsidR="00F75367">
        <w:rPr>
          <w:rFonts w:eastAsiaTheme="minorHAnsi"/>
          <w:b/>
          <w:bCs/>
          <w:kern w:val="2"/>
          <w:szCs w:val="24"/>
          <w14:ligatures w14:val="standardContextual"/>
        </w:rPr>
        <w:t>in</w:t>
      </w:r>
      <w:r w:rsidRPr="00470B02">
        <w:rPr>
          <w:rFonts w:eastAsiaTheme="minorHAnsi"/>
          <w:b/>
          <w:bCs/>
          <w:kern w:val="2"/>
          <w:szCs w:val="24"/>
          <w14:ligatures w14:val="standardContextual"/>
        </w:rPr>
        <w:t xml:space="preserve"> experiment 1 and experiment </w:t>
      </w:r>
      <w:commentRangeStart w:id="62"/>
      <w:r w:rsidRPr="00470B02">
        <w:rPr>
          <w:rFonts w:eastAsiaTheme="minorHAnsi"/>
          <w:b/>
          <w:bCs/>
          <w:kern w:val="2"/>
          <w:szCs w:val="24"/>
          <w14:ligatures w14:val="standardContextual"/>
        </w:rPr>
        <w:t>2</w:t>
      </w:r>
      <w:commentRangeEnd w:id="62"/>
      <w:r>
        <w:rPr>
          <w:rStyle w:val="CommentReference"/>
        </w:rPr>
        <w:commentReference w:id="62"/>
      </w:r>
      <w:r w:rsidRPr="00470B02">
        <w:rPr>
          <w:rFonts w:eastAsiaTheme="minorHAnsi"/>
          <w:b/>
          <w:bCs/>
          <w:kern w:val="2"/>
          <w:szCs w:val="24"/>
          <w14:ligatures w14:val="standardContextual"/>
        </w:rPr>
        <w:t>.</w:t>
      </w:r>
    </w:p>
    <w:p w14:paraId="078C6D42" w14:textId="77777777" w:rsidR="00233560" w:rsidRP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p w14:paraId="31482FDB" w14:textId="77777777" w:rsidR="00233560" w:rsidRPr="00233560" w:rsidRDefault="00233560" w:rsidP="00470B02">
      <w:pPr>
        <w:spacing w:after="160" w:line="259" w:lineRule="auto"/>
        <w:ind w:firstLine="720"/>
        <w:rPr>
          <w:rFonts w:asciiTheme="minorHAnsi" w:eastAsiaTheme="minorHAnsi" w:hAnsiTheme="minorHAnsi" w:cstheme="minorBidi"/>
          <w:kern w:val="2"/>
          <w:sz w:val="16"/>
          <w:szCs w:val="16"/>
          <w14:ligatures w14:val="standardContextual"/>
        </w:rPr>
      </w:pPr>
    </w:p>
    <w:p w14:paraId="3960A4D9" w14:textId="77777777" w:rsidR="00233560" w:rsidRP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p w14:paraId="4BA0ECD4" w14:textId="77777777" w:rsidR="00233560" w:rsidRP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p w14:paraId="77AA4C3E" w14:textId="77777777" w:rsidR="00233560" w:rsidRP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p w14:paraId="24BC8EA5" w14:textId="182AF438" w:rsid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p w14:paraId="42E7C962" w14:textId="77777777" w:rsidR="00233560" w:rsidRPr="00233560" w:rsidRDefault="00233560" w:rsidP="00233560">
      <w:pPr>
        <w:spacing w:after="160" w:line="259" w:lineRule="auto"/>
        <w:rPr>
          <w:rFonts w:asciiTheme="minorHAnsi" w:eastAsiaTheme="minorHAnsi" w:hAnsiTheme="minorHAnsi" w:cstheme="minorBidi"/>
          <w:kern w:val="2"/>
          <w:sz w:val="16"/>
          <w:szCs w:val="16"/>
          <w14:ligatures w14:val="standardContextual"/>
        </w:rPr>
      </w:pPr>
    </w:p>
    <w:tbl>
      <w:tblPr>
        <w:tblStyle w:val="TableGrid"/>
        <w:tblpPr w:leftFromText="180" w:rightFromText="180" w:vertAnchor="text" w:horzAnchor="page" w:tblpX="2268" w:tblpY="976"/>
        <w:tblW w:w="0" w:type="auto"/>
        <w:tblLook w:val="04A0" w:firstRow="1" w:lastRow="0" w:firstColumn="1" w:lastColumn="0" w:noHBand="0" w:noVBand="1"/>
      </w:tblPr>
      <w:tblGrid>
        <w:gridCol w:w="676"/>
        <w:gridCol w:w="1122"/>
        <w:gridCol w:w="988"/>
        <w:gridCol w:w="1105"/>
        <w:gridCol w:w="1108"/>
        <w:gridCol w:w="1108"/>
      </w:tblGrid>
      <w:tr w:rsidR="00233560" w:rsidRPr="00233560" w14:paraId="21AB06C4" w14:textId="77777777" w:rsidTr="00233560">
        <w:tc>
          <w:tcPr>
            <w:tcW w:w="676" w:type="dxa"/>
            <w:vMerge w:val="restart"/>
          </w:tcPr>
          <w:p w14:paraId="3F98F707"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122" w:type="dxa"/>
          </w:tcPr>
          <w:p w14:paraId="6A4990F8"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Contrast</w:t>
            </w:r>
          </w:p>
        </w:tc>
        <w:tc>
          <w:tcPr>
            <w:tcW w:w="4309" w:type="dxa"/>
            <w:gridSpan w:val="4"/>
          </w:tcPr>
          <w:p w14:paraId="234B7A99"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Reinstated vs. non-reinstated episodes</w:t>
            </w:r>
          </w:p>
        </w:tc>
      </w:tr>
      <w:tr w:rsidR="00233560" w:rsidRPr="00233560" w14:paraId="736A7E8D" w14:textId="77777777" w:rsidTr="00233560">
        <w:tc>
          <w:tcPr>
            <w:tcW w:w="676" w:type="dxa"/>
            <w:vMerge/>
          </w:tcPr>
          <w:p w14:paraId="392F561C"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122" w:type="dxa"/>
          </w:tcPr>
          <w:p w14:paraId="68073FE5"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Phase</w:t>
            </w:r>
          </w:p>
        </w:tc>
        <w:tc>
          <w:tcPr>
            <w:tcW w:w="988" w:type="dxa"/>
          </w:tcPr>
          <w:p w14:paraId="792B1838"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Encoding (exp 1)</w:t>
            </w:r>
          </w:p>
        </w:tc>
        <w:tc>
          <w:tcPr>
            <w:tcW w:w="1105" w:type="dxa"/>
          </w:tcPr>
          <w:p w14:paraId="054D08FE"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Encoding (exp 2)</w:t>
            </w:r>
          </w:p>
        </w:tc>
        <w:tc>
          <w:tcPr>
            <w:tcW w:w="1108" w:type="dxa"/>
          </w:tcPr>
          <w:p w14:paraId="775EBA6F"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Retrieval</w:t>
            </w:r>
          </w:p>
          <w:p w14:paraId="08231D14"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(exp 1)</w:t>
            </w:r>
          </w:p>
        </w:tc>
        <w:tc>
          <w:tcPr>
            <w:tcW w:w="1108" w:type="dxa"/>
          </w:tcPr>
          <w:p w14:paraId="461F3958"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Retrieval</w:t>
            </w:r>
          </w:p>
          <w:p w14:paraId="36E7BDD6" w14:textId="77777777" w:rsidR="00233560" w:rsidRPr="00233560" w:rsidRDefault="00233560" w:rsidP="00233560">
            <w:pPr>
              <w:spacing w:line="240" w:lineRule="auto"/>
              <w:jc w:val="center"/>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(exp 2)</w:t>
            </w:r>
          </w:p>
        </w:tc>
      </w:tr>
      <w:tr w:rsidR="00233560" w:rsidRPr="00233560" w14:paraId="221B85A9" w14:textId="77777777" w:rsidTr="00233560">
        <w:tc>
          <w:tcPr>
            <w:tcW w:w="676" w:type="dxa"/>
            <w:vMerge w:val="restart"/>
          </w:tcPr>
          <w:p w14:paraId="5785CFD2"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Slow theta</w:t>
            </w:r>
          </w:p>
        </w:tc>
        <w:tc>
          <w:tcPr>
            <w:tcW w:w="1122" w:type="dxa"/>
          </w:tcPr>
          <w:p w14:paraId="43829B02"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Reinstated episodes</w:t>
            </w:r>
          </w:p>
        </w:tc>
        <w:tc>
          <w:tcPr>
            <w:tcW w:w="988" w:type="dxa"/>
          </w:tcPr>
          <w:p w14:paraId="04816EE7"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0.318</w:t>
            </w:r>
          </w:p>
        </w:tc>
        <w:tc>
          <w:tcPr>
            <w:tcW w:w="1105" w:type="dxa"/>
            <w:shd w:val="clear" w:color="auto" w:fill="F7CAAC" w:themeFill="accent2" w:themeFillTint="66"/>
          </w:tcPr>
          <w:p w14:paraId="748838DB"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0.003</w:t>
            </w:r>
          </w:p>
          <w:p w14:paraId="28FA1874"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3.16</w:t>
            </w:r>
          </w:p>
        </w:tc>
        <w:tc>
          <w:tcPr>
            <w:tcW w:w="1108" w:type="dxa"/>
          </w:tcPr>
          <w:p w14:paraId="1D88ED63"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0.495</w:t>
            </w:r>
          </w:p>
        </w:tc>
        <w:tc>
          <w:tcPr>
            <w:tcW w:w="1108" w:type="dxa"/>
            <w:shd w:val="clear" w:color="auto" w:fill="F7CAAC" w:themeFill="accent2" w:themeFillTint="66"/>
          </w:tcPr>
          <w:p w14:paraId="2907C13D"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298D0592"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3.81</w:t>
            </w:r>
          </w:p>
        </w:tc>
      </w:tr>
      <w:tr w:rsidR="00233560" w:rsidRPr="00233560" w14:paraId="5D2D30FC" w14:textId="77777777" w:rsidTr="00233560">
        <w:tc>
          <w:tcPr>
            <w:tcW w:w="676" w:type="dxa"/>
            <w:vMerge/>
          </w:tcPr>
          <w:p w14:paraId="14E37326" w14:textId="77777777" w:rsidR="00233560" w:rsidRPr="00233560" w:rsidRDefault="00233560" w:rsidP="00233560">
            <w:pPr>
              <w:spacing w:line="240" w:lineRule="auto"/>
              <w:rPr>
                <w:rFonts w:asciiTheme="minorHAnsi" w:eastAsiaTheme="minorHAnsi" w:hAnsiTheme="minorHAnsi" w:cstheme="minorBidi"/>
                <w:sz w:val="16"/>
                <w:szCs w:val="16"/>
              </w:rPr>
            </w:pPr>
          </w:p>
        </w:tc>
        <w:tc>
          <w:tcPr>
            <w:tcW w:w="1122" w:type="dxa"/>
          </w:tcPr>
          <w:p w14:paraId="74C5289B"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Non-reinstated episodes</w:t>
            </w:r>
          </w:p>
        </w:tc>
        <w:tc>
          <w:tcPr>
            <w:tcW w:w="988" w:type="dxa"/>
          </w:tcPr>
          <w:p w14:paraId="4AB3BE2A"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0.196</w:t>
            </w:r>
          </w:p>
        </w:tc>
        <w:tc>
          <w:tcPr>
            <w:tcW w:w="1105" w:type="dxa"/>
            <w:shd w:val="clear" w:color="auto" w:fill="F7CAAC" w:themeFill="accent2" w:themeFillTint="66"/>
          </w:tcPr>
          <w:p w14:paraId="6C9334D6"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665EDEF1"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5.00</w:t>
            </w:r>
          </w:p>
        </w:tc>
        <w:tc>
          <w:tcPr>
            <w:tcW w:w="1108" w:type="dxa"/>
          </w:tcPr>
          <w:p w14:paraId="609B9E4A"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0.1814</w:t>
            </w:r>
          </w:p>
        </w:tc>
        <w:tc>
          <w:tcPr>
            <w:tcW w:w="1108" w:type="dxa"/>
            <w:shd w:val="clear" w:color="auto" w:fill="F7CAAC" w:themeFill="accent2" w:themeFillTint="66"/>
          </w:tcPr>
          <w:p w14:paraId="4D145573"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201EEB14"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3.48</w:t>
            </w:r>
          </w:p>
        </w:tc>
      </w:tr>
      <w:tr w:rsidR="00233560" w:rsidRPr="00233560" w14:paraId="0F4A6CDC" w14:textId="77777777" w:rsidTr="00233560">
        <w:tc>
          <w:tcPr>
            <w:tcW w:w="676" w:type="dxa"/>
            <w:vMerge w:val="restart"/>
          </w:tcPr>
          <w:p w14:paraId="29BD21C5" w14:textId="77777777" w:rsidR="00233560" w:rsidRPr="00233560" w:rsidRDefault="00233560" w:rsidP="00233560">
            <w:pPr>
              <w:spacing w:line="240" w:lineRule="auto"/>
              <w:rPr>
                <w:rFonts w:asciiTheme="minorHAnsi" w:eastAsiaTheme="minorHAnsi" w:hAnsiTheme="minorHAnsi" w:cstheme="minorBidi"/>
                <w:sz w:val="16"/>
                <w:szCs w:val="16"/>
              </w:rPr>
            </w:pPr>
            <w:r w:rsidRPr="00233560">
              <w:rPr>
                <w:rFonts w:asciiTheme="minorHAnsi" w:eastAsiaTheme="minorHAnsi" w:hAnsiTheme="minorHAnsi" w:cstheme="minorBidi"/>
                <w:sz w:val="16"/>
                <w:szCs w:val="16"/>
              </w:rPr>
              <w:t>Fast theta</w:t>
            </w:r>
          </w:p>
        </w:tc>
        <w:tc>
          <w:tcPr>
            <w:tcW w:w="1122" w:type="dxa"/>
          </w:tcPr>
          <w:p w14:paraId="57C53D75"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rPr>
              <w:t>Reinstated episodes</w:t>
            </w:r>
          </w:p>
        </w:tc>
        <w:tc>
          <w:tcPr>
            <w:tcW w:w="988" w:type="dxa"/>
            <w:shd w:val="clear" w:color="auto" w:fill="F7CAAC" w:themeFill="accent2" w:themeFillTint="66"/>
          </w:tcPr>
          <w:p w14:paraId="44D3A8DD"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07020DB1"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t(122) = 3.42</w:t>
            </w:r>
          </w:p>
        </w:tc>
        <w:tc>
          <w:tcPr>
            <w:tcW w:w="1105" w:type="dxa"/>
            <w:shd w:val="clear" w:color="auto" w:fill="F7CAAC" w:themeFill="accent2" w:themeFillTint="66"/>
          </w:tcPr>
          <w:p w14:paraId="74D3E5E3"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00272437"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3.75</w:t>
            </w:r>
          </w:p>
        </w:tc>
        <w:tc>
          <w:tcPr>
            <w:tcW w:w="1108" w:type="dxa"/>
            <w:shd w:val="clear" w:color="auto" w:fill="F7CAAC" w:themeFill="accent2" w:themeFillTint="66"/>
          </w:tcPr>
          <w:p w14:paraId="78A4F113"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6AC14E5A"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t(122) = 4.65</w:t>
            </w:r>
          </w:p>
        </w:tc>
        <w:tc>
          <w:tcPr>
            <w:tcW w:w="1108" w:type="dxa"/>
            <w:shd w:val="clear" w:color="auto" w:fill="F7CAAC" w:themeFill="accent2" w:themeFillTint="66"/>
          </w:tcPr>
          <w:p w14:paraId="14E7C2DE"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0.007</w:t>
            </w:r>
          </w:p>
          <w:p w14:paraId="1A2B6EE8"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2.86</w:t>
            </w:r>
          </w:p>
        </w:tc>
      </w:tr>
      <w:tr w:rsidR="00233560" w:rsidRPr="00233560" w14:paraId="58BEF2CB" w14:textId="77777777" w:rsidTr="00233560">
        <w:tc>
          <w:tcPr>
            <w:tcW w:w="676" w:type="dxa"/>
            <w:vMerge/>
          </w:tcPr>
          <w:p w14:paraId="353EFEB4" w14:textId="77777777" w:rsidR="00233560" w:rsidRPr="00233560" w:rsidRDefault="00233560" w:rsidP="00233560">
            <w:pPr>
              <w:spacing w:line="240" w:lineRule="auto"/>
              <w:rPr>
                <w:rFonts w:asciiTheme="minorHAnsi" w:eastAsiaTheme="minorHAnsi" w:hAnsiTheme="minorHAnsi" w:cstheme="minorBidi"/>
                <w:sz w:val="16"/>
                <w:szCs w:val="16"/>
                <w:lang w:val="en-GB"/>
              </w:rPr>
            </w:pPr>
          </w:p>
        </w:tc>
        <w:tc>
          <w:tcPr>
            <w:tcW w:w="1122" w:type="dxa"/>
          </w:tcPr>
          <w:p w14:paraId="4CBDFD81"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rPr>
              <w:t>Non-reinstated episodes</w:t>
            </w:r>
          </w:p>
        </w:tc>
        <w:tc>
          <w:tcPr>
            <w:tcW w:w="988" w:type="dxa"/>
            <w:shd w:val="clear" w:color="auto" w:fill="F7CAAC" w:themeFill="accent2" w:themeFillTint="66"/>
          </w:tcPr>
          <w:p w14:paraId="2FB32DF5"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07F6DFA8"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t(122) = 3.82</w:t>
            </w:r>
          </w:p>
        </w:tc>
        <w:tc>
          <w:tcPr>
            <w:tcW w:w="1105" w:type="dxa"/>
            <w:shd w:val="clear" w:color="auto" w:fill="F7CAAC" w:themeFill="accent2" w:themeFillTint="66"/>
          </w:tcPr>
          <w:p w14:paraId="24EEE6BB"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7C165E56"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3.92</w:t>
            </w:r>
          </w:p>
        </w:tc>
        <w:tc>
          <w:tcPr>
            <w:tcW w:w="1108" w:type="dxa"/>
            <w:shd w:val="clear" w:color="auto" w:fill="F7CAAC" w:themeFill="accent2" w:themeFillTint="66"/>
          </w:tcPr>
          <w:p w14:paraId="012DF13F"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&lt; 0.001</w:t>
            </w:r>
          </w:p>
          <w:p w14:paraId="5A8CB5DB"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t(122) = 4.52</w:t>
            </w:r>
          </w:p>
        </w:tc>
        <w:tc>
          <w:tcPr>
            <w:tcW w:w="1108" w:type="dxa"/>
            <w:shd w:val="clear" w:color="auto" w:fill="F7CAAC" w:themeFill="accent2" w:themeFillTint="66"/>
          </w:tcPr>
          <w:p w14:paraId="632986B2"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p = 0.002</w:t>
            </w:r>
          </w:p>
          <w:p w14:paraId="4B2154CC" w14:textId="77777777" w:rsidR="00233560" w:rsidRPr="00233560" w:rsidRDefault="00233560" w:rsidP="00233560">
            <w:pPr>
              <w:spacing w:line="240" w:lineRule="auto"/>
              <w:jc w:val="center"/>
              <w:rPr>
                <w:rFonts w:asciiTheme="minorHAnsi" w:eastAsiaTheme="minorHAnsi" w:hAnsiTheme="minorHAnsi" w:cstheme="minorHAnsi"/>
                <w:sz w:val="16"/>
                <w:szCs w:val="16"/>
              </w:rPr>
            </w:pPr>
            <w:r w:rsidRPr="00233560">
              <w:rPr>
                <w:rFonts w:asciiTheme="minorHAnsi" w:eastAsiaTheme="minorHAnsi" w:hAnsiTheme="minorHAnsi" w:cstheme="minorHAnsi"/>
                <w:sz w:val="16"/>
                <w:szCs w:val="16"/>
              </w:rPr>
              <w:t>t(32) = 3.48</w:t>
            </w:r>
          </w:p>
        </w:tc>
      </w:tr>
    </w:tbl>
    <w:p w14:paraId="2775A931" w14:textId="24CA81B9" w:rsidR="00233560" w:rsidRPr="00470B02" w:rsidRDefault="00233560" w:rsidP="00233560">
      <w:pPr>
        <w:spacing w:after="160" w:line="259" w:lineRule="auto"/>
        <w:rPr>
          <w:rFonts w:eastAsiaTheme="minorHAnsi"/>
          <w:b/>
          <w:bCs/>
          <w:kern w:val="2"/>
          <w:szCs w:val="24"/>
          <w14:ligatures w14:val="standardContextual"/>
        </w:rPr>
      </w:pPr>
      <w:r w:rsidRPr="00470B02">
        <w:rPr>
          <w:rFonts w:eastAsiaTheme="minorHAnsi"/>
          <w:b/>
          <w:bCs/>
          <w:kern w:val="2"/>
          <w:szCs w:val="24"/>
          <w14:ligatures w14:val="standardContextual"/>
        </w:rPr>
        <w:t xml:space="preserve">Table xx. Overview of evidence for periodic fast and slow theta activity during encoding and retrieval of (later) reinstated or (later) non-reinstated episodes </w:t>
      </w:r>
      <w:r w:rsidR="00F75367">
        <w:rPr>
          <w:rFonts w:eastAsiaTheme="minorHAnsi"/>
          <w:b/>
          <w:bCs/>
          <w:kern w:val="2"/>
          <w:szCs w:val="24"/>
          <w14:ligatures w14:val="standardContextual"/>
        </w:rPr>
        <w:t>in</w:t>
      </w:r>
      <w:r w:rsidRPr="00470B02">
        <w:rPr>
          <w:rFonts w:eastAsiaTheme="minorHAnsi"/>
          <w:b/>
          <w:bCs/>
          <w:kern w:val="2"/>
          <w:szCs w:val="24"/>
          <w14:ligatures w14:val="standardContextual"/>
        </w:rPr>
        <w:t xml:space="preserve"> experiment 1 and experiment 2.</w:t>
      </w:r>
    </w:p>
    <w:p w14:paraId="67E88182" w14:textId="77777777" w:rsidR="00233560" w:rsidRPr="00233560" w:rsidRDefault="00233560" w:rsidP="00233560">
      <w:pPr>
        <w:spacing w:after="160" w:line="259" w:lineRule="auto"/>
        <w:rPr>
          <w:rFonts w:asciiTheme="minorHAnsi" w:eastAsiaTheme="minorHAnsi" w:hAnsiTheme="minorHAnsi" w:cstheme="minorBidi"/>
          <w:kern w:val="2"/>
          <w:sz w:val="16"/>
          <w:szCs w:val="16"/>
          <w:lang w:val="en-GB"/>
          <w14:ligatures w14:val="standardContextual"/>
        </w:rPr>
      </w:pPr>
    </w:p>
    <w:p w14:paraId="5DBD47B8" w14:textId="77777777" w:rsidR="00233560" w:rsidRPr="00233560" w:rsidRDefault="00233560" w:rsidP="00233560">
      <w:pPr>
        <w:spacing w:after="160" w:line="259" w:lineRule="auto"/>
        <w:rPr>
          <w:rFonts w:asciiTheme="minorHAnsi" w:eastAsiaTheme="minorHAnsi" w:hAnsiTheme="minorHAnsi" w:cstheme="minorBidi"/>
          <w:kern w:val="2"/>
          <w:sz w:val="16"/>
          <w:szCs w:val="16"/>
          <w:lang w:val="en-GB"/>
          <w14:ligatures w14:val="standardContextual"/>
        </w:rPr>
      </w:pPr>
    </w:p>
    <w:p w14:paraId="02708015" w14:textId="5C850E04" w:rsidR="00A07876" w:rsidRDefault="00A07876">
      <w:pPr>
        <w:spacing w:after="160" w:line="259" w:lineRule="auto"/>
      </w:pPr>
    </w:p>
    <w:p w14:paraId="7777A769" w14:textId="29EBFDC4" w:rsidR="00233560" w:rsidRDefault="00233560">
      <w:pPr>
        <w:spacing w:after="160" w:line="259" w:lineRule="auto"/>
      </w:pPr>
    </w:p>
    <w:p w14:paraId="5D72FF6C" w14:textId="2E93D8FB" w:rsidR="00233560" w:rsidRDefault="00233560">
      <w:pPr>
        <w:spacing w:after="160" w:line="259" w:lineRule="auto"/>
      </w:pPr>
    </w:p>
    <w:p w14:paraId="78F7E607" w14:textId="09CBFB38" w:rsidR="00233560" w:rsidRDefault="00233560">
      <w:pPr>
        <w:spacing w:after="160" w:line="259" w:lineRule="auto"/>
      </w:pPr>
    </w:p>
    <w:p w14:paraId="71713F8C" w14:textId="65EA9D87" w:rsidR="00233560" w:rsidRDefault="00233560">
      <w:pPr>
        <w:spacing w:after="160" w:line="259" w:lineRule="auto"/>
      </w:pPr>
    </w:p>
    <w:p w14:paraId="74AA3136" w14:textId="509A8D05" w:rsidR="00233560" w:rsidRDefault="00233560">
      <w:pPr>
        <w:spacing w:after="160" w:line="259" w:lineRule="auto"/>
      </w:pPr>
      <w:r>
        <w:br w:type="page"/>
      </w:r>
    </w:p>
    <w:p w14:paraId="0A3EAB33" w14:textId="4B07795E" w:rsidR="00580D43" w:rsidRDefault="00677B8E">
      <w:pPr>
        <w:spacing w:after="160" w:line="259" w:lineRule="auto"/>
      </w:pPr>
      <w:commentRangeStart w:id="63"/>
      <w:commentRangeStart w:id="64"/>
      <w:commentRangeStart w:id="65"/>
      <w:r>
        <w:lastRenderedPageBreak/>
        <w:t>Discussion</w:t>
      </w:r>
      <w:commentRangeEnd w:id="63"/>
      <w:r w:rsidR="00672CEA">
        <w:rPr>
          <w:rStyle w:val="CommentReference"/>
        </w:rPr>
        <w:commentReference w:id="63"/>
      </w:r>
      <w:commentRangeEnd w:id="64"/>
      <w:r w:rsidR="00A9778C">
        <w:rPr>
          <w:rStyle w:val="CommentReference"/>
        </w:rPr>
        <w:commentReference w:id="64"/>
      </w:r>
      <w:commentRangeEnd w:id="65"/>
      <w:r w:rsidR="00475AD4">
        <w:rPr>
          <w:rStyle w:val="CommentReference"/>
        </w:rPr>
        <w:commentReference w:id="65"/>
      </w:r>
    </w:p>
    <w:p w14:paraId="1B1A1A01" w14:textId="7BD4CEF1" w:rsidR="008662A0" w:rsidDel="00CA13EF" w:rsidRDefault="00A9441D" w:rsidP="00470B02">
      <w:pPr>
        <w:rPr>
          <w:del w:id="66" w:author="Luca Kolibius (PGR)" w:date="2023-01-28T01:06:00Z"/>
        </w:rPr>
      </w:pPr>
      <w:commentRangeStart w:id="67"/>
      <w:r>
        <w:t>Episodic memories consist of various multimodal elements and are embedded in a distinct temporal and spatial context</w:t>
      </w:r>
      <w:r w:rsidR="008662A0">
        <w:t xml:space="preserve"> (xx)</w:t>
      </w:r>
      <w:r>
        <w:t>.</w:t>
      </w:r>
      <w:r w:rsidR="008662A0">
        <w:t xml:space="preserve"> </w:t>
      </w:r>
    </w:p>
    <w:p w14:paraId="52D657DF" w14:textId="0838A06A" w:rsidR="008662A0" w:rsidRPr="008662A0" w:rsidDel="00CA13EF" w:rsidRDefault="008662A0" w:rsidP="00470B02">
      <w:pPr>
        <w:rPr>
          <w:del w:id="68" w:author="Luca Kolibius (PGR)" w:date="2023-01-28T01:06:00Z"/>
        </w:rPr>
      </w:pPr>
      <w:r>
        <w:t>The neurophysiological markers of episodic memory processing are still subject to debate, but a</w:t>
      </w:r>
      <w:r w:rsidRPr="000377B1">
        <w:t xml:space="preserve"> </w:t>
      </w:r>
      <w:r>
        <w:t>considerable</w:t>
      </w:r>
      <w:r w:rsidRPr="000377B1">
        <w:t xml:space="preserve"> body of literature exists </w:t>
      </w:r>
      <w:r>
        <w:t>that</w:t>
      </w:r>
      <w:r w:rsidRPr="000377B1">
        <w:t xml:space="preserve"> emphasizes the importance of theta oscillations for memory</w:t>
      </w:r>
      <w:r>
        <w:t xml:space="preserve"> processing (xx).</w:t>
      </w:r>
      <w:commentRangeEnd w:id="67"/>
      <w:r w:rsidR="006939BD">
        <w:rPr>
          <w:rStyle w:val="CommentReference"/>
        </w:rPr>
        <w:commentReference w:id="67"/>
      </w:r>
    </w:p>
    <w:p w14:paraId="70BF214C" w14:textId="729DA414" w:rsidR="00E70C7E" w:rsidRDefault="00CA13EF" w:rsidP="008662A0">
      <w:ins w:id="69" w:author="Luca Kolibius (PGR)" w:date="2023-01-28T01:06:00Z">
        <w:r>
          <w:t xml:space="preserve"> </w:t>
        </w:r>
      </w:ins>
      <w:r w:rsidR="00A9441D" w:rsidRPr="00561918">
        <w:t xml:space="preserve">We </w:t>
      </w:r>
      <w:r w:rsidR="00A9441D" w:rsidRPr="008662A0">
        <w:rPr>
          <w:lang w:val="en-GB"/>
        </w:rPr>
        <w:t>analysed</w:t>
      </w:r>
      <w:r w:rsidR="008662A0" w:rsidRPr="008662A0">
        <w:t xml:space="preserve"> </w:t>
      </w:r>
      <w:r w:rsidR="008662A0" w:rsidRPr="004C17DF">
        <w:t>the activity of single neurons relative to the ongoing theta activity</w:t>
      </w:r>
      <w:r w:rsidR="008662A0">
        <w:t xml:space="preserve"> in</w:t>
      </w:r>
      <w:r w:rsidR="00A9441D" w:rsidRPr="00561918">
        <w:t xml:space="preserve"> two independent </w:t>
      </w:r>
      <w:r w:rsidR="00A9441D">
        <w:t xml:space="preserve">intracranially recorded </w:t>
      </w:r>
      <w:r w:rsidR="00A9441D" w:rsidRPr="00561918">
        <w:t>datasets that were collected using microelectrodes located in the human hippocampus while patients performed a memory association task.</w:t>
      </w:r>
      <w:r w:rsidR="00A9441D">
        <w:t xml:space="preserve"> </w:t>
      </w:r>
    </w:p>
    <w:p w14:paraId="228BDEF5" w14:textId="51AEA784" w:rsidR="008662A0" w:rsidDel="00CA13EF" w:rsidRDefault="00A9441D" w:rsidP="008662A0">
      <w:pPr>
        <w:rPr>
          <w:del w:id="70" w:author="Luca Kolibius (PGR)" w:date="2023-01-28T01:06:00Z"/>
        </w:rPr>
      </w:pPr>
      <w:r>
        <w:t xml:space="preserve">In a recent review Herweg and colleagues </w:t>
      </w:r>
      <w:r w:rsidR="00DD76A3">
        <w:t xml:space="preserve">(Herweg et al., 2020) </w:t>
      </w:r>
      <w:r>
        <w:t xml:space="preserve">suggested that </w:t>
      </w:r>
      <w:r w:rsidR="00DD76A3">
        <w:t xml:space="preserve">memory processing is reflected in a steeper aperiodic component and an increase in periodic theta activity. Furthermore, </w:t>
      </w:r>
      <w:r w:rsidR="00DD76A3" w:rsidRPr="000377B1">
        <w:t xml:space="preserve">studies have revealed that there is not one dominant theta frequency in the human hippocampus, but rather two distinct oscillations </w:t>
      </w:r>
      <w:r w:rsidR="00DD76A3">
        <w:t>–</w:t>
      </w:r>
      <w:r w:rsidR="00DD76A3" w:rsidRPr="000377B1">
        <w:t xml:space="preserve"> a slow (2-5 Hz) and a fast (5-9 Hz) theta</w:t>
      </w:r>
      <w:r w:rsidR="00DD76A3">
        <w:t xml:space="preserve"> oscillation (xx). </w:t>
      </w:r>
    </w:p>
    <w:p w14:paraId="48109C41" w14:textId="5FF60237" w:rsidR="00DD76A3" w:rsidDel="00CA13EF" w:rsidRDefault="00DD76A3" w:rsidP="008662A0">
      <w:pPr>
        <w:rPr>
          <w:del w:id="71" w:author="Luca Kolibius (PGR)" w:date="2023-01-28T01:06:00Z"/>
        </w:rPr>
      </w:pPr>
      <w:r>
        <w:t xml:space="preserve">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w:t>
      </w:r>
    </w:p>
    <w:p w14:paraId="60864E69" w14:textId="3738396F" w:rsidR="00A9441D" w:rsidRDefault="00DD76A3" w:rsidP="008662A0">
      <w:r>
        <w:t xml:space="preserve">In line with the hypothesis proposed by Herweg and colleagues (Herweg et al., 2020) we found a higher offset and 1/f tilt during retrieval of forgotten episodes. However, this aperiodic difference was absent during memory </w:t>
      </w:r>
      <w:r w:rsidR="00DE5E4B">
        <w:t>encoding,</w:t>
      </w:r>
      <w:r>
        <w:t xml:space="preserve"> and we found no aperiodic differences between reinstated and non-reinstated episodes. </w:t>
      </w:r>
      <w:r w:rsidR="00DE5E4B">
        <w:t xml:space="preserve">We did not find any consistent differences in oscillatory slow and fast theta power for remembered vs. forgotten episodes or reinstated vs. non-reinstated episodes. We found periodic theta activity in </w:t>
      </w:r>
      <w:r w:rsidR="00BA09EB">
        <w:t>both</w:t>
      </w:r>
      <w:r w:rsidR="00DE5E4B">
        <w:t xml:space="preserve"> contrasts and during encoding and retrieval, although this evidence was more reliable in the fast theta band. </w:t>
      </w:r>
    </w:p>
    <w:p w14:paraId="70DAE05D" w14:textId="4AD6269C" w:rsidR="00086DCD" w:rsidRPr="008662A0" w:rsidRDefault="002C6139" w:rsidP="008662A0">
      <w:r w:rsidRPr="002C6139">
        <w:t xml:space="preserve">To conclude, evidence regarding the offset and steepness of the aperiodic component </w:t>
      </w:r>
      <w:r w:rsidR="004C17DF">
        <w:t xml:space="preserve">was inconclusive </w:t>
      </w:r>
      <w:r w:rsidRPr="002C6139">
        <w:t xml:space="preserve">and </w:t>
      </w:r>
      <w:r w:rsidR="004C17DF">
        <w:t xml:space="preserve">we found </w:t>
      </w:r>
      <w:r w:rsidRPr="002C6139">
        <w:t>no evidence of periodic theta power being involved in memory processing.</w:t>
      </w:r>
    </w:p>
    <w:p w14:paraId="566FB58C" w14:textId="1EB7B4DE" w:rsidR="000D01A2" w:rsidRDefault="004C17DF" w:rsidP="008662A0">
      <w:pPr>
        <w:ind w:firstLine="720"/>
      </w:pPr>
      <w:r>
        <w:t xml:space="preserve">There </w:t>
      </w:r>
      <w:r w:rsidR="008662A0">
        <w:t xml:space="preserve">were </w:t>
      </w:r>
      <w:r w:rsidR="000D01A2">
        <w:t xml:space="preserve">no </w:t>
      </w:r>
      <w:r w:rsidR="008662A0">
        <w:t xml:space="preserve">significant periodic or aperiodic </w:t>
      </w:r>
      <w:r w:rsidR="000D01A2">
        <w:t>difference</w:t>
      </w:r>
      <w:r w:rsidR="008662A0">
        <w:t xml:space="preserve">s </w:t>
      </w:r>
      <w:r w:rsidR="000D01A2">
        <w:t>between two categories of successful memory events (i.e., between reinstated and non-reinstated episodes). One possible reason may be that e</w:t>
      </w:r>
      <w:r w:rsidR="000D01A2" w:rsidRPr="00C611A2">
        <w:t>ach successfully encoded memory is represented by an assembly of ESNs</w:t>
      </w:r>
      <w:r w:rsidR="008662A0">
        <w:t>. As</w:t>
      </w:r>
      <w:r w:rsidR="000D01A2" w:rsidRPr="00C611A2">
        <w:t xml:space="preserve"> we record</w:t>
      </w:r>
      <w:r w:rsidR="008662A0">
        <w:t>ed</w:t>
      </w:r>
      <w:r w:rsidR="000D01A2" w:rsidRPr="00C611A2">
        <w:t xml:space="preserve"> only from a small subgroup of the ones close to the microwires, the non-reinstated episodes would only differ insofar as we would not record the</w:t>
      </w:r>
      <w:r w:rsidR="000D01A2">
        <w:t>ir</w:t>
      </w:r>
      <w:r w:rsidR="000D01A2" w:rsidRPr="00C611A2">
        <w:t xml:space="preserve"> respective ESNs, because the LFP reflects a larger area than the area in which spikes are recorded.</w:t>
      </w:r>
    </w:p>
    <w:p w14:paraId="7DF93741" w14:textId="08A25BFA" w:rsidR="008662A0" w:rsidRPr="008662A0" w:rsidRDefault="008662A0" w:rsidP="00470B02">
      <w:pPr>
        <w:ind w:firstLine="720"/>
        <w:rPr>
          <w:lang w:val="en-GB"/>
        </w:rPr>
      </w:pPr>
      <w:r w:rsidRPr="008662A0">
        <w:rPr>
          <w:lang w:val="en-GB"/>
        </w:rPr>
        <w:t>However</w:t>
      </w:r>
      <w:r>
        <w:t>,</w:t>
      </w:r>
      <w:r w:rsidRPr="008662A0">
        <w:rPr>
          <w:lang w:val="en-GB"/>
        </w:rPr>
        <w:t xml:space="preserve"> there is a deeper problem with the argument presented by </w:t>
      </w:r>
      <w:proofErr w:type="spellStart"/>
      <w:r w:rsidRPr="008662A0">
        <w:rPr>
          <w:lang w:val="en-GB"/>
        </w:rPr>
        <w:t>Herweg</w:t>
      </w:r>
      <w:proofErr w:type="spellEnd"/>
      <w:r w:rsidRPr="008662A0">
        <w:rPr>
          <w:lang w:val="en-GB"/>
        </w:rPr>
        <w:t xml:space="preserve"> and colleagues (</w:t>
      </w:r>
      <w:proofErr w:type="spellStart"/>
      <w:r w:rsidRPr="008662A0">
        <w:rPr>
          <w:lang w:val="en-GB"/>
        </w:rPr>
        <w:t>Herweg</w:t>
      </w:r>
      <w:proofErr w:type="spellEnd"/>
      <w:r w:rsidRPr="008662A0">
        <w:rPr>
          <w:lang w:val="en-GB"/>
        </w:rPr>
        <w:t xml:space="preserve"> et al., 2020). They recommend contrasting the strength of two </w:t>
      </w:r>
      <w:r w:rsidRPr="008662A0">
        <w:rPr>
          <w:lang w:val="en-GB"/>
        </w:rPr>
        <w:lastRenderedPageBreak/>
        <w:t xml:space="preserve">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w:t>
      </w:r>
      <w:proofErr w:type="gramStart"/>
      <w:r w:rsidRPr="008662A0">
        <w:rPr>
          <w:lang w:val="en-GB"/>
        </w:rPr>
        <w:t>perception</w:t>
      </w:r>
      <w:proofErr w:type="gramEnd"/>
      <w:r w:rsidRPr="008662A0">
        <w:rPr>
          <w:lang w:val="en-GB"/>
        </w:rPr>
        <w:t xml:space="preserve"> and attention are binary. However, a more vividly remembered episode might have a shallower aperiodic component because the patient has paid more attention during the episode and not because of memory processing.</w:t>
      </w:r>
    </w:p>
    <w:p w14:paraId="2759BD39" w14:textId="3B72CD27" w:rsidR="00C611A2" w:rsidRPr="00CA13EF" w:rsidRDefault="00086DCD" w:rsidP="00CA13EF">
      <w:pPr>
        <w:ind w:firstLine="720"/>
      </w:pPr>
      <w:r w:rsidRPr="00BA09EB">
        <w:t xml:space="preserve">It should be noted that methods to separate periodic and aperiodic activity are far from perfect. Especially the </w:t>
      </w:r>
      <w:r>
        <w:t>large</w:t>
      </w:r>
      <w:r w:rsidRPr="00BA09EB">
        <w:t xml:space="preserve"> negative deflection in periodic activity e.g.</w:t>
      </w:r>
      <w:r>
        <w:t>,</w:t>
      </w:r>
      <w:r w:rsidRPr="00BA09EB">
        <w:t xml:space="preserve"> at around 2 Hz in Figure xx C casts doubt on the validity of the aperiodic power estimation. Thus, oscillatory activity at the </w:t>
      </w:r>
      <w:commentRangeStart w:id="72"/>
      <w:r w:rsidRPr="00BA09EB">
        <w:t xml:space="preserve">faster </w:t>
      </w:r>
      <w:commentRangeEnd w:id="72"/>
      <w:r w:rsidR="00D93ABC">
        <w:rPr>
          <w:rStyle w:val="CommentReference"/>
        </w:rPr>
        <w:commentReference w:id="72"/>
      </w:r>
      <w:r w:rsidRPr="00BA09EB">
        <w:t>theta range may not reflect true periodicity but instead a poor 1/f fit.</w:t>
      </w:r>
      <w:r w:rsidR="008662A0">
        <w:t xml:space="preserve"> </w:t>
      </w:r>
      <w:r w:rsidRPr="00BA09EB">
        <w:t>One might then argue that the lack of a consistent theta phase preference and no encoding-retrieval phase offset might be due to the absence of substantial periodic theta power in microwires. It is possible that macrowires instead integrate over larger areas and show more robust periodic theta activity (unless a bipolar reference is used; see Herweg et al., 2020). However, previous studies have shown spike-field-coupling in the theta range using microwires (</w:t>
      </w:r>
      <w:commentRangeStart w:id="73"/>
      <w:r w:rsidRPr="00BA09EB">
        <w:t>Jacobs et al., 2007</w:t>
      </w:r>
      <w:commentRangeEnd w:id="73"/>
      <w:r w:rsidR="00464FF5">
        <w:rPr>
          <w:rStyle w:val="CommentReference"/>
        </w:rPr>
        <w:commentReference w:id="73"/>
      </w:r>
      <w:ins w:id="74" w:author="Luca Kolibius (PGR)" w:date="2023-01-28T01:07:00Z">
        <w:r w:rsidR="00CA13EF">
          <w:t>; s</w:t>
        </w:r>
        <w:r w:rsidR="00CA13EF" w:rsidRPr="00CA13EF">
          <w:rPr>
            <w:rPrChange w:id="75" w:author="Luca Kolibius (PGR)" w:date="2023-01-28T01:07:00Z">
              <w:rPr>
                <w:lang w:val="de-DE"/>
              </w:rPr>
            </w:rPrChange>
          </w:rPr>
          <w:t xml:space="preserve">ee also </w:t>
        </w:r>
        <w:proofErr w:type="spellStart"/>
        <w:r w:rsidR="00CA13EF" w:rsidRPr="00CA13EF">
          <w:rPr>
            <w:rPrChange w:id="76" w:author="Luca Kolibius (PGR)" w:date="2023-01-28T01:07:00Z">
              <w:rPr>
                <w:lang w:val="de-DE"/>
              </w:rPr>
            </w:rPrChange>
          </w:rPr>
          <w:t>Rutishauser</w:t>
        </w:r>
        <w:proofErr w:type="spellEnd"/>
        <w:r w:rsidR="00CA13EF" w:rsidRPr="00CA13EF">
          <w:rPr>
            <w:rPrChange w:id="77" w:author="Luca Kolibius (PGR)" w:date="2023-01-28T01:07:00Z">
              <w:rPr>
                <w:lang w:val="de-DE"/>
              </w:rPr>
            </w:rPrChange>
          </w:rPr>
          <w:t xml:space="preserve"> et al. 2010; Reddy et al. 202X Nat Comms; Roux et al. 2022 </w:t>
        </w:r>
        <w:proofErr w:type="spellStart"/>
        <w:r w:rsidR="00CA13EF" w:rsidRPr="00CA13EF">
          <w:rPr>
            <w:rPrChange w:id="78" w:author="Luca Kolibius (PGR)" w:date="2023-01-28T01:07:00Z">
              <w:rPr>
                <w:lang w:val="de-DE"/>
              </w:rPr>
            </w:rPrChange>
          </w:rPr>
          <w:t>eLife</w:t>
        </w:r>
      </w:ins>
      <w:proofErr w:type="spellEnd"/>
      <w:r w:rsidRPr="00BA09EB">
        <w:t>), and spikes can couple to the phase of aperiodic components (Bush &amp; Burgess, 2020).</w:t>
      </w:r>
    </w:p>
    <w:p w14:paraId="45C432C4" w14:textId="2AB8FE84" w:rsidR="00BA09EB" w:rsidRPr="00F1764C" w:rsidRDefault="000A1870" w:rsidP="008662A0">
      <w:pPr>
        <w:ind w:firstLine="720"/>
      </w:pPr>
      <w:r w:rsidRPr="000A1870">
        <w:t>One influential theoretical model proposed that encoding and retrieval of memories occur in opposite phases of the theta oscillation thereby avoiding that encoding new information causes catastrophic interference of older memorie</w:t>
      </w:r>
      <w:r>
        <w:t>s (</w:t>
      </w:r>
      <w:proofErr w:type="spellStart"/>
      <w:r w:rsidR="000D01A2">
        <w:t>Hasselmo</w:t>
      </w:r>
      <w:proofErr w:type="spellEnd"/>
      <w:r w:rsidR="000D01A2">
        <w:t xml:space="preserve"> et al.</w:t>
      </w:r>
      <w:r>
        <w:t>, xx)</w:t>
      </w:r>
      <w:r w:rsidR="000A25C8">
        <w:t>.</w:t>
      </w:r>
    </w:p>
    <w:p w14:paraId="67BECBA8" w14:textId="40E1847C" w:rsidR="00ED3D39" w:rsidRDefault="000A25C8" w:rsidP="008662A0">
      <w:r>
        <w:t>We investigated how the firing activity of different previously identified neuron types relates to the phase of the ongoing theta oscillations during memory encoding and retrieval.</w:t>
      </w:r>
      <w:r w:rsidR="002C6139">
        <w:t xml:space="preserve"> </w:t>
      </w:r>
      <w:r>
        <w:t>We distinguished between spikes from ESNs during reinstated (</w:t>
      </w:r>
      <w:proofErr w:type="spellStart"/>
      <w:r>
        <w:t>rESN</w:t>
      </w:r>
      <w:proofErr w:type="spellEnd"/>
      <w:r>
        <w:t>), non-reinstated episodes (</w:t>
      </w:r>
      <w:proofErr w:type="spellStart"/>
      <w:r>
        <w:t>nESN</w:t>
      </w:r>
      <w:proofErr w:type="spellEnd"/>
      <w:r>
        <w:t>) and spikes from other single neurons (SU).</w:t>
      </w:r>
      <w:r w:rsidR="00EE62E4">
        <w:t xml:space="preserve"> </w:t>
      </w:r>
    </w:p>
    <w:p w14:paraId="0F42E2A3" w14:textId="411967D2" w:rsidR="002C6139" w:rsidRDefault="002C6139" w:rsidP="008662A0">
      <w:r w:rsidRPr="002C6139">
        <w:t xml:space="preserve">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t>
      </w:r>
      <w:r w:rsidR="008662A0">
        <w:t>W</w:t>
      </w:r>
      <w:r w:rsidRPr="002C6139">
        <w:t xml:space="preserve">e </w:t>
      </w:r>
      <w:r w:rsidR="008662A0">
        <w:t xml:space="preserve">also </w:t>
      </w:r>
      <w:r w:rsidRPr="002C6139">
        <w:t>found no significant encoding-retrieval phase offset across all neurons, nor when limiting our analysis to neurons that showed significant theta phase coupling during encoding and retrieval.</w:t>
      </w:r>
    </w:p>
    <w:p w14:paraId="7DA0D46E" w14:textId="3235B4A1" w:rsidR="00E377D2" w:rsidRPr="00E70C7E" w:rsidRDefault="00E377D2" w:rsidP="008662A0">
      <w:r w:rsidRPr="00E377D2">
        <w:t xml:space="preserve">These unexpected results could be due to various reasons. Many of our recorded neurons may not have been involved in active memory processing and thus did not show any modulation induced by memory encoding and retrieval. However, this does not explain our </w:t>
      </w:r>
      <w:r w:rsidRPr="00E377D2">
        <w:lastRenderedPageBreak/>
        <w:t>null</w:t>
      </w:r>
      <w:r>
        <w:t xml:space="preserve"> </w:t>
      </w:r>
      <w:r w:rsidRPr="00E377D2">
        <w:t xml:space="preserve">findings for </w:t>
      </w:r>
      <w:proofErr w:type="spellStart"/>
      <w:r w:rsidRPr="00E377D2">
        <w:t>rESN</w:t>
      </w:r>
      <w:proofErr w:type="spellEnd"/>
      <w:r w:rsidRPr="00E377D2">
        <w:t xml:space="preserve">, which are, by definition, coding for that specific episode. </w:t>
      </w:r>
      <w:r w:rsidR="00306F76">
        <w:t>In this case, our results</w:t>
      </w:r>
      <w:r w:rsidRPr="00E377D2">
        <w:t xml:space="preserve"> may be </w:t>
      </w:r>
      <w:r w:rsidR="00306F76">
        <w:t xml:space="preserve">attributed </w:t>
      </w:r>
      <w:r w:rsidRPr="00E377D2">
        <w:t xml:space="preserve">to </w:t>
      </w:r>
      <w:r w:rsidR="00306F76">
        <w:t>an insufficient number</w:t>
      </w:r>
      <w:r w:rsidRPr="00E377D2">
        <w:t xml:space="preserve"> of eligible neurons or the two seconds preceding the patient</w:t>
      </w:r>
      <w:r w:rsidR="00A9441D">
        <w:t>’</w:t>
      </w:r>
      <w:r w:rsidRPr="00E377D2">
        <w:t>s response may be a suboptimal time window for investigating spike-field coupling. Moreover, we did not differentiate between interneurons and pyramidal neurons, which are known to fire at different theta phases thus introducing more variance (</w:t>
      </w:r>
      <w:r w:rsidR="00704A69" w:rsidRPr="00704A69">
        <w:t>doi.org/10.1523/JNEUROSCI.19-01-00274.1999</w:t>
      </w:r>
      <w:r w:rsidRPr="00E377D2">
        <w:t>).</w:t>
      </w:r>
    </w:p>
    <w:p w14:paraId="2F57B230" w14:textId="30B90674" w:rsidR="00E70C7E" w:rsidRPr="00E70C7E" w:rsidRDefault="00E70C7E" w:rsidP="008662A0">
      <w:r w:rsidRPr="00E70C7E">
        <w:t>Most neurons seem to maintain a prefe</w:t>
      </w:r>
      <w:r>
        <w:t>r</w:t>
      </w:r>
      <w:r w:rsidRPr="00E70C7E">
        <w:t>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3C38C8A7" w14:textId="06B0B63D" w:rsidR="008662A0" w:rsidRDefault="00E70C7E" w:rsidP="008662A0">
      <w:commentRangeStart w:id="79"/>
      <w:commentRangeStart w:id="80"/>
      <w:commentRangeStart w:id="81"/>
      <w:r w:rsidRPr="00E70C7E">
        <w:t xml:space="preserve">However, we employed a frequentist approach when analyzing our data; </w:t>
      </w:r>
      <w:commentRangeEnd w:id="79"/>
      <w:r w:rsidR="00BF007D">
        <w:rPr>
          <w:rStyle w:val="CommentReference"/>
        </w:rPr>
        <w:commentReference w:id="79"/>
      </w:r>
      <w:commentRangeEnd w:id="80"/>
      <w:r w:rsidR="00086DCD">
        <w:rPr>
          <w:rStyle w:val="CommentReference"/>
        </w:rPr>
        <w:commentReference w:id="80"/>
      </w:r>
      <w:commentRangeEnd w:id="81"/>
      <w:r w:rsidR="004B3FD6">
        <w:rPr>
          <w:rStyle w:val="CommentReference"/>
        </w:rPr>
        <w:commentReference w:id="81"/>
      </w:r>
      <w:r w:rsidRPr="00E70C7E">
        <w:t>thus, while we did not find compelling evidence to reject the null hypothesis (i.e., no theta phase difference between spikes at encoding and retrieval), this should not be interpreted as evidence for the null hypothesis (xx). To further investigate this, future studies should use a Bayesian framework and use a larger sample size.</w:t>
      </w:r>
    </w:p>
    <w:p w14:paraId="1B925B48" w14:textId="77777777" w:rsidR="00BA09EB" w:rsidRDefault="00BA09EB" w:rsidP="008662A0"/>
    <w:p w14:paraId="76A5260D" w14:textId="444BF88F" w:rsidR="00A9441D" w:rsidRDefault="007B117D" w:rsidP="00233560">
      <w:r w:rsidRPr="007B117D">
        <w:t xml:space="preserve">To conclude the present chapter, </w:t>
      </w:r>
      <w:r w:rsidR="00BA09EB">
        <w:t>in line with our hypothesis we find that forgotten when compared to remembered episodes have a higher aperiodic offset and a steeper gradient. C</w:t>
      </w:r>
      <w:r w:rsidRPr="007B117D">
        <w:t>ontrary to our hypothes</w:t>
      </w:r>
      <w:r w:rsidR="00BA09EB">
        <w:t>e</w:t>
      </w:r>
      <w:r w:rsidRPr="007B117D">
        <w:t xml:space="preserve">s, </w:t>
      </w:r>
      <w:r w:rsidR="00BA09EB">
        <w:t xml:space="preserve">we found no such pattern during memory encoding and no periodic theta increase for correctly remembered episodes. </w:t>
      </w:r>
      <w:r w:rsidR="00332FFB">
        <w:t xml:space="preserve">Likewise, </w:t>
      </w:r>
      <w:r w:rsidRPr="007B117D">
        <w:t>we did not find evidence of neural firing in specific phases during encoding and retrieval, or a phase difference between encoding and retrieval</w:t>
      </w:r>
      <w:r w:rsidR="00CE737C">
        <w:t xml:space="preserve"> in two independent datasets.</w:t>
      </w:r>
    </w:p>
    <w:sectPr w:rsidR="00A9441D" w:rsidSect="001840C2">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imon Hanslmayr" w:date="2023-01-24T17:15:00Z" w:initials="SH">
    <w:p w14:paraId="146B8E0B" w14:textId="77777777" w:rsidR="00D61F3C" w:rsidRDefault="00D61F3C" w:rsidP="00960A87">
      <w:r>
        <w:rPr>
          <w:rStyle w:val="CommentReference"/>
        </w:rPr>
        <w:annotationRef/>
      </w:r>
      <w:r>
        <w:rPr>
          <w:sz w:val="20"/>
        </w:rPr>
        <w:t>Need to define these when used first.</w:t>
      </w:r>
    </w:p>
  </w:comment>
  <w:comment w:id="10" w:author="Simon Hanslmayr" w:date="2023-01-24T17:19:00Z" w:initials="SH">
    <w:p w14:paraId="2DEC8A26" w14:textId="77777777" w:rsidR="008A17A8" w:rsidRDefault="008A17A8" w:rsidP="00522E41">
      <w:r>
        <w:rPr>
          <w:rStyle w:val="CommentReference"/>
        </w:rPr>
        <w:annotationRef/>
      </w:r>
      <w:r>
        <w:rPr>
          <w:sz w:val="20"/>
        </w:rPr>
        <w:t>Is that the right word here? Since the previous chapters do actually not consider oscillations, better to say “another prominent activity”</w:t>
      </w:r>
    </w:p>
  </w:comment>
  <w:comment w:id="14" w:author="Simon Hanslmayr" w:date="2023-01-24T17:19:00Z" w:initials="SH">
    <w:p w14:paraId="4E8FCD99" w14:textId="77777777" w:rsidR="005732C4" w:rsidRDefault="005732C4" w:rsidP="00B460FE">
      <w:r>
        <w:rPr>
          <w:rStyle w:val="CommentReference"/>
        </w:rPr>
        <w:annotationRef/>
      </w:r>
      <w:r>
        <w:rPr>
          <w:sz w:val="20"/>
        </w:rPr>
        <w:t>oscillation</w:t>
      </w:r>
    </w:p>
  </w:comment>
  <w:comment w:id="17" w:author="Simon Hanslmayr" w:date="2023-01-04T14:01:00Z" w:initials="SH">
    <w:p w14:paraId="0A13343C" w14:textId="7066F39F" w:rsidR="00540D77" w:rsidRDefault="00E325E7" w:rsidP="009F4BB3">
      <w:r>
        <w:rPr>
          <w:rStyle w:val="CommentReference"/>
        </w:rPr>
        <w:annotationRef/>
      </w:r>
      <w:r w:rsidR="00540D77">
        <w:rPr>
          <w:sz w:val="20"/>
        </w:rPr>
        <w:t>Small detail, but I would first say it reduced theta and then that it impaired memory.</w:t>
      </w:r>
    </w:p>
    <w:p w14:paraId="1DC79BA5" w14:textId="77777777" w:rsidR="00540D77" w:rsidRDefault="00540D77" w:rsidP="009F4BB3"/>
    <w:p w14:paraId="0DAAC51D" w14:textId="77777777" w:rsidR="00540D77" w:rsidRDefault="00540D77" w:rsidP="009F4BB3">
      <w:r>
        <w:rPr>
          <w:sz w:val="20"/>
        </w:rPr>
        <w:t xml:space="preserve">Also, if you wanna go further back in history, you could cite this paper </w:t>
      </w:r>
    </w:p>
    <w:p w14:paraId="6B58978A" w14:textId="77777777" w:rsidR="00540D77" w:rsidRDefault="00540D77" w:rsidP="009F4BB3"/>
    <w:p w14:paraId="40BA7734" w14:textId="77777777" w:rsidR="00540D77" w:rsidRDefault="00000000" w:rsidP="009F4BB3">
      <w:hyperlink r:id="rId1" w:history="1">
        <w:r w:rsidR="00540D77" w:rsidRPr="009F4BB3">
          <w:rPr>
            <w:rStyle w:val="Hyperlink"/>
            <w:sz w:val="20"/>
          </w:rPr>
          <w:t>https://www.sciencedirect.com/science/article/abs/pii/0013469462900305</w:t>
        </w:r>
      </w:hyperlink>
    </w:p>
    <w:p w14:paraId="4C7BD949" w14:textId="77777777" w:rsidR="00540D77" w:rsidRDefault="00540D77" w:rsidP="009F4BB3"/>
    <w:p w14:paraId="1DDCD56E" w14:textId="77777777" w:rsidR="00540D77" w:rsidRDefault="00540D77" w:rsidP="009F4BB3">
      <w:r>
        <w:rPr>
          <w:sz w:val="20"/>
        </w:rPr>
        <w:t>which I think is the first describing the septum as a theta pacemaker for the hippocampus</w:t>
      </w:r>
    </w:p>
  </w:comment>
  <w:comment w:id="19" w:author="Luca Kolibius (PGR)" w:date="2023-01-21T00:33:00Z" w:initials="LK(">
    <w:p w14:paraId="66093096" w14:textId="77777777" w:rsidR="00475AD4" w:rsidRDefault="00475AD4" w:rsidP="000F7DFE">
      <w:pPr>
        <w:pStyle w:val="CommentText"/>
      </w:pPr>
      <w:r>
        <w:rPr>
          <w:rStyle w:val="CommentReference"/>
        </w:rPr>
        <w:annotationRef/>
      </w:r>
      <w:r>
        <w:t>I think the intro would be better without this part. Do you agree or keep it in?</w:t>
      </w:r>
    </w:p>
  </w:comment>
  <w:comment w:id="20" w:author="Simon Hanslmayr" w:date="2023-01-24T17:24:00Z" w:initials="SH">
    <w:p w14:paraId="30095FAF" w14:textId="77777777" w:rsidR="006161AF" w:rsidRDefault="006161AF" w:rsidP="00370975">
      <w:r>
        <w:rPr>
          <w:rStyle w:val="CommentReference"/>
        </w:rPr>
        <w:annotationRef/>
      </w:r>
      <w:r>
        <w:rPr>
          <w:sz w:val="20"/>
        </w:rPr>
        <w:t>I would keep it. It makes sense</w:t>
      </w:r>
    </w:p>
  </w:comment>
  <w:comment w:id="21" w:author="Simon Hanslmayr" w:date="2023-01-04T14:08:00Z" w:initials="SH">
    <w:p w14:paraId="3F6D6199" w14:textId="15451277" w:rsidR="004743A7" w:rsidRDefault="004743A7" w:rsidP="00975DCF">
      <w:r>
        <w:rPr>
          <w:rStyle w:val="CommentReference"/>
        </w:rPr>
        <w:annotationRef/>
      </w:r>
      <w:r>
        <w:rPr>
          <w:sz w:val="20"/>
        </w:rPr>
        <w:t>We do not directly show plasticity in these studies so a qualifier is required.</w:t>
      </w:r>
    </w:p>
  </w:comment>
  <w:comment w:id="22" w:author="Luca Kolibius (PGR)" w:date="2023-01-21T00:43:00Z" w:initials="LK(">
    <w:p w14:paraId="120D9774" w14:textId="77777777" w:rsidR="00071FB2" w:rsidRDefault="00060738" w:rsidP="000046C5">
      <w:pPr>
        <w:pStyle w:val="CommentText"/>
      </w:pPr>
      <w:r>
        <w:rPr>
          <w:rStyle w:val="CommentReference"/>
        </w:rPr>
        <w:annotationRef/>
      </w:r>
      <w:r w:rsidR="00071FB2">
        <w:t>that theta binds together the multiple elements within an episode (Griffiths 2021 xx clouter xx, roux xx))</w:t>
      </w:r>
    </w:p>
  </w:comment>
  <w:comment w:id="23" w:author="Luca Kolibius (PGR)" w:date="2023-01-21T01:07:00Z" w:initials="LK(">
    <w:p w14:paraId="616A191A" w14:textId="77777777" w:rsidR="00233560" w:rsidRDefault="00071FB2" w:rsidP="000C5A9F">
      <w:pPr>
        <w:pStyle w:val="CommentText"/>
      </w:pPr>
      <w:r>
        <w:rPr>
          <w:rStyle w:val="CommentReference"/>
        </w:rPr>
        <w:annotationRef/>
      </w:r>
      <w:r w:rsidR="00233560">
        <w:t>So stattdessen? (siehe vorheriges Kommentar)</w:t>
      </w:r>
    </w:p>
  </w:comment>
  <w:comment w:id="24" w:author="Simon Hanslmayr" w:date="2023-01-24T17:23:00Z" w:initials="SH">
    <w:p w14:paraId="17EB825D" w14:textId="77777777" w:rsidR="00BA2B69" w:rsidRDefault="00BA2B69" w:rsidP="004920A3">
      <w:r>
        <w:rPr>
          <w:rStyle w:val="CommentReference"/>
        </w:rPr>
        <w:annotationRef/>
      </w:r>
      <w:r>
        <w:rPr>
          <w:sz w:val="20"/>
        </w:rPr>
        <w:t>Ok</w:t>
      </w:r>
    </w:p>
  </w:comment>
  <w:comment w:id="28" w:author="Simon Hanslmayr" w:date="2023-01-24T17:27:00Z" w:initials="SH">
    <w:p w14:paraId="21EC6637" w14:textId="77777777" w:rsidR="003F0B42" w:rsidRDefault="003F0B42" w:rsidP="00C25223">
      <w:r>
        <w:rPr>
          <w:rStyle w:val="CommentReference"/>
        </w:rPr>
        <w:annotationRef/>
      </w:r>
      <w:r>
        <w:rPr>
          <w:sz w:val="20"/>
        </w:rPr>
        <w:t>But isn’t there this paper by Lega, Jacobs and Kahana 2010 (or so) in Hippocampus showing that only the slow theta increases with memory?</w:t>
      </w:r>
    </w:p>
  </w:comment>
  <w:comment w:id="29" w:author="Luca Kolibius (PGR)" w:date="2023-01-21T01:00:00Z" w:initials="LK(">
    <w:p w14:paraId="20E812A5" w14:textId="13DCB0FE" w:rsidR="00320506" w:rsidRDefault="00320506" w:rsidP="00AA78D0">
      <w:pPr>
        <w:pStyle w:val="CommentText"/>
      </w:pPr>
      <w:r>
        <w:rPr>
          <w:rStyle w:val="CommentReference"/>
        </w:rPr>
        <w:annotationRef/>
      </w:r>
      <w:r>
        <w:t>What do you think about copying the text from chapter 1 and marking it as such. This way the reviewer has all the info at hand if they need it but they know they don't need to proofread the text again as they already did so.</w:t>
      </w:r>
    </w:p>
  </w:comment>
  <w:comment w:id="30" w:author="Simon Hanslmayr" w:date="2023-01-24T17:29:00Z" w:initials="SH">
    <w:p w14:paraId="2C0322D7" w14:textId="77777777" w:rsidR="00933E77" w:rsidRDefault="00933E77" w:rsidP="0094591C">
      <w:r>
        <w:rPr>
          <w:rStyle w:val="CommentReference"/>
        </w:rPr>
        <w:annotationRef/>
      </w:r>
      <w:r>
        <w:rPr>
          <w:sz w:val="20"/>
        </w:rPr>
        <w:t>Hmmm … I would not copy paste, but I would summarise this here in a bit more reader friendly way, by writing a few sentences saying which aspects were identical to those described chapter X.</w:t>
      </w:r>
    </w:p>
  </w:comment>
  <w:comment w:id="31" w:author="Simon Hanslmayr" w:date="2023-01-24T17:32:00Z" w:initials="SH">
    <w:p w14:paraId="1DEE7005" w14:textId="77777777" w:rsidR="00641E7B" w:rsidRDefault="00641E7B" w:rsidP="001B6D8C">
      <w:r>
        <w:rPr>
          <w:rStyle w:val="CommentReference"/>
        </w:rPr>
        <w:annotationRef/>
      </w:r>
      <w:r>
        <w:rPr>
          <w:sz w:val="20"/>
        </w:rPr>
        <w:t>Before?</w:t>
      </w:r>
    </w:p>
  </w:comment>
  <w:comment w:id="32" w:author="Luca Kolibius (PGR)" w:date="2023-01-12T21:27:00Z" w:initials="LK(">
    <w:p w14:paraId="0247F5F5" w14:textId="2611F5F3" w:rsidR="005A3EFE" w:rsidRDefault="00DC0238">
      <w:pPr>
        <w:pStyle w:val="CommentText"/>
      </w:pPr>
      <w:r>
        <w:rPr>
          <w:rStyle w:val="CommentReference"/>
        </w:rPr>
        <w:annotationRef/>
      </w:r>
      <w:r w:rsidR="005A3EFE">
        <w:t>ENCODING</w:t>
      </w:r>
    </w:p>
    <w:p w14:paraId="1DB372C0" w14:textId="77777777" w:rsidR="005A3EFE" w:rsidRDefault="005A3EFE">
      <w:pPr>
        <w:pStyle w:val="CommentText"/>
      </w:pPr>
      <w:r>
        <w:t>hit miss contrast. slow = 0.4941. fast = 0.0594</w:t>
      </w:r>
    </w:p>
    <w:p w14:paraId="0845F2D1" w14:textId="77777777" w:rsidR="005A3EFE" w:rsidRDefault="005A3EFE">
      <w:pPr>
        <w:pStyle w:val="CommentText"/>
      </w:pPr>
    </w:p>
    <w:p w14:paraId="7E80F5D8" w14:textId="77777777" w:rsidR="005A3EFE" w:rsidRDefault="005A3EFE">
      <w:pPr>
        <w:pStyle w:val="CommentText"/>
      </w:pPr>
      <w:r>
        <w:t>are there oscillations?</w:t>
      </w:r>
    </w:p>
    <w:p w14:paraId="346448F8" w14:textId="77777777" w:rsidR="005A3EFE" w:rsidRDefault="005A3EFE">
      <w:pPr>
        <w:pStyle w:val="CommentText"/>
      </w:pPr>
      <w:r>
        <w:t>miss slow: 0.0763</w:t>
      </w:r>
    </w:p>
    <w:p w14:paraId="06502259" w14:textId="77777777" w:rsidR="005A3EFE" w:rsidRDefault="005A3EFE">
      <w:pPr>
        <w:pStyle w:val="CommentText"/>
      </w:pPr>
      <w:r>
        <w:t>miss fast: 3.8116e-09 (t(341) = 6.05, mean = 10.2011, se = 1.6861)</w:t>
      </w:r>
    </w:p>
    <w:p w14:paraId="4B42520D" w14:textId="77777777" w:rsidR="005A3EFE" w:rsidRDefault="005A3EFE">
      <w:pPr>
        <w:pStyle w:val="CommentText"/>
      </w:pPr>
      <w:r>
        <w:t>hit slow: 0.6030</w:t>
      </w:r>
    </w:p>
    <w:p w14:paraId="4A528C85" w14:textId="77777777" w:rsidR="005A3EFE" w:rsidRDefault="005A3EFE">
      <w:pPr>
        <w:pStyle w:val="CommentText"/>
      </w:pPr>
      <w:r>
        <w:t>hit fast: 8.9762e-13 [t(365) = 7.4080, mean = 9.2204, 1.2447]</w:t>
      </w:r>
    </w:p>
    <w:p w14:paraId="5BE5B550" w14:textId="77777777" w:rsidR="005A3EFE" w:rsidRDefault="005A3EFE">
      <w:pPr>
        <w:pStyle w:val="CommentText"/>
      </w:pPr>
    </w:p>
    <w:p w14:paraId="1669A697" w14:textId="77777777" w:rsidR="005A3EFE" w:rsidRDefault="005A3EFE">
      <w:pPr>
        <w:pStyle w:val="CommentText"/>
      </w:pPr>
      <w:r>
        <w:t>fractal offset: 0.5483</w:t>
      </w:r>
    </w:p>
    <w:p w14:paraId="6E28B13D" w14:textId="77777777" w:rsidR="005A3EFE" w:rsidRDefault="005A3EFE">
      <w:pPr>
        <w:pStyle w:val="CommentText"/>
      </w:pPr>
      <w:r>
        <w:t>fractal tilt: 0.6199</w:t>
      </w:r>
    </w:p>
    <w:p w14:paraId="2A246ED1" w14:textId="77777777" w:rsidR="005A3EFE" w:rsidRDefault="005A3EFE">
      <w:pPr>
        <w:pStyle w:val="CommentText"/>
      </w:pPr>
    </w:p>
    <w:p w14:paraId="52BC12EE" w14:textId="77777777" w:rsidR="005A3EFE" w:rsidRDefault="005A3EFE">
      <w:pPr>
        <w:pStyle w:val="CommentText"/>
      </w:pPr>
      <w:r>
        <w:t>RETRIEVAL</w:t>
      </w:r>
    </w:p>
    <w:p w14:paraId="142F077C" w14:textId="77777777" w:rsidR="005A3EFE" w:rsidRDefault="005A3EFE">
      <w:pPr>
        <w:pStyle w:val="CommentText"/>
      </w:pPr>
      <w:r>
        <w:t>hit miss contrast. slow = 0.0778. fast = 0.0969</w:t>
      </w:r>
    </w:p>
    <w:p w14:paraId="6B3EDD69" w14:textId="77777777" w:rsidR="005A3EFE" w:rsidRDefault="005A3EFE">
      <w:pPr>
        <w:pStyle w:val="CommentText"/>
      </w:pPr>
    </w:p>
    <w:p w14:paraId="65C0FC47" w14:textId="77777777" w:rsidR="005A3EFE" w:rsidRDefault="005A3EFE">
      <w:pPr>
        <w:pStyle w:val="CommentText"/>
      </w:pPr>
      <w:r>
        <w:t>are there oscillations?</w:t>
      </w:r>
    </w:p>
    <w:p w14:paraId="379B28CE" w14:textId="77777777" w:rsidR="005A3EFE" w:rsidRDefault="005A3EFE">
      <w:pPr>
        <w:pStyle w:val="CommentText"/>
      </w:pPr>
      <w:r>
        <w:t>miss slow: 0.0094 [t(341) = 2.6118, mean = 194.8277, se = 74.5965]</w:t>
      </w:r>
    </w:p>
    <w:p w14:paraId="567927B9" w14:textId="77777777" w:rsidR="005A3EFE" w:rsidRDefault="005A3EFE">
      <w:pPr>
        <w:pStyle w:val="CommentText"/>
      </w:pPr>
      <w:r>
        <w:t>miss fast: 1.9831e-04 [t(341) = 3.7621, mean = 14.5893, se = 3.8780]</w:t>
      </w:r>
    </w:p>
    <w:p w14:paraId="00F5C997" w14:textId="77777777" w:rsidR="005A3EFE" w:rsidRDefault="005A3EFE">
      <w:pPr>
        <w:pStyle w:val="CommentText"/>
      </w:pPr>
      <w:r>
        <w:t>hit slow: 0.0250</w:t>
      </w:r>
    </w:p>
    <w:p w14:paraId="7043501D" w14:textId="77777777" w:rsidR="005A3EFE" w:rsidRDefault="005A3EFE">
      <w:pPr>
        <w:pStyle w:val="CommentText"/>
      </w:pPr>
      <w:r>
        <w:t>hit fast: 4.3299e-15 [t(365) = 8.1947, mean = 8.4776, se = 1.0345]</w:t>
      </w:r>
    </w:p>
    <w:p w14:paraId="61655375" w14:textId="77777777" w:rsidR="005A3EFE" w:rsidRDefault="005A3EFE">
      <w:pPr>
        <w:pStyle w:val="CommentText"/>
      </w:pPr>
    </w:p>
    <w:p w14:paraId="073F9CAE" w14:textId="77777777" w:rsidR="005A3EFE" w:rsidRDefault="005A3EFE">
      <w:pPr>
        <w:pStyle w:val="CommentText"/>
      </w:pPr>
      <w:r>
        <w:t>fractal offset: 0.0019   [t(341) = -3.1343, meanHit = 2.2296, seHit = 0.0469 | meanMiss = 2.2473, seMiss = 0.0501]</w:t>
      </w:r>
    </w:p>
    <w:p w14:paraId="2F3CAD59" w14:textId="77777777" w:rsidR="005A3EFE" w:rsidRDefault="005A3EFE" w:rsidP="00A83011">
      <w:pPr>
        <w:pStyle w:val="CommentText"/>
      </w:pPr>
      <w:r>
        <w:t>fractal tilt: 8.6773e-04 [t(341) = -3.36,   meanHit = 1.8252, seHit = 0.0196 | meanMiss = 1.8375, seMiss = 0.0208]</w:t>
      </w:r>
    </w:p>
  </w:comment>
  <w:comment w:id="33" w:author="Luca Kolibius (PGR)" w:date="2023-01-18T21:31:00Z" w:initials="LK(">
    <w:p w14:paraId="6DFBB993" w14:textId="77777777" w:rsidR="005A3EFE" w:rsidRDefault="005A3EFE" w:rsidP="00BB15FE">
      <w:pPr>
        <w:pStyle w:val="CommentText"/>
      </w:pPr>
      <w:r>
        <w:rPr>
          <w:rStyle w:val="CommentReference"/>
        </w:rPr>
        <w:annotationRef/>
      </w:r>
      <w:r>
        <w:rPr>
          <w:lang w:val="de-DE"/>
        </w:rPr>
        <w:t xml:space="preserve">tEMt (running as </w:t>
      </w:r>
      <w:r>
        <w:rPr>
          <w:color w:val="000000"/>
          <w:lang w:val="de-DE"/>
        </w:rPr>
        <w:t>powspctra_theta_himi)</w:t>
      </w:r>
    </w:p>
  </w:comment>
  <w:comment w:id="39" w:author="Simon Hanslmayr" w:date="2023-01-24T17:37:00Z" w:initials="SH">
    <w:p w14:paraId="7EA34FC3" w14:textId="77777777" w:rsidR="00E4529B" w:rsidRDefault="0028553E" w:rsidP="00541A20">
      <w:r>
        <w:rPr>
          <w:rStyle w:val="CommentReference"/>
        </w:rPr>
        <w:annotationRef/>
      </w:r>
      <w:r w:rsidR="00E4529B">
        <w:rPr>
          <w:sz w:val="20"/>
        </w:rPr>
        <w:t>Later forgotten/remembered is ok to use for encoding (since indeed memory is tested later) however, it is a bit weird in the context of retrieval. Maybe just say ‘forgotten/remembered’</w:t>
      </w:r>
    </w:p>
  </w:comment>
  <w:comment w:id="44" w:author="Luca Kolibius (PGR)" w:date="2023-01-20T16:38:00Z" w:initials="LK(">
    <w:p w14:paraId="2056F12B" w14:textId="4DD28667" w:rsidR="00540553" w:rsidRDefault="00540553" w:rsidP="00DD4396">
      <w:pPr>
        <w:pStyle w:val="CommentText"/>
      </w:pPr>
      <w:r>
        <w:rPr>
          <w:rStyle w:val="CommentReference"/>
        </w:rPr>
        <w:annotationRef/>
      </w:r>
      <w:r>
        <w:t>Capitalize? ☺️</w:t>
      </w:r>
    </w:p>
  </w:comment>
  <w:comment w:id="45" w:author="Simon Hanslmayr" w:date="2023-01-24T17:40:00Z" w:initials="SH">
    <w:p w14:paraId="25E5992F" w14:textId="77777777" w:rsidR="00867C2D" w:rsidRDefault="00867C2D" w:rsidP="00D31DFA">
      <w:r>
        <w:rPr>
          <w:rStyle w:val="CommentReference"/>
        </w:rPr>
        <w:annotationRef/>
      </w:r>
      <w:r>
        <w:rPr>
          <w:sz w:val="20"/>
        </w:rPr>
        <w:t>Slow/fast or low/high but never mix.</w:t>
      </w:r>
    </w:p>
  </w:comment>
  <w:comment w:id="49" w:author="Simon Hanslmayr" w:date="2023-01-04T14:33:00Z" w:initials="SH">
    <w:p w14:paraId="6A5154EC" w14:textId="1D81EA32" w:rsidR="007B7442" w:rsidRDefault="007B7442" w:rsidP="00F7241E">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50" w:author="Simon Hanslmayr" w:date="2023-01-04T14:37:00Z" w:initials="SH">
    <w:p w14:paraId="185E34AA" w14:textId="77777777" w:rsidR="00251812" w:rsidRDefault="00251812" w:rsidP="00203BE7">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51" w:author="Luca Kolibius (PGR)" w:date="2023-01-18T21:34:00Z" w:initials="LK(">
    <w:p w14:paraId="05430983" w14:textId="77777777" w:rsidR="005A3EFE" w:rsidRDefault="005A3EFE" w:rsidP="00F4578C">
      <w:pPr>
        <w:pStyle w:val="CommentText"/>
      </w:pPr>
      <w:r>
        <w:rPr>
          <w:rStyle w:val="CommentReference"/>
        </w:rPr>
        <w:annotationRef/>
      </w:r>
      <w:r>
        <w:rPr>
          <w:lang w:val="de-DE"/>
        </w:rPr>
        <w:t>Show results for this.</w:t>
      </w:r>
    </w:p>
  </w:comment>
  <w:comment w:id="52" w:author="Simon Hanslmayr" w:date="2023-01-24T17:43:00Z" w:initials="SH">
    <w:p w14:paraId="5E6BE6DB" w14:textId="77777777" w:rsidR="00A376F8" w:rsidRDefault="00A376F8" w:rsidP="00673C0F">
      <w:r>
        <w:rPr>
          <w:rStyle w:val="CommentReference"/>
        </w:rPr>
        <w:annotationRef/>
      </w:r>
      <w:r>
        <w:rPr>
          <w:sz w:val="20"/>
        </w:rPr>
        <w:t>But not during retrieval.</w:t>
      </w:r>
    </w:p>
  </w:comment>
  <w:comment w:id="56" w:author="Simon Hanslmayr" w:date="2023-01-24T17:44:00Z" w:initials="SH">
    <w:p w14:paraId="5C9DC2C0" w14:textId="77777777" w:rsidR="00AE7EDB" w:rsidRDefault="00AE7EDB" w:rsidP="00E75339">
      <w:r>
        <w:rPr>
          <w:rStyle w:val="CommentReference"/>
        </w:rPr>
        <w:annotationRef/>
      </w:r>
      <w:r>
        <w:rPr>
          <w:sz w:val="20"/>
        </w:rPr>
        <w:t>and</w:t>
      </w:r>
    </w:p>
  </w:comment>
  <w:comment w:id="59" w:author="Luca Kolibius (PGR)" w:date="2022-12-20T15:15:00Z" w:initials="LK(">
    <w:p w14:paraId="0E2559BF" w14:textId="3A94E240" w:rsidR="00677B8E" w:rsidRDefault="00677B8E" w:rsidP="00A456E3">
      <w:pPr>
        <w:pStyle w:val="CommentText"/>
      </w:pPr>
      <w:r>
        <w:rPr>
          <w:rStyle w:val="CommentReference"/>
        </w:rPr>
        <w:annotationRef/>
      </w:r>
      <w:r>
        <w:t>P. Berens, CircStat: A Matlab Toolbox for Circular Statistics, Journal of Statistical Software, Volume 31, Issue 10, 2009</w:t>
      </w:r>
    </w:p>
  </w:comment>
  <w:comment w:id="60" w:author="Luca Kolibius (PGR)" w:date="2023-01-21T02:09:00Z" w:initials="LK(">
    <w:p w14:paraId="1B73E216" w14:textId="77777777" w:rsidR="009D6429" w:rsidRDefault="009D6429" w:rsidP="00762B9D">
      <w:pPr>
        <w:pStyle w:val="CommentText"/>
      </w:pPr>
      <w:r>
        <w:rPr>
          <w:rStyle w:val="CommentReference"/>
        </w:rPr>
        <w:annotationRef/>
      </w:r>
      <w:r>
        <w:t>Still need to increase fontsize, add letters and mark which results are significant.</w:t>
      </w:r>
    </w:p>
  </w:comment>
  <w:comment w:id="61" w:author="Luca Kolibius (PGR)" w:date="2023-01-21T02:08:00Z" w:initials="LK(">
    <w:p w14:paraId="422B2636" w14:textId="77C831AB" w:rsidR="009D6429" w:rsidRDefault="009D6429" w:rsidP="00541322">
      <w:pPr>
        <w:pStyle w:val="CommentText"/>
      </w:pPr>
      <w:r>
        <w:rPr>
          <w:rStyle w:val="CommentReference"/>
        </w:rPr>
        <w:annotationRef/>
      </w:r>
      <w:r>
        <w:t>Figures not in final form. Still need to add letters, increase fontsize, fix the red vector and add a label on the side differentiating slow and fast theta.</w:t>
      </w:r>
    </w:p>
  </w:comment>
  <w:comment w:id="62" w:author="Luca Kolibius (PGR)" w:date="2023-01-21T02:50:00Z" w:initials="LK(">
    <w:p w14:paraId="2FE6E83A" w14:textId="77777777" w:rsidR="00233560" w:rsidRDefault="00233560" w:rsidP="009B33A4">
      <w:pPr>
        <w:pStyle w:val="CommentText"/>
      </w:pPr>
      <w:r>
        <w:rPr>
          <w:rStyle w:val="CommentReference"/>
        </w:rPr>
        <w:annotationRef/>
      </w:r>
      <w:r>
        <w:t>I'll make these a bit bigger</w:t>
      </w:r>
    </w:p>
  </w:comment>
  <w:comment w:id="63" w:author="Luca Kolibius (PGR)" w:date="2023-01-19T16:53:00Z" w:initials="LK(">
    <w:p w14:paraId="3ABB40CB" w14:textId="77777777" w:rsidR="00672CEA" w:rsidRDefault="00672CEA" w:rsidP="00A37669">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64" w:author="Luca Kolibius (PGR)" w:date="2023-01-19T18:28:00Z" w:initials="LK(">
    <w:p w14:paraId="15ADECF4" w14:textId="77777777" w:rsidR="00A9778C" w:rsidRDefault="00A9778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4C680789" w14:textId="77777777" w:rsidR="00A9778C" w:rsidRDefault="00A9778C">
      <w:pPr>
        <w:pStyle w:val="CommentText"/>
      </w:pPr>
      <w:r>
        <w:t xml:space="preserve">In line with Jacobs and colleagues  we find that neurons lock to various theta phases (Jacobs et al., 2007) during encoding and retrieval. </w:t>
      </w:r>
    </w:p>
    <w:p w14:paraId="4DF5E3C4" w14:textId="77777777" w:rsidR="00A9778C" w:rsidRDefault="00A9778C">
      <w:pPr>
        <w:pStyle w:val="CommentText"/>
      </w:pPr>
    </w:p>
    <w:p w14:paraId="6D2FBD9A" w14:textId="77777777" w:rsidR="00A9778C" w:rsidRDefault="00A9778C">
      <w:pPr>
        <w:pStyle w:val="CommentText"/>
      </w:pPr>
    </w:p>
    <w:p w14:paraId="6AADFB3E" w14:textId="77777777" w:rsidR="00A9778C" w:rsidRDefault="00A9778C" w:rsidP="0048409F">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65" w:author="Luca Kolibius (PGR)" w:date="2023-01-21T00:35:00Z" w:initials="LK(">
    <w:p w14:paraId="1942E2A7" w14:textId="77777777" w:rsidR="00475AD4" w:rsidRDefault="00475AD4">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35FDD199" w14:textId="77777777" w:rsidR="00475AD4" w:rsidRDefault="00475AD4">
      <w:pPr>
        <w:pStyle w:val="CommentText"/>
      </w:pPr>
    </w:p>
    <w:p w14:paraId="74B9F7F6" w14:textId="77777777" w:rsidR="00475AD4" w:rsidRDefault="00475AD4" w:rsidP="00B201E8">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67" w:author="Simon Hanslmayr" w:date="2023-01-24T17:47:00Z" w:initials="SH">
    <w:p w14:paraId="55EBE7E2" w14:textId="77777777" w:rsidR="006939BD" w:rsidRDefault="006939BD" w:rsidP="00137746">
      <w:r>
        <w:rPr>
          <w:rStyle w:val="CommentReference"/>
        </w:rPr>
        <w:annotationRef/>
      </w:r>
      <w:r>
        <w:rPr>
          <w:sz w:val="20"/>
        </w:rPr>
        <w:t>See comments re structure I made for introduction … same applies here.</w:t>
      </w:r>
    </w:p>
  </w:comment>
  <w:comment w:id="72" w:author="Simon Hanslmayr" w:date="2023-01-24T17:50:00Z" w:initials="SH">
    <w:p w14:paraId="6DD4EC1A" w14:textId="77777777" w:rsidR="00D93ABC" w:rsidRDefault="00D93ABC" w:rsidP="00324126">
      <w:r>
        <w:rPr>
          <w:rStyle w:val="CommentReference"/>
        </w:rPr>
        <w:annotationRef/>
      </w:r>
      <w:r>
        <w:rPr>
          <w:sz w:val="20"/>
        </w:rPr>
        <w:t>Slower?</w:t>
      </w:r>
    </w:p>
  </w:comment>
  <w:comment w:id="73" w:author="Simon Hanslmayr" w:date="2023-01-24T17:51:00Z" w:initials="SH">
    <w:p w14:paraId="1EAC5A7D" w14:textId="77777777" w:rsidR="00464FF5" w:rsidRDefault="00464FF5" w:rsidP="006E4F49">
      <w:r>
        <w:rPr>
          <w:rStyle w:val="CommentReference"/>
        </w:rPr>
        <w:annotationRef/>
      </w:r>
      <w:r>
        <w:rPr>
          <w:sz w:val="20"/>
        </w:rPr>
        <w:t>See also Rutishauser et al. 2010; Reddy et al. 202X Nat Comms; Roux et al. 2022 eLife</w:t>
      </w:r>
    </w:p>
  </w:comment>
  <w:comment w:id="79" w:author="Simon Hanslmayr" w:date="2023-01-04T15:00:00Z" w:initials="SH">
    <w:p w14:paraId="5F9BA4B6" w14:textId="0C4E80B7" w:rsidR="00BF007D" w:rsidRDefault="00BF007D" w:rsidP="00A020D2">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80" w:author="Luca Kolibius (PGR)" w:date="2023-01-20T21:34:00Z" w:initials="LK(">
    <w:p w14:paraId="2CD35872" w14:textId="77777777" w:rsidR="00086DCD" w:rsidRDefault="00086DCD" w:rsidP="00F75DFC">
      <w:pPr>
        <w:pStyle w:val="CommentText"/>
      </w:pPr>
      <w:r>
        <w:rPr>
          <w:rStyle w:val="CommentReference"/>
        </w:rPr>
        <w:annotationRef/>
      </w:r>
      <w:r>
        <w:t>Like a phase amplitude coupling? Keep in mind for later.</w:t>
      </w:r>
    </w:p>
  </w:comment>
  <w:comment w:id="81" w:author="Simon Hanslmayr" w:date="2023-01-24T17:53:00Z" w:initials="SH">
    <w:p w14:paraId="34B8B992" w14:textId="77777777" w:rsidR="004B3FD6" w:rsidRDefault="004B3FD6" w:rsidP="00F7597C">
      <w:r>
        <w:rPr>
          <w:rStyle w:val="CommentReference"/>
        </w:rPr>
        <w:annotationRef/>
      </w:r>
      <w:r>
        <w:rPr>
          <w:sz w:val="20"/>
        </w:rPr>
        <w:t>No, just spike-phase coupling but for tESNs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6B8E0B" w15:done="0"/>
  <w15:commentEx w15:paraId="2DEC8A26" w15:done="0"/>
  <w15:commentEx w15:paraId="4E8FCD99" w15:done="0"/>
  <w15:commentEx w15:paraId="1DDCD56E" w15:done="1"/>
  <w15:commentEx w15:paraId="66093096" w15:done="1"/>
  <w15:commentEx w15:paraId="30095FAF" w15:paraIdParent="66093096" w15:done="1"/>
  <w15:commentEx w15:paraId="3F6D6199" w15:done="1"/>
  <w15:commentEx w15:paraId="120D9774" w15:paraIdParent="3F6D6199" w15:done="1"/>
  <w15:commentEx w15:paraId="616A191A" w15:paraIdParent="3F6D6199" w15:done="1"/>
  <w15:commentEx w15:paraId="17EB825D" w15:paraIdParent="3F6D6199" w15:done="1"/>
  <w15:commentEx w15:paraId="21EC6637" w15:done="0"/>
  <w15:commentEx w15:paraId="20E812A5" w15:done="0"/>
  <w15:commentEx w15:paraId="2C0322D7" w15:paraIdParent="20E812A5" w15:done="0"/>
  <w15:commentEx w15:paraId="1DEE7005" w15:done="1"/>
  <w15:commentEx w15:paraId="2F3CAD59" w15:done="1"/>
  <w15:commentEx w15:paraId="6DFBB993" w15:paraIdParent="2F3CAD59" w15:done="1"/>
  <w15:commentEx w15:paraId="7EA34FC3" w15:done="0"/>
  <w15:commentEx w15:paraId="2056F12B" w15:done="0"/>
  <w15:commentEx w15:paraId="25E5992F" w15:done="1"/>
  <w15:commentEx w15:paraId="6A5154EC" w15:done="1"/>
  <w15:commentEx w15:paraId="185E34AA" w15:done="1"/>
  <w15:commentEx w15:paraId="05430983" w15:paraIdParent="185E34AA" w15:done="1"/>
  <w15:commentEx w15:paraId="5E6BE6DB" w15:done="1"/>
  <w15:commentEx w15:paraId="5C9DC2C0" w15:done="0"/>
  <w15:commentEx w15:paraId="0E2559BF" w15:done="1"/>
  <w15:commentEx w15:paraId="1B73E216" w15:done="0"/>
  <w15:commentEx w15:paraId="422B2636" w15:done="0"/>
  <w15:commentEx w15:paraId="2FE6E83A" w15:done="0"/>
  <w15:commentEx w15:paraId="3ABB40CB" w15:done="1"/>
  <w15:commentEx w15:paraId="6AADFB3E" w15:paraIdParent="3ABB40CB" w15:done="1"/>
  <w15:commentEx w15:paraId="74B9F7F6" w15:paraIdParent="3ABB40CB" w15:done="1"/>
  <w15:commentEx w15:paraId="55EBE7E2" w15:done="0"/>
  <w15:commentEx w15:paraId="6DD4EC1A" w15:done="0"/>
  <w15:commentEx w15:paraId="1EAC5A7D" w15:done="1"/>
  <w15:commentEx w15:paraId="5F9BA4B6" w15:done="0"/>
  <w15:commentEx w15:paraId="2CD35872" w15:paraIdParent="5F9BA4B6" w15:done="0"/>
  <w15:commentEx w15:paraId="34B8B992" w15:paraIdParent="5F9BA4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90C3" w16cex:dateUtc="2023-01-24T17:15:00Z"/>
  <w16cex:commentExtensible w16cex:durableId="277A918A" w16cex:dateUtc="2023-01-24T17:19:00Z"/>
  <w16cex:commentExtensible w16cex:durableId="277A919C"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6006E8" w16cex:dateUtc="2023-01-04T13:08:00Z"/>
  <w16cex:commentExtensible w16cex:durableId="2775B3AC" w16cex:dateUtc="2023-01-21T00:43:00Z"/>
  <w16cex:commentExtensible w16cex:durableId="2775B938" w16cex:dateUtc="2023-01-21T01:07:00Z"/>
  <w16cex:commentExtensible w16cex:durableId="277A92A9" w16cex:dateUtc="2023-01-24T17:23:00Z"/>
  <w16cex:commentExtensible w16cex:durableId="277A9369" w16cex:dateUtc="2023-01-24T17:27:00Z"/>
  <w16cex:commentExtensible w16cex:durableId="2775B799" w16cex:dateUtc="2023-01-21T01:00:00Z"/>
  <w16cex:commentExtensible w16cex:durableId="277A93EF" w16cex:dateUtc="2023-01-24T17:29: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A95D3" w16cex:dateUtc="2023-01-24T17:37: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5C7E8" w16cex:dateUtc="2023-01-21T02:09:00Z"/>
  <w16cex:commentExtensible w16cex:durableId="2775C792" w16cex:dateUtc="2023-01-21T02:08:00Z"/>
  <w16cex:commentExtensible w16cex:durableId="2775D16D" w16cex:dateUtc="2023-01-21T02:50: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7A990D" w16cex:dateUtc="2023-01-24T17:51:00Z"/>
  <w16cex:commentExtensible w16cex:durableId="276012FB" w16cex:dateUtc="2023-01-04T14:00:00Z"/>
  <w16cex:commentExtensible w16cex:durableId="27758779" w16cex:dateUtc="2023-01-20T21:34:00Z"/>
  <w16cex:commentExtensible w16cex:durableId="277A9986" w16cex:dateUtc="2023-01-24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6B8E0B" w16cid:durableId="277A90C3"/>
  <w16cid:commentId w16cid:paraId="2DEC8A26" w16cid:durableId="277A918A"/>
  <w16cid:commentId w16cid:paraId="4E8FCD99" w16cid:durableId="277A919C"/>
  <w16cid:commentId w16cid:paraId="1DDCD56E" w16cid:durableId="27600544"/>
  <w16cid:commentId w16cid:paraId="66093096" w16cid:durableId="2775B15B"/>
  <w16cid:commentId w16cid:paraId="30095FAF" w16cid:durableId="277A92BF"/>
  <w16cid:commentId w16cid:paraId="3F6D6199" w16cid:durableId="276006E8"/>
  <w16cid:commentId w16cid:paraId="120D9774" w16cid:durableId="2775B3AC"/>
  <w16cid:commentId w16cid:paraId="616A191A" w16cid:durableId="2775B938"/>
  <w16cid:commentId w16cid:paraId="17EB825D" w16cid:durableId="277A92A9"/>
  <w16cid:commentId w16cid:paraId="21EC6637" w16cid:durableId="277A9369"/>
  <w16cid:commentId w16cid:paraId="20E812A5" w16cid:durableId="2775B799"/>
  <w16cid:commentId w16cid:paraId="2C0322D7" w16cid:durableId="277A93EF"/>
  <w16cid:commentId w16cid:paraId="1DEE7005" w16cid:durableId="277A94B6"/>
  <w16cid:commentId w16cid:paraId="2F3CAD59" w16cid:durableId="276AF9BF"/>
  <w16cid:commentId w16cid:paraId="6DFBB993" w16cid:durableId="2772E3CF"/>
  <w16cid:commentId w16cid:paraId="7EA34FC3" w16cid:durableId="277A95D3"/>
  <w16cid:commentId w16cid:paraId="2056F12B" w16cid:durableId="27754207"/>
  <w16cid:commentId w16cid:paraId="25E5992F" w16cid:durableId="277A9693"/>
  <w16cid:commentId w16cid:paraId="6A5154EC" w16cid:durableId="27600CC5"/>
  <w16cid:commentId w16cid:paraId="185E34AA" w16cid:durableId="27600D9A"/>
  <w16cid:commentId w16cid:paraId="05430983" w16cid:durableId="2772E47D"/>
  <w16cid:commentId w16cid:paraId="5E6BE6DB" w16cid:durableId="277A9734"/>
  <w16cid:commentId w16cid:paraId="5C9DC2C0" w16cid:durableId="277A9769"/>
  <w16cid:commentId w16cid:paraId="0E2559BF" w16cid:durableId="274C4FF7"/>
  <w16cid:commentId w16cid:paraId="1B73E216" w16cid:durableId="2775C7E8"/>
  <w16cid:commentId w16cid:paraId="422B2636" w16cid:durableId="2775C792"/>
  <w16cid:commentId w16cid:paraId="2FE6E83A" w16cid:durableId="2775D16D"/>
  <w16cid:commentId w16cid:paraId="3ABB40CB" w16cid:durableId="2773F424"/>
  <w16cid:commentId w16cid:paraId="6AADFB3E" w16cid:durableId="27740A67"/>
  <w16cid:commentId w16cid:paraId="74B9F7F6" w16cid:durableId="2775B1B6"/>
  <w16cid:commentId w16cid:paraId="55EBE7E2" w16cid:durableId="277A9829"/>
  <w16cid:commentId w16cid:paraId="6DD4EC1A" w16cid:durableId="277A98CB"/>
  <w16cid:commentId w16cid:paraId="1EAC5A7D" w16cid:durableId="277A990D"/>
  <w16cid:commentId w16cid:paraId="5F9BA4B6" w16cid:durableId="276012FB"/>
  <w16cid:commentId w16cid:paraId="2CD35872" w16cid:durableId="27758779"/>
  <w16cid:commentId w16cid:paraId="34B8B992" w16cid:durableId="277A998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4416F"/>
    <w:multiLevelType w:val="hybridMultilevel"/>
    <w:tmpl w:val="E544E8F2"/>
    <w:lvl w:ilvl="0" w:tplc="0D525DD8">
      <w:start w:val="1"/>
      <w:numFmt w:val="bullet"/>
      <w:lvlText w:val=""/>
      <w:lvlJc w:val="left"/>
      <w:pPr>
        <w:ind w:left="720" w:hanging="360"/>
      </w:pPr>
      <w:rPr>
        <w:rFonts w:ascii="Symbol" w:hAnsi="Symbol"/>
      </w:rPr>
    </w:lvl>
    <w:lvl w:ilvl="1" w:tplc="B6C8B802">
      <w:start w:val="1"/>
      <w:numFmt w:val="bullet"/>
      <w:lvlText w:val=""/>
      <w:lvlJc w:val="left"/>
      <w:pPr>
        <w:ind w:left="720" w:hanging="360"/>
      </w:pPr>
      <w:rPr>
        <w:rFonts w:ascii="Symbol" w:hAnsi="Symbol"/>
      </w:rPr>
    </w:lvl>
    <w:lvl w:ilvl="2" w:tplc="C8E21638">
      <w:start w:val="1"/>
      <w:numFmt w:val="bullet"/>
      <w:lvlText w:val=""/>
      <w:lvlJc w:val="left"/>
      <w:pPr>
        <w:ind w:left="720" w:hanging="360"/>
      </w:pPr>
      <w:rPr>
        <w:rFonts w:ascii="Symbol" w:hAnsi="Symbol"/>
      </w:rPr>
    </w:lvl>
    <w:lvl w:ilvl="3" w:tplc="C7C423D6">
      <w:start w:val="1"/>
      <w:numFmt w:val="bullet"/>
      <w:lvlText w:val=""/>
      <w:lvlJc w:val="left"/>
      <w:pPr>
        <w:ind w:left="720" w:hanging="360"/>
      </w:pPr>
      <w:rPr>
        <w:rFonts w:ascii="Symbol" w:hAnsi="Symbol"/>
      </w:rPr>
    </w:lvl>
    <w:lvl w:ilvl="4" w:tplc="2E0622AE">
      <w:start w:val="1"/>
      <w:numFmt w:val="bullet"/>
      <w:lvlText w:val=""/>
      <w:lvlJc w:val="left"/>
      <w:pPr>
        <w:ind w:left="720" w:hanging="360"/>
      </w:pPr>
      <w:rPr>
        <w:rFonts w:ascii="Symbol" w:hAnsi="Symbol"/>
      </w:rPr>
    </w:lvl>
    <w:lvl w:ilvl="5" w:tplc="AE52FABA">
      <w:start w:val="1"/>
      <w:numFmt w:val="bullet"/>
      <w:lvlText w:val=""/>
      <w:lvlJc w:val="left"/>
      <w:pPr>
        <w:ind w:left="720" w:hanging="360"/>
      </w:pPr>
      <w:rPr>
        <w:rFonts w:ascii="Symbol" w:hAnsi="Symbol"/>
      </w:rPr>
    </w:lvl>
    <w:lvl w:ilvl="6" w:tplc="5BA8AC5A">
      <w:start w:val="1"/>
      <w:numFmt w:val="bullet"/>
      <w:lvlText w:val=""/>
      <w:lvlJc w:val="left"/>
      <w:pPr>
        <w:ind w:left="720" w:hanging="360"/>
      </w:pPr>
      <w:rPr>
        <w:rFonts w:ascii="Symbol" w:hAnsi="Symbol"/>
      </w:rPr>
    </w:lvl>
    <w:lvl w:ilvl="7" w:tplc="92B24C8A">
      <w:start w:val="1"/>
      <w:numFmt w:val="bullet"/>
      <w:lvlText w:val=""/>
      <w:lvlJc w:val="left"/>
      <w:pPr>
        <w:ind w:left="720" w:hanging="360"/>
      </w:pPr>
      <w:rPr>
        <w:rFonts w:ascii="Symbol" w:hAnsi="Symbol"/>
      </w:rPr>
    </w:lvl>
    <w:lvl w:ilvl="8" w:tplc="BC2A1CFE">
      <w:start w:val="1"/>
      <w:numFmt w:val="bullet"/>
      <w:lvlText w:val=""/>
      <w:lvlJc w:val="left"/>
      <w:pPr>
        <w:ind w:left="720" w:hanging="360"/>
      </w:pPr>
      <w:rPr>
        <w:rFonts w:ascii="Symbol" w:hAnsi="Symbol"/>
      </w:rPr>
    </w:lvl>
  </w:abstractNum>
  <w:abstractNum w:abstractNumId="1" w15:restartNumberingAfterBreak="0">
    <w:nsid w:val="7A556293"/>
    <w:multiLevelType w:val="hybridMultilevel"/>
    <w:tmpl w:val="93B88B8C"/>
    <w:lvl w:ilvl="0" w:tplc="FA3ED3C4">
      <w:start w:val="2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72079446">
    <w:abstractNumId w:val="1"/>
  </w:num>
  <w:num w:numId="2" w16cid:durableId="16585327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2EB"/>
    <w:rsid w:val="00000B5B"/>
    <w:rsid w:val="0001673C"/>
    <w:rsid w:val="000377B1"/>
    <w:rsid w:val="0003794E"/>
    <w:rsid w:val="00054196"/>
    <w:rsid w:val="00060738"/>
    <w:rsid w:val="00062696"/>
    <w:rsid w:val="00071FB2"/>
    <w:rsid w:val="00086DCD"/>
    <w:rsid w:val="000A0A4A"/>
    <w:rsid w:val="000A1870"/>
    <w:rsid w:val="000A25C8"/>
    <w:rsid w:val="000A7E7A"/>
    <w:rsid w:val="000B1D81"/>
    <w:rsid w:val="000B328B"/>
    <w:rsid w:val="000C7A77"/>
    <w:rsid w:val="000D01A2"/>
    <w:rsid w:val="000D72BC"/>
    <w:rsid w:val="000E122F"/>
    <w:rsid w:val="00100690"/>
    <w:rsid w:val="001029D8"/>
    <w:rsid w:val="0011376D"/>
    <w:rsid w:val="001146A4"/>
    <w:rsid w:val="00136EBE"/>
    <w:rsid w:val="00141A58"/>
    <w:rsid w:val="00164F31"/>
    <w:rsid w:val="001840C2"/>
    <w:rsid w:val="001A6CEE"/>
    <w:rsid w:val="001B406C"/>
    <w:rsid w:val="001C238D"/>
    <w:rsid w:val="001C2ECF"/>
    <w:rsid w:val="001C5312"/>
    <w:rsid w:val="001E6FC1"/>
    <w:rsid w:val="001F1C31"/>
    <w:rsid w:val="00201B15"/>
    <w:rsid w:val="00213157"/>
    <w:rsid w:val="00233560"/>
    <w:rsid w:val="00251812"/>
    <w:rsid w:val="00251952"/>
    <w:rsid w:val="00256D0E"/>
    <w:rsid w:val="0026112F"/>
    <w:rsid w:val="00281058"/>
    <w:rsid w:val="0028553E"/>
    <w:rsid w:val="002947EE"/>
    <w:rsid w:val="002A36E2"/>
    <w:rsid w:val="002A55DD"/>
    <w:rsid w:val="002A73A2"/>
    <w:rsid w:val="002B6376"/>
    <w:rsid w:val="002C6139"/>
    <w:rsid w:val="002C6ADA"/>
    <w:rsid w:val="002C6B0C"/>
    <w:rsid w:val="002E2259"/>
    <w:rsid w:val="002E3702"/>
    <w:rsid w:val="002E6AF2"/>
    <w:rsid w:val="003065D7"/>
    <w:rsid w:val="00306F76"/>
    <w:rsid w:val="00320506"/>
    <w:rsid w:val="00326871"/>
    <w:rsid w:val="00332FFB"/>
    <w:rsid w:val="00345407"/>
    <w:rsid w:val="003626A4"/>
    <w:rsid w:val="00364C6D"/>
    <w:rsid w:val="00375448"/>
    <w:rsid w:val="0039462A"/>
    <w:rsid w:val="00395C13"/>
    <w:rsid w:val="003A2C5A"/>
    <w:rsid w:val="003A5411"/>
    <w:rsid w:val="003E2A69"/>
    <w:rsid w:val="003E2EE2"/>
    <w:rsid w:val="003F0B42"/>
    <w:rsid w:val="00440BF5"/>
    <w:rsid w:val="00464FF5"/>
    <w:rsid w:val="00470B02"/>
    <w:rsid w:val="004743A7"/>
    <w:rsid w:val="0047494E"/>
    <w:rsid w:val="00475AD4"/>
    <w:rsid w:val="00477786"/>
    <w:rsid w:val="00491BFE"/>
    <w:rsid w:val="00491D97"/>
    <w:rsid w:val="004A00AC"/>
    <w:rsid w:val="004B14EF"/>
    <w:rsid w:val="004B3FD6"/>
    <w:rsid w:val="004B5FFD"/>
    <w:rsid w:val="004C17DF"/>
    <w:rsid w:val="004F297D"/>
    <w:rsid w:val="004F4472"/>
    <w:rsid w:val="004F79C5"/>
    <w:rsid w:val="005100FE"/>
    <w:rsid w:val="00540553"/>
    <w:rsid w:val="00540D77"/>
    <w:rsid w:val="0055373D"/>
    <w:rsid w:val="00561918"/>
    <w:rsid w:val="00572380"/>
    <w:rsid w:val="005732C4"/>
    <w:rsid w:val="00580D43"/>
    <w:rsid w:val="005837E6"/>
    <w:rsid w:val="005A3EFE"/>
    <w:rsid w:val="005A3F00"/>
    <w:rsid w:val="005B0A7A"/>
    <w:rsid w:val="005B1221"/>
    <w:rsid w:val="005B2869"/>
    <w:rsid w:val="005E3216"/>
    <w:rsid w:val="005E76F2"/>
    <w:rsid w:val="006161AF"/>
    <w:rsid w:val="00624187"/>
    <w:rsid w:val="00634AEE"/>
    <w:rsid w:val="00641E7B"/>
    <w:rsid w:val="00653B21"/>
    <w:rsid w:val="00672CEA"/>
    <w:rsid w:val="00676DBD"/>
    <w:rsid w:val="00677B8E"/>
    <w:rsid w:val="00692FA9"/>
    <w:rsid w:val="006939BD"/>
    <w:rsid w:val="0069658A"/>
    <w:rsid w:val="00696E1A"/>
    <w:rsid w:val="006A49F5"/>
    <w:rsid w:val="006C3E2D"/>
    <w:rsid w:val="00704A69"/>
    <w:rsid w:val="00713308"/>
    <w:rsid w:val="00721A5A"/>
    <w:rsid w:val="00724B4F"/>
    <w:rsid w:val="00727440"/>
    <w:rsid w:val="0073103F"/>
    <w:rsid w:val="0076149D"/>
    <w:rsid w:val="00766E9E"/>
    <w:rsid w:val="007B117D"/>
    <w:rsid w:val="007B47CC"/>
    <w:rsid w:val="007B7442"/>
    <w:rsid w:val="007C2001"/>
    <w:rsid w:val="007C78F9"/>
    <w:rsid w:val="007D3B83"/>
    <w:rsid w:val="007D540E"/>
    <w:rsid w:val="007E4A4C"/>
    <w:rsid w:val="007F16B5"/>
    <w:rsid w:val="007F6497"/>
    <w:rsid w:val="00800289"/>
    <w:rsid w:val="008040D4"/>
    <w:rsid w:val="008279C5"/>
    <w:rsid w:val="008332EB"/>
    <w:rsid w:val="00833CE9"/>
    <w:rsid w:val="00841C76"/>
    <w:rsid w:val="00846028"/>
    <w:rsid w:val="00847075"/>
    <w:rsid w:val="008532F5"/>
    <w:rsid w:val="00865785"/>
    <w:rsid w:val="008662A0"/>
    <w:rsid w:val="00867C2D"/>
    <w:rsid w:val="00894CBC"/>
    <w:rsid w:val="00894E8B"/>
    <w:rsid w:val="008A17A8"/>
    <w:rsid w:val="008A69E7"/>
    <w:rsid w:val="008F3C52"/>
    <w:rsid w:val="008F43E2"/>
    <w:rsid w:val="008F6C7F"/>
    <w:rsid w:val="00920DEE"/>
    <w:rsid w:val="00933E77"/>
    <w:rsid w:val="0095288A"/>
    <w:rsid w:val="009622D4"/>
    <w:rsid w:val="00963011"/>
    <w:rsid w:val="0096480F"/>
    <w:rsid w:val="00965467"/>
    <w:rsid w:val="009A75B9"/>
    <w:rsid w:val="009C4001"/>
    <w:rsid w:val="009D36F7"/>
    <w:rsid w:val="009D6429"/>
    <w:rsid w:val="009F28D5"/>
    <w:rsid w:val="009F2F7E"/>
    <w:rsid w:val="00A06659"/>
    <w:rsid w:val="00A07876"/>
    <w:rsid w:val="00A21D44"/>
    <w:rsid w:val="00A30D29"/>
    <w:rsid w:val="00A34844"/>
    <w:rsid w:val="00A376F8"/>
    <w:rsid w:val="00A4600B"/>
    <w:rsid w:val="00A64904"/>
    <w:rsid w:val="00A71F05"/>
    <w:rsid w:val="00A8542C"/>
    <w:rsid w:val="00A9441D"/>
    <w:rsid w:val="00A96865"/>
    <w:rsid w:val="00A9778C"/>
    <w:rsid w:val="00AA59AA"/>
    <w:rsid w:val="00AB4E0D"/>
    <w:rsid w:val="00AC3254"/>
    <w:rsid w:val="00AC4F5E"/>
    <w:rsid w:val="00AD7818"/>
    <w:rsid w:val="00AE130B"/>
    <w:rsid w:val="00AE7EDB"/>
    <w:rsid w:val="00B00A13"/>
    <w:rsid w:val="00B048D8"/>
    <w:rsid w:val="00B25426"/>
    <w:rsid w:val="00B430DF"/>
    <w:rsid w:val="00B66183"/>
    <w:rsid w:val="00B707C3"/>
    <w:rsid w:val="00B948BD"/>
    <w:rsid w:val="00BA09EB"/>
    <w:rsid w:val="00BA2B69"/>
    <w:rsid w:val="00BE00C2"/>
    <w:rsid w:val="00BF007D"/>
    <w:rsid w:val="00C076B0"/>
    <w:rsid w:val="00C11CFC"/>
    <w:rsid w:val="00C177E5"/>
    <w:rsid w:val="00C213C0"/>
    <w:rsid w:val="00C2249D"/>
    <w:rsid w:val="00C43058"/>
    <w:rsid w:val="00C5655B"/>
    <w:rsid w:val="00C60F2B"/>
    <w:rsid w:val="00C611A2"/>
    <w:rsid w:val="00C75F3B"/>
    <w:rsid w:val="00C84E56"/>
    <w:rsid w:val="00C95C3B"/>
    <w:rsid w:val="00CA0F2A"/>
    <w:rsid w:val="00CA13EF"/>
    <w:rsid w:val="00CB5A74"/>
    <w:rsid w:val="00CD7717"/>
    <w:rsid w:val="00CE737C"/>
    <w:rsid w:val="00CF6107"/>
    <w:rsid w:val="00D45E9C"/>
    <w:rsid w:val="00D521DD"/>
    <w:rsid w:val="00D60CC1"/>
    <w:rsid w:val="00D61F3C"/>
    <w:rsid w:val="00D62181"/>
    <w:rsid w:val="00D75940"/>
    <w:rsid w:val="00D76005"/>
    <w:rsid w:val="00D902F3"/>
    <w:rsid w:val="00D9361E"/>
    <w:rsid w:val="00D93ABC"/>
    <w:rsid w:val="00DC0238"/>
    <w:rsid w:val="00DD76A3"/>
    <w:rsid w:val="00DE2F8B"/>
    <w:rsid w:val="00DE5E4B"/>
    <w:rsid w:val="00DF3D6E"/>
    <w:rsid w:val="00E05217"/>
    <w:rsid w:val="00E24194"/>
    <w:rsid w:val="00E253AA"/>
    <w:rsid w:val="00E262FB"/>
    <w:rsid w:val="00E325E7"/>
    <w:rsid w:val="00E377D2"/>
    <w:rsid w:val="00E4021B"/>
    <w:rsid w:val="00E4529B"/>
    <w:rsid w:val="00E47411"/>
    <w:rsid w:val="00E47F51"/>
    <w:rsid w:val="00E70C7E"/>
    <w:rsid w:val="00E740C1"/>
    <w:rsid w:val="00E836EB"/>
    <w:rsid w:val="00E862F8"/>
    <w:rsid w:val="00EC43BB"/>
    <w:rsid w:val="00ED3D39"/>
    <w:rsid w:val="00ED71DD"/>
    <w:rsid w:val="00EE62E4"/>
    <w:rsid w:val="00F1764C"/>
    <w:rsid w:val="00F454BB"/>
    <w:rsid w:val="00F526A5"/>
    <w:rsid w:val="00F75367"/>
    <w:rsid w:val="00FC1F90"/>
    <w:rsid w:val="00FD322D"/>
    <w:rsid w:val="00FE1A1F"/>
    <w:rsid w:val="00FE307C"/>
    <w:rsid w:val="00FE3F8E"/>
    <w:rsid w:val="00FE6D61"/>
    <w:rsid w:val="00FE6F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5CF67"/>
  <w15:docId w15:val="{670739F0-E44C-4DED-BD28-2C66F67E3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429"/>
    <w:pPr>
      <w:spacing w:after="0" w:line="360" w:lineRule="auto"/>
    </w:pPr>
    <w:rPr>
      <w:rFonts w:ascii="Times New Roman" w:eastAsia="Times New Roman" w:hAnsi="Times New Roman" w:cs="Times New Roman"/>
      <w:sz w:val="24"/>
      <w:szCs w:val="20"/>
      <w:lang w:val="en-US"/>
    </w:rPr>
  </w:style>
  <w:style w:type="paragraph" w:styleId="Heading1">
    <w:name w:val="heading 1"/>
    <w:basedOn w:val="Normal"/>
    <w:next w:val="Normal"/>
    <w:link w:val="Heading1Char"/>
    <w:uiPriority w:val="9"/>
    <w:qFormat/>
    <w:rsid w:val="008332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C78F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Heading">
    <w:name w:val="SM Heading"/>
    <w:basedOn w:val="Heading1"/>
    <w:qFormat/>
    <w:rsid w:val="008332EB"/>
    <w:pPr>
      <w:keepLines w:val="0"/>
      <w:spacing w:after="60"/>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8332EB"/>
    <w:rPr>
      <w:u w:val="words"/>
    </w:rPr>
  </w:style>
  <w:style w:type="paragraph" w:customStyle="1" w:styleId="SMText">
    <w:name w:val="SM Text"/>
    <w:basedOn w:val="Normal"/>
    <w:link w:val="SMTextChar"/>
    <w:qFormat/>
    <w:rsid w:val="008332EB"/>
    <w:pPr>
      <w:ind w:firstLine="480"/>
    </w:pPr>
  </w:style>
  <w:style w:type="character" w:customStyle="1" w:styleId="SMTextChar">
    <w:name w:val="SM Text Char"/>
    <w:basedOn w:val="DefaultParagraphFont"/>
    <w:link w:val="SMText"/>
    <w:rsid w:val="008332EB"/>
    <w:rPr>
      <w:rFonts w:ascii="Times New Roman" w:eastAsia="Times New Roman" w:hAnsi="Times New Roman" w:cs="Times New Roman"/>
      <w:sz w:val="24"/>
      <w:szCs w:val="20"/>
      <w:lang w:val="en-US"/>
    </w:rPr>
  </w:style>
  <w:style w:type="character" w:customStyle="1" w:styleId="Heading1Char">
    <w:name w:val="Heading 1 Char"/>
    <w:basedOn w:val="DefaultParagraphFont"/>
    <w:link w:val="Heading1"/>
    <w:uiPriority w:val="9"/>
    <w:rsid w:val="008332EB"/>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7C78F9"/>
    <w:rPr>
      <w:color w:val="0000FF"/>
      <w:u w:val="single"/>
    </w:rPr>
  </w:style>
  <w:style w:type="character" w:customStyle="1" w:styleId="Heading4Char">
    <w:name w:val="Heading 4 Char"/>
    <w:basedOn w:val="DefaultParagraphFont"/>
    <w:link w:val="Heading4"/>
    <w:uiPriority w:val="9"/>
    <w:semiHidden/>
    <w:rsid w:val="007C78F9"/>
    <w:rPr>
      <w:rFonts w:asciiTheme="majorHAnsi" w:eastAsiaTheme="majorEastAsia" w:hAnsiTheme="majorHAnsi" w:cstheme="majorBidi"/>
      <w:i/>
      <w:iCs/>
      <w:color w:val="2F5496" w:themeColor="accent1" w:themeShade="BF"/>
      <w:sz w:val="24"/>
      <w:szCs w:val="20"/>
      <w:lang w:val="en-US"/>
    </w:rPr>
  </w:style>
  <w:style w:type="paragraph" w:customStyle="1" w:styleId="mb0">
    <w:name w:val="mb0"/>
    <w:basedOn w:val="Normal"/>
    <w:rsid w:val="007C78F9"/>
    <w:pPr>
      <w:spacing w:before="100" w:beforeAutospacing="1" w:after="100" w:afterAutospacing="1"/>
    </w:pPr>
    <w:rPr>
      <w:szCs w:val="24"/>
      <w:lang w:val="en-GB" w:eastAsia="en-GB"/>
    </w:rPr>
  </w:style>
  <w:style w:type="character" w:customStyle="1" w:styleId="mtext">
    <w:name w:val="mtext"/>
    <w:basedOn w:val="DefaultParagraphFont"/>
    <w:rsid w:val="007C78F9"/>
  </w:style>
  <w:style w:type="character" w:customStyle="1" w:styleId="mo">
    <w:name w:val="mo"/>
    <w:basedOn w:val="DefaultParagraphFont"/>
    <w:rsid w:val="007C78F9"/>
  </w:style>
  <w:style w:type="character" w:customStyle="1" w:styleId="mn">
    <w:name w:val="mn"/>
    <w:basedOn w:val="DefaultParagraphFont"/>
    <w:rsid w:val="007C78F9"/>
  </w:style>
  <w:style w:type="character" w:customStyle="1" w:styleId="mjxassistivemathml">
    <w:name w:val="mjx_assistive_mathml"/>
    <w:basedOn w:val="DefaultParagraphFont"/>
    <w:rsid w:val="007C78F9"/>
  </w:style>
  <w:style w:type="character" w:styleId="PlaceholderText">
    <w:name w:val="Placeholder Text"/>
    <w:basedOn w:val="DefaultParagraphFont"/>
    <w:uiPriority w:val="99"/>
    <w:semiHidden/>
    <w:rsid w:val="007C78F9"/>
    <w:rPr>
      <w:color w:val="808080"/>
    </w:rPr>
  </w:style>
  <w:style w:type="character" w:styleId="UnresolvedMention">
    <w:name w:val="Unresolved Mention"/>
    <w:basedOn w:val="DefaultParagraphFont"/>
    <w:uiPriority w:val="99"/>
    <w:semiHidden/>
    <w:unhideWhenUsed/>
    <w:rsid w:val="003065D7"/>
    <w:rPr>
      <w:color w:val="605E5C"/>
      <w:shd w:val="clear" w:color="auto" w:fill="E1DFDD"/>
    </w:rPr>
  </w:style>
  <w:style w:type="character" w:styleId="CommentReference">
    <w:name w:val="annotation reference"/>
    <w:basedOn w:val="DefaultParagraphFont"/>
    <w:uiPriority w:val="99"/>
    <w:semiHidden/>
    <w:unhideWhenUsed/>
    <w:rsid w:val="003E2EE2"/>
    <w:rPr>
      <w:sz w:val="16"/>
      <w:szCs w:val="16"/>
    </w:rPr>
  </w:style>
  <w:style w:type="paragraph" w:styleId="CommentText">
    <w:name w:val="annotation text"/>
    <w:basedOn w:val="Normal"/>
    <w:link w:val="CommentTextChar"/>
    <w:uiPriority w:val="99"/>
    <w:unhideWhenUsed/>
    <w:rsid w:val="003E2EE2"/>
    <w:rPr>
      <w:sz w:val="20"/>
    </w:rPr>
  </w:style>
  <w:style w:type="character" w:customStyle="1" w:styleId="CommentTextChar">
    <w:name w:val="Comment Text Char"/>
    <w:basedOn w:val="DefaultParagraphFont"/>
    <w:link w:val="CommentText"/>
    <w:uiPriority w:val="99"/>
    <w:rsid w:val="003E2EE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E2EE2"/>
    <w:rPr>
      <w:b/>
      <w:bCs/>
    </w:rPr>
  </w:style>
  <w:style w:type="character" w:customStyle="1" w:styleId="CommentSubjectChar">
    <w:name w:val="Comment Subject Char"/>
    <w:basedOn w:val="CommentTextChar"/>
    <w:link w:val="CommentSubject"/>
    <w:uiPriority w:val="99"/>
    <w:semiHidden/>
    <w:rsid w:val="003E2EE2"/>
    <w:rPr>
      <w:rFonts w:ascii="Times New Roman" w:eastAsia="Times New Roman" w:hAnsi="Times New Roman" w:cs="Times New Roman"/>
      <w:b/>
      <w:bCs/>
      <w:sz w:val="20"/>
      <w:szCs w:val="20"/>
      <w:lang w:val="en-US"/>
    </w:rPr>
  </w:style>
  <w:style w:type="character" w:customStyle="1" w:styleId="cf01">
    <w:name w:val="cf01"/>
    <w:basedOn w:val="DefaultParagraphFont"/>
    <w:rsid w:val="00D521DD"/>
    <w:rPr>
      <w:rFonts w:ascii="Segoe UI" w:hAnsi="Segoe UI" w:cs="Segoe UI" w:hint="default"/>
      <w:sz w:val="18"/>
      <w:szCs w:val="18"/>
    </w:rPr>
  </w:style>
  <w:style w:type="paragraph" w:styleId="Revision">
    <w:name w:val="Revision"/>
    <w:hidden/>
    <w:uiPriority w:val="99"/>
    <w:semiHidden/>
    <w:rsid w:val="00251952"/>
    <w:pPr>
      <w:spacing w:after="0" w:line="240" w:lineRule="auto"/>
    </w:pPr>
    <w:rPr>
      <w:rFonts w:ascii="Times New Roman" w:eastAsia="Times New Roman" w:hAnsi="Times New Roman" w:cs="Times New Roman"/>
      <w:sz w:val="24"/>
      <w:szCs w:val="20"/>
      <w:lang w:val="en-US"/>
    </w:rPr>
  </w:style>
  <w:style w:type="paragraph" w:styleId="ListParagraph">
    <w:name w:val="List Paragraph"/>
    <w:basedOn w:val="Normal"/>
    <w:uiPriority w:val="34"/>
    <w:qFormat/>
    <w:rsid w:val="00A4600B"/>
    <w:pPr>
      <w:spacing w:after="160" w:line="259" w:lineRule="auto"/>
      <w:ind w:left="720"/>
      <w:contextualSpacing/>
    </w:pPr>
    <w:rPr>
      <w:rFonts w:asciiTheme="minorHAnsi" w:eastAsiaTheme="minorHAnsi" w:hAnsiTheme="minorHAnsi" w:cstheme="minorBidi"/>
      <w:kern w:val="2"/>
      <w:sz w:val="22"/>
      <w:szCs w:val="22"/>
      <w:lang w:val="en-GB"/>
      <w14:ligatures w14:val="standardContextual"/>
    </w:rPr>
  </w:style>
  <w:style w:type="table" w:styleId="TableGrid">
    <w:name w:val="Table Grid"/>
    <w:basedOn w:val="TableNormal"/>
    <w:uiPriority w:val="39"/>
    <w:rsid w:val="0023356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153">
      <w:bodyDiv w:val="1"/>
      <w:marLeft w:val="0"/>
      <w:marRight w:val="0"/>
      <w:marTop w:val="0"/>
      <w:marBottom w:val="0"/>
      <w:divBdr>
        <w:top w:val="none" w:sz="0" w:space="0" w:color="auto"/>
        <w:left w:val="none" w:sz="0" w:space="0" w:color="auto"/>
        <w:bottom w:val="none" w:sz="0" w:space="0" w:color="auto"/>
        <w:right w:val="none" w:sz="0" w:space="0" w:color="auto"/>
      </w:divBdr>
    </w:div>
    <w:div w:id="262881340">
      <w:bodyDiv w:val="1"/>
      <w:marLeft w:val="0"/>
      <w:marRight w:val="0"/>
      <w:marTop w:val="0"/>
      <w:marBottom w:val="0"/>
      <w:divBdr>
        <w:top w:val="none" w:sz="0" w:space="0" w:color="auto"/>
        <w:left w:val="none" w:sz="0" w:space="0" w:color="auto"/>
        <w:bottom w:val="none" w:sz="0" w:space="0" w:color="auto"/>
        <w:right w:val="none" w:sz="0" w:space="0" w:color="auto"/>
      </w:divBdr>
      <w:divsChild>
        <w:div w:id="1375345006">
          <w:marLeft w:val="0"/>
          <w:marRight w:val="0"/>
          <w:marTop w:val="0"/>
          <w:marBottom w:val="0"/>
          <w:divBdr>
            <w:top w:val="none" w:sz="0" w:space="0" w:color="auto"/>
            <w:left w:val="none" w:sz="0" w:space="0" w:color="auto"/>
            <w:bottom w:val="none" w:sz="0" w:space="0" w:color="auto"/>
            <w:right w:val="none" w:sz="0" w:space="0" w:color="auto"/>
          </w:divBdr>
          <w:divsChild>
            <w:div w:id="21331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9218">
      <w:bodyDiv w:val="1"/>
      <w:marLeft w:val="0"/>
      <w:marRight w:val="0"/>
      <w:marTop w:val="0"/>
      <w:marBottom w:val="0"/>
      <w:divBdr>
        <w:top w:val="none" w:sz="0" w:space="0" w:color="auto"/>
        <w:left w:val="none" w:sz="0" w:space="0" w:color="auto"/>
        <w:bottom w:val="none" w:sz="0" w:space="0" w:color="auto"/>
        <w:right w:val="none" w:sz="0" w:space="0" w:color="auto"/>
      </w:divBdr>
      <w:divsChild>
        <w:div w:id="2042247304">
          <w:marLeft w:val="0"/>
          <w:marRight w:val="0"/>
          <w:marTop w:val="0"/>
          <w:marBottom w:val="0"/>
          <w:divBdr>
            <w:top w:val="none" w:sz="0" w:space="0" w:color="auto"/>
            <w:left w:val="none" w:sz="0" w:space="0" w:color="auto"/>
            <w:bottom w:val="none" w:sz="0" w:space="0" w:color="auto"/>
            <w:right w:val="none" w:sz="0" w:space="0" w:color="auto"/>
          </w:divBdr>
        </w:div>
        <w:div w:id="1554652970">
          <w:marLeft w:val="0"/>
          <w:marRight w:val="0"/>
          <w:marTop w:val="0"/>
          <w:marBottom w:val="0"/>
          <w:divBdr>
            <w:top w:val="none" w:sz="0" w:space="0" w:color="auto"/>
            <w:left w:val="none" w:sz="0" w:space="0" w:color="auto"/>
            <w:bottom w:val="none" w:sz="0" w:space="0" w:color="auto"/>
            <w:right w:val="none" w:sz="0" w:space="0" w:color="auto"/>
          </w:divBdr>
        </w:div>
      </w:divsChild>
    </w:div>
    <w:div w:id="548879858">
      <w:bodyDiv w:val="1"/>
      <w:marLeft w:val="0"/>
      <w:marRight w:val="0"/>
      <w:marTop w:val="0"/>
      <w:marBottom w:val="0"/>
      <w:divBdr>
        <w:top w:val="none" w:sz="0" w:space="0" w:color="auto"/>
        <w:left w:val="none" w:sz="0" w:space="0" w:color="auto"/>
        <w:bottom w:val="none" w:sz="0" w:space="0" w:color="auto"/>
        <w:right w:val="none" w:sz="0" w:space="0" w:color="auto"/>
      </w:divBdr>
      <w:divsChild>
        <w:div w:id="1802184557">
          <w:marLeft w:val="0"/>
          <w:marRight w:val="0"/>
          <w:marTop w:val="0"/>
          <w:marBottom w:val="0"/>
          <w:divBdr>
            <w:top w:val="none" w:sz="0" w:space="0" w:color="auto"/>
            <w:left w:val="none" w:sz="0" w:space="0" w:color="auto"/>
            <w:bottom w:val="none" w:sz="0" w:space="0" w:color="auto"/>
            <w:right w:val="none" w:sz="0" w:space="0" w:color="auto"/>
          </w:divBdr>
          <w:divsChild>
            <w:div w:id="19803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4007">
      <w:bodyDiv w:val="1"/>
      <w:marLeft w:val="0"/>
      <w:marRight w:val="0"/>
      <w:marTop w:val="0"/>
      <w:marBottom w:val="0"/>
      <w:divBdr>
        <w:top w:val="none" w:sz="0" w:space="0" w:color="auto"/>
        <w:left w:val="none" w:sz="0" w:space="0" w:color="auto"/>
        <w:bottom w:val="none" w:sz="0" w:space="0" w:color="auto"/>
        <w:right w:val="none" w:sz="0" w:space="0" w:color="auto"/>
      </w:divBdr>
    </w:div>
    <w:div w:id="713581075">
      <w:bodyDiv w:val="1"/>
      <w:marLeft w:val="0"/>
      <w:marRight w:val="0"/>
      <w:marTop w:val="0"/>
      <w:marBottom w:val="0"/>
      <w:divBdr>
        <w:top w:val="none" w:sz="0" w:space="0" w:color="auto"/>
        <w:left w:val="none" w:sz="0" w:space="0" w:color="auto"/>
        <w:bottom w:val="none" w:sz="0" w:space="0" w:color="auto"/>
        <w:right w:val="none" w:sz="0" w:space="0" w:color="auto"/>
      </w:divBdr>
      <w:divsChild>
        <w:div w:id="899366594">
          <w:marLeft w:val="0"/>
          <w:marRight w:val="0"/>
          <w:marTop w:val="0"/>
          <w:marBottom w:val="0"/>
          <w:divBdr>
            <w:top w:val="none" w:sz="0" w:space="0" w:color="auto"/>
            <w:left w:val="none" w:sz="0" w:space="0" w:color="auto"/>
            <w:bottom w:val="none" w:sz="0" w:space="0" w:color="auto"/>
            <w:right w:val="none" w:sz="0" w:space="0" w:color="auto"/>
          </w:divBdr>
        </w:div>
        <w:div w:id="939217880">
          <w:marLeft w:val="0"/>
          <w:marRight w:val="0"/>
          <w:marTop w:val="0"/>
          <w:marBottom w:val="0"/>
          <w:divBdr>
            <w:top w:val="none" w:sz="0" w:space="0" w:color="auto"/>
            <w:left w:val="none" w:sz="0" w:space="0" w:color="auto"/>
            <w:bottom w:val="none" w:sz="0" w:space="0" w:color="auto"/>
            <w:right w:val="none" w:sz="0" w:space="0" w:color="auto"/>
          </w:divBdr>
        </w:div>
      </w:divsChild>
    </w:div>
    <w:div w:id="803158372">
      <w:bodyDiv w:val="1"/>
      <w:marLeft w:val="0"/>
      <w:marRight w:val="0"/>
      <w:marTop w:val="0"/>
      <w:marBottom w:val="0"/>
      <w:divBdr>
        <w:top w:val="none" w:sz="0" w:space="0" w:color="auto"/>
        <w:left w:val="none" w:sz="0" w:space="0" w:color="auto"/>
        <w:bottom w:val="none" w:sz="0" w:space="0" w:color="auto"/>
        <w:right w:val="none" w:sz="0" w:space="0" w:color="auto"/>
      </w:divBdr>
    </w:div>
    <w:div w:id="909929407">
      <w:bodyDiv w:val="1"/>
      <w:marLeft w:val="0"/>
      <w:marRight w:val="0"/>
      <w:marTop w:val="0"/>
      <w:marBottom w:val="0"/>
      <w:divBdr>
        <w:top w:val="none" w:sz="0" w:space="0" w:color="auto"/>
        <w:left w:val="none" w:sz="0" w:space="0" w:color="auto"/>
        <w:bottom w:val="none" w:sz="0" w:space="0" w:color="auto"/>
        <w:right w:val="none" w:sz="0" w:space="0" w:color="auto"/>
      </w:divBdr>
      <w:divsChild>
        <w:div w:id="415983738">
          <w:marLeft w:val="0"/>
          <w:marRight w:val="0"/>
          <w:marTop w:val="0"/>
          <w:marBottom w:val="0"/>
          <w:divBdr>
            <w:top w:val="none" w:sz="0" w:space="0" w:color="auto"/>
            <w:left w:val="none" w:sz="0" w:space="0" w:color="auto"/>
            <w:bottom w:val="none" w:sz="0" w:space="0" w:color="auto"/>
            <w:right w:val="none" w:sz="0" w:space="0" w:color="auto"/>
          </w:divBdr>
          <w:divsChild>
            <w:div w:id="78847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924">
      <w:bodyDiv w:val="1"/>
      <w:marLeft w:val="0"/>
      <w:marRight w:val="0"/>
      <w:marTop w:val="0"/>
      <w:marBottom w:val="0"/>
      <w:divBdr>
        <w:top w:val="none" w:sz="0" w:space="0" w:color="auto"/>
        <w:left w:val="none" w:sz="0" w:space="0" w:color="auto"/>
        <w:bottom w:val="none" w:sz="0" w:space="0" w:color="auto"/>
        <w:right w:val="none" w:sz="0" w:space="0" w:color="auto"/>
      </w:divBdr>
      <w:divsChild>
        <w:div w:id="2033845670">
          <w:marLeft w:val="0"/>
          <w:marRight w:val="0"/>
          <w:marTop w:val="0"/>
          <w:marBottom w:val="0"/>
          <w:divBdr>
            <w:top w:val="none" w:sz="0" w:space="0" w:color="auto"/>
            <w:left w:val="none" w:sz="0" w:space="0" w:color="auto"/>
            <w:bottom w:val="none" w:sz="0" w:space="0" w:color="auto"/>
            <w:right w:val="none" w:sz="0" w:space="0" w:color="auto"/>
          </w:divBdr>
          <w:divsChild>
            <w:div w:id="4162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315">
      <w:bodyDiv w:val="1"/>
      <w:marLeft w:val="0"/>
      <w:marRight w:val="0"/>
      <w:marTop w:val="0"/>
      <w:marBottom w:val="0"/>
      <w:divBdr>
        <w:top w:val="none" w:sz="0" w:space="0" w:color="auto"/>
        <w:left w:val="none" w:sz="0" w:space="0" w:color="auto"/>
        <w:bottom w:val="none" w:sz="0" w:space="0" w:color="auto"/>
        <w:right w:val="none" w:sz="0" w:space="0" w:color="auto"/>
      </w:divBdr>
      <w:divsChild>
        <w:div w:id="1231236361">
          <w:marLeft w:val="0"/>
          <w:marRight w:val="0"/>
          <w:marTop w:val="0"/>
          <w:marBottom w:val="0"/>
          <w:divBdr>
            <w:top w:val="none" w:sz="0" w:space="0" w:color="auto"/>
            <w:left w:val="none" w:sz="0" w:space="0" w:color="auto"/>
            <w:bottom w:val="none" w:sz="0" w:space="0" w:color="auto"/>
            <w:right w:val="none" w:sz="0" w:space="0" w:color="auto"/>
          </w:divBdr>
          <w:divsChild>
            <w:div w:id="20708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34689">
      <w:bodyDiv w:val="1"/>
      <w:marLeft w:val="0"/>
      <w:marRight w:val="0"/>
      <w:marTop w:val="0"/>
      <w:marBottom w:val="0"/>
      <w:divBdr>
        <w:top w:val="none" w:sz="0" w:space="0" w:color="auto"/>
        <w:left w:val="none" w:sz="0" w:space="0" w:color="auto"/>
        <w:bottom w:val="none" w:sz="0" w:space="0" w:color="auto"/>
        <w:right w:val="none" w:sz="0" w:space="0" w:color="auto"/>
      </w:divBdr>
    </w:div>
    <w:div w:id="1524518374">
      <w:bodyDiv w:val="1"/>
      <w:marLeft w:val="0"/>
      <w:marRight w:val="0"/>
      <w:marTop w:val="0"/>
      <w:marBottom w:val="0"/>
      <w:divBdr>
        <w:top w:val="none" w:sz="0" w:space="0" w:color="auto"/>
        <w:left w:val="none" w:sz="0" w:space="0" w:color="auto"/>
        <w:bottom w:val="none" w:sz="0" w:space="0" w:color="auto"/>
        <w:right w:val="none" w:sz="0" w:space="0" w:color="auto"/>
      </w:divBdr>
    </w:div>
    <w:div w:id="1540626571">
      <w:bodyDiv w:val="1"/>
      <w:marLeft w:val="0"/>
      <w:marRight w:val="0"/>
      <w:marTop w:val="0"/>
      <w:marBottom w:val="0"/>
      <w:divBdr>
        <w:top w:val="none" w:sz="0" w:space="0" w:color="auto"/>
        <w:left w:val="none" w:sz="0" w:space="0" w:color="auto"/>
        <w:bottom w:val="none" w:sz="0" w:space="0" w:color="auto"/>
        <w:right w:val="none" w:sz="0" w:space="0" w:color="auto"/>
      </w:divBdr>
    </w:div>
    <w:div w:id="1785493936">
      <w:bodyDiv w:val="1"/>
      <w:marLeft w:val="0"/>
      <w:marRight w:val="0"/>
      <w:marTop w:val="0"/>
      <w:marBottom w:val="0"/>
      <w:divBdr>
        <w:top w:val="none" w:sz="0" w:space="0" w:color="auto"/>
        <w:left w:val="none" w:sz="0" w:space="0" w:color="auto"/>
        <w:bottom w:val="none" w:sz="0" w:space="0" w:color="auto"/>
        <w:right w:val="none" w:sz="0" w:space="0" w:color="auto"/>
      </w:divBdr>
    </w:div>
    <w:div w:id="2142720261">
      <w:bodyDiv w:val="1"/>
      <w:marLeft w:val="0"/>
      <w:marRight w:val="0"/>
      <w:marTop w:val="0"/>
      <w:marBottom w:val="0"/>
      <w:divBdr>
        <w:top w:val="none" w:sz="0" w:space="0" w:color="auto"/>
        <w:left w:val="none" w:sz="0" w:space="0" w:color="auto"/>
        <w:bottom w:val="none" w:sz="0" w:space="0" w:color="auto"/>
        <w:right w:val="none" w:sz="0" w:space="0" w:color="auto"/>
      </w:divBdr>
      <w:divsChild>
        <w:div w:id="1164784357">
          <w:marLeft w:val="0"/>
          <w:marRight w:val="0"/>
          <w:marTop w:val="0"/>
          <w:marBottom w:val="0"/>
          <w:divBdr>
            <w:top w:val="none" w:sz="0" w:space="0" w:color="auto"/>
            <w:left w:val="none" w:sz="0" w:space="0" w:color="auto"/>
            <w:bottom w:val="none" w:sz="0" w:space="0" w:color="auto"/>
            <w:right w:val="none" w:sz="0" w:space="0" w:color="auto"/>
          </w:divBdr>
          <w:divsChild>
            <w:div w:id="393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sv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80260-26CA-4B97-8D18-31FB50AF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5066</Words>
  <Characters>31922</Characters>
  <Application>Microsoft Office Word</Application>
  <DocSecurity>0</DocSecurity>
  <Lines>266</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21</cp:revision>
  <dcterms:created xsi:type="dcterms:W3CDTF">2023-01-24T17:21:00Z</dcterms:created>
  <dcterms:modified xsi:type="dcterms:W3CDTF">2023-01-28T01:10:00Z</dcterms:modified>
</cp:coreProperties>
</file>